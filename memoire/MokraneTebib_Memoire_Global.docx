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1518521"/>
    <w:p w14:paraId="7DB3D740" w14:textId="4FE20F73" w:rsidR="00920258" w:rsidRDefault="00920258" w:rsidP="00110628">
      <w:pPr>
        <w:widowControl w:val="0"/>
        <w:autoSpaceDE w:val="0"/>
        <w:autoSpaceDN w:val="0"/>
        <w:adjustRightInd w:val="0"/>
        <w:spacing w:before="0" w:after="0" w:line="240" w:lineRule="auto"/>
        <w:ind w:right="60"/>
        <w:jc w:val="center"/>
        <w:rPr>
          <w:rFonts w:ascii="Times New Roman" w:hAnsi="Times New Roman" w:cs="Times New Roman"/>
          <w:szCs w:val="24"/>
        </w:rPr>
      </w:pPr>
      <w:r>
        <w:rPr>
          <w:noProof/>
        </w:rPr>
        <mc:AlternateContent>
          <mc:Choice Requires="wpg">
            <w:drawing>
              <wp:anchor distT="0" distB="0" distL="114300" distR="114300" simplePos="0" relativeHeight="251660288" behindDoc="1" locked="0" layoutInCell="0" allowOverlap="1" wp14:anchorId="670CF523" wp14:editId="77253799">
                <wp:simplePos x="0" y="0"/>
                <wp:positionH relativeFrom="page">
                  <wp:posOffset>582930</wp:posOffset>
                </wp:positionH>
                <wp:positionV relativeFrom="page">
                  <wp:posOffset>217170</wp:posOffset>
                </wp:positionV>
                <wp:extent cx="6510655" cy="10293350"/>
                <wp:effectExtent l="0" t="0" r="23495" b="12700"/>
                <wp:wrapNone/>
                <wp:docPr id="3" name="Groupe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0655" cy="10293350"/>
                          <a:chOff x="1127" y="315"/>
                          <a:chExt cx="10253" cy="16210"/>
                        </a:xfrm>
                      </wpg:grpSpPr>
                      <wps:wsp>
                        <wps:cNvPr id="4" name="Freeform 4"/>
                        <wps:cNvSpPr>
                          <a:spLocks/>
                        </wps:cNvSpPr>
                        <wps:spPr bwMode="auto">
                          <a:xfrm>
                            <a:off x="1142" y="330"/>
                            <a:ext cx="10224" cy="0"/>
                          </a:xfrm>
                          <a:custGeom>
                            <a:avLst/>
                            <a:gdLst>
                              <a:gd name="T0" fmla="*/ 0 w 10224"/>
                              <a:gd name="T1" fmla="*/ 10223 w 10224"/>
                              <a:gd name="T2" fmla="*/ 0 60000 65536"/>
                              <a:gd name="T3" fmla="*/ 0 60000 65536"/>
                            </a:gdLst>
                            <a:ahLst/>
                            <a:cxnLst>
                              <a:cxn ang="T2">
                                <a:pos x="T0" y="0"/>
                              </a:cxn>
                              <a:cxn ang="T3">
                                <a:pos x="T1" y="0"/>
                              </a:cxn>
                            </a:cxnLst>
                            <a:rect l="0" t="0" r="r" b="b"/>
                            <a:pathLst>
                              <a:path w="10224">
                                <a:moveTo>
                                  <a:pt x="0" y="0"/>
                                </a:moveTo>
                                <a:lnTo>
                                  <a:pt x="10223"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Freeform 5"/>
                        <wps:cNvSpPr>
                          <a:spLocks/>
                        </wps:cNvSpPr>
                        <wps:spPr bwMode="auto">
                          <a:xfrm>
                            <a:off x="1142" y="340"/>
                            <a:ext cx="10224" cy="0"/>
                          </a:xfrm>
                          <a:custGeom>
                            <a:avLst/>
                            <a:gdLst>
                              <a:gd name="T0" fmla="*/ 0 w 10224"/>
                              <a:gd name="T1" fmla="*/ 10223 w 10224"/>
                              <a:gd name="T2" fmla="*/ 0 60000 65536"/>
                              <a:gd name="T3" fmla="*/ 0 60000 65536"/>
                            </a:gdLst>
                            <a:ahLst/>
                            <a:cxnLst>
                              <a:cxn ang="T2">
                                <a:pos x="T0" y="0"/>
                              </a:cxn>
                              <a:cxn ang="T3">
                                <a:pos x="T1" y="0"/>
                              </a:cxn>
                            </a:cxnLst>
                            <a:rect l="0" t="0" r="r" b="b"/>
                            <a:pathLst>
                              <a:path w="10224">
                                <a:moveTo>
                                  <a:pt x="0" y="0"/>
                                </a:moveTo>
                                <a:lnTo>
                                  <a:pt x="10223"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Freeform 6"/>
                        <wps:cNvSpPr>
                          <a:spLocks/>
                        </wps:cNvSpPr>
                        <wps:spPr bwMode="auto">
                          <a:xfrm>
                            <a:off x="1135" y="323"/>
                            <a:ext cx="0" cy="16195"/>
                          </a:xfrm>
                          <a:custGeom>
                            <a:avLst/>
                            <a:gdLst>
                              <a:gd name="T0" fmla="*/ 0 h 16195"/>
                              <a:gd name="T1" fmla="*/ 16195 h 16195"/>
                              <a:gd name="T2" fmla="*/ 0 60000 65536"/>
                              <a:gd name="T3" fmla="*/ 0 60000 65536"/>
                            </a:gdLst>
                            <a:ahLst/>
                            <a:cxnLst>
                              <a:cxn ang="T2">
                                <a:pos x="0" y="T0"/>
                              </a:cxn>
                              <a:cxn ang="T3">
                                <a:pos x="0" y="T1"/>
                              </a:cxn>
                            </a:cxnLst>
                            <a:rect l="0" t="0" r="r" b="b"/>
                            <a:pathLst>
                              <a:path h="16195">
                                <a:moveTo>
                                  <a:pt x="0" y="0"/>
                                </a:moveTo>
                                <a:lnTo>
                                  <a:pt x="0" y="16195"/>
                                </a:lnTo>
                              </a:path>
                            </a:pathLst>
                          </a:custGeom>
                          <a:noFill/>
                          <a:ln w="914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Freeform 7"/>
                        <wps:cNvSpPr>
                          <a:spLocks/>
                        </wps:cNvSpPr>
                        <wps:spPr bwMode="auto">
                          <a:xfrm>
                            <a:off x="1140" y="342"/>
                            <a:ext cx="0" cy="16157"/>
                          </a:xfrm>
                          <a:custGeom>
                            <a:avLst/>
                            <a:gdLst>
                              <a:gd name="T0" fmla="*/ 0 h 16157"/>
                              <a:gd name="T1" fmla="*/ 16156 h 16157"/>
                              <a:gd name="T2" fmla="*/ 0 60000 65536"/>
                              <a:gd name="T3" fmla="*/ 0 60000 65536"/>
                            </a:gdLst>
                            <a:ahLst/>
                            <a:cxnLst>
                              <a:cxn ang="T2">
                                <a:pos x="0" y="T0"/>
                              </a:cxn>
                              <a:cxn ang="T3">
                                <a:pos x="0" y="T1"/>
                              </a:cxn>
                            </a:cxnLst>
                            <a:rect l="0" t="0" r="r" b="b"/>
                            <a:pathLst>
                              <a:path h="16157">
                                <a:moveTo>
                                  <a:pt x="0" y="0"/>
                                </a:moveTo>
                                <a:lnTo>
                                  <a:pt x="0" y="1615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Freeform 8"/>
                        <wps:cNvSpPr>
                          <a:spLocks/>
                        </wps:cNvSpPr>
                        <wps:spPr bwMode="auto">
                          <a:xfrm>
                            <a:off x="11373" y="323"/>
                            <a:ext cx="0" cy="16195"/>
                          </a:xfrm>
                          <a:custGeom>
                            <a:avLst/>
                            <a:gdLst>
                              <a:gd name="T0" fmla="*/ 0 h 16195"/>
                              <a:gd name="T1" fmla="*/ 16195 h 16195"/>
                              <a:gd name="T2" fmla="*/ 0 60000 65536"/>
                              <a:gd name="T3" fmla="*/ 0 60000 65536"/>
                            </a:gdLst>
                            <a:ahLst/>
                            <a:cxnLst>
                              <a:cxn ang="T2">
                                <a:pos x="0" y="T0"/>
                              </a:cxn>
                              <a:cxn ang="T3">
                                <a:pos x="0" y="T1"/>
                              </a:cxn>
                            </a:cxnLst>
                            <a:rect l="0" t="0" r="r" b="b"/>
                            <a:pathLst>
                              <a:path h="16195">
                                <a:moveTo>
                                  <a:pt x="0" y="0"/>
                                </a:moveTo>
                                <a:lnTo>
                                  <a:pt x="0" y="16195"/>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9"/>
                        <wps:cNvSpPr>
                          <a:spLocks/>
                        </wps:cNvSpPr>
                        <wps:spPr bwMode="auto">
                          <a:xfrm>
                            <a:off x="11368" y="342"/>
                            <a:ext cx="0" cy="16157"/>
                          </a:xfrm>
                          <a:custGeom>
                            <a:avLst/>
                            <a:gdLst>
                              <a:gd name="T0" fmla="*/ 0 h 16157"/>
                              <a:gd name="T1" fmla="*/ 16156 h 16157"/>
                              <a:gd name="T2" fmla="*/ 0 60000 65536"/>
                              <a:gd name="T3" fmla="*/ 0 60000 65536"/>
                            </a:gdLst>
                            <a:ahLst/>
                            <a:cxnLst>
                              <a:cxn ang="T2">
                                <a:pos x="0" y="T0"/>
                              </a:cxn>
                              <a:cxn ang="T3">
                                <a:pos x="0" y="T1"/>
                              </a:cxn>
                            </a:cxnLst>
                            <a:rect l="0" t="0" r="r" b="b"/>
                            <a:pathLst>
                              <a:path h="16157">
                                <a:moveTo>
                                  <a:pt x="0" y="0"/>
                                </a:moveTo>
                                <a:lnTo>
                                  <a:pt x="0" y="1615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Freeform 10"/>
                        <wps:cNvSpPr>
                          <a:spLocks/>
                        </wps:cNvSpPr>
                        <wps:spPr bwMode="auto">
                          <a:xfrm>
                            <a:off x="1142" y="16511"/>
                            <a:ext cx="10224" cy="0"/>
                          </a:xfrm>
                          <a:custGeom>
                            <a:avLst/>
                            <a:gdLst>
                              <a:gd name="T0" fmla="*/ 0 w 10224"/>
                              <a:gd name="T1" fmla="*/ 10223 w 10224"/>
                              <a:gd name="T2" fmla="*/ 0 60000 65536"/>
                              <a:gd name="T3" fmla="*/ 0 60000 65536"/>
                            </a:gdLst>
                            <a:ahLst/>
                            <a:cxnLst>
                              <a:cxn ang="T2">
                                <a:pos x="T0" y="0"/>
                              </a:cxn>
                              <a:cxn ang="T3">
                                <a:pos x="T1" y="0"/>
                              </a:cxn>
                            </a:cxnLst>
                            <a:rect l="0" t="0" r="r" b="b"/>
                            <a:pathLst>
                              <a:path w="10224">
                                <a:moveTo>
                                  <a:pt x="0" y="0"/>
                                </a:moveTo>
                                <a:lnTo>
                                  <a:pt x="10223" y="0"/>
                                </a:lnTo>
                              </a:path>
                            </a:pathLst>
                          </a:custGeom>
                          <a:noFill/>
                          <a:ln w="431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Freeform 11"/>
                        <wps:cNvSpPr>
                          <a:spLocks/>
                        </wps:cNvSpPr>
                        <wps:spPr bwMode="auto">
                          <a:xfrm>
                            <a:off x="1142" y="16501"/>
                            <a:ext cx="10224" cy="0"/>
                          </a:xfrm>
                          <a:custGeom>
                            <a:avLst/>
                            <a:gdLst>
                              <a:gd name="T0" fmla="*/ 0 w 10224"/>
                              <a:gd name="T1" fmla="*/ 10223 w 10224"/>
                              <a:gd name="T2" fmla="*/ 0 60000 65536"/>
                              <a:gd name="T3" fmla="*/ 0 60000 65536"/>
                            </a:gdLst>
                            <a:ahLst/>
                            <a:cxnLst>
                              <a:cxn ang="T2">
                                <a:pos x="T0" y="0"/>
                              </a:cxn>
                              <a:cxn ang="T3">
                                <a:pos x="T1" y="0"/>
                              </a:cxn>
                            </a:cxnLst>
                            <a:rect l="0" t="0" r="r" b="b"/>
                            <a:pathLst>
                              <a:path w="10224">
                                <a:moveTo>
                                  <a:pt x="0" y="0"/>
                                </a:moveTo>
                                <a:lnTo>
                                  <a:pt x="10223" y="0"/>
                                </a:lnTo>
                              </a:path>
                            </a:pathLst>
                          </a:custGeom>
                          <a:noFill/>
                          <a:ln w="431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1A925E" id="Groupe 3" o:spid="_x0000_s1026" style="position:absolute;margin-left:45.9pt;margin-top:17.1pt;width:512.65pt;height:810.5pt;z-index:-251656192;mso-position-horizontal-relative:page;mso-position-vertical-relative:page" coordorigin="1127,315" coordsize="10253,16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" o:allowincell="f">
                <v:shape id="Freeform 4" o:spid="_x0000_s1027" style="position:absolute;left:1142;top:330;width:10224;height:0;visibility:visible;mso-wrap-style:square;v-text-anchor:top" coordsize="10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" path="m,l10223,e" filled="f" strokeweight=".34pt">
                  <v:path arrowok="t" o:connecttype="custom" o:connectlocs="0,0;10223,0" o:connectangles="0,0"/>
                </v:shape>
                <v:shape id="Freeform 5" o:spid="_x0000_s1028" style="position:absolute;left:1142;top:340;width:10224;height:0;visibility:visible;mso-wrap-style:square;v-text-anchor:top" coordsize="10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" path="m,l10223,e" filled="f" strokeweight=".34pt">
                  <v:path arrowok="t" o:connecttype="custom" o:connectlocs="0,0;10223,0" o:connectangles="0,0"/>
                </v:shape>
                <v:shape id="Freeform 6" o:spid="_x0000_s1029" style="position:absolute;left:1135;top:323;width:0;height:16195;visibility:visible;mso-wrap-style:square;v-text-anchor:top" coordsize="0,1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" path="m,l,16195e" filled="f" strokeweight=".25397mm">
                  <v:path arrowok="t" o:connecttype="custom" o:connectlocs="0,0;0,16195" o:connectangles="0,0"/>
                </v:shape>
                <v:shape id="Freeform 7" o:spid="_x0000_s1030" style="position:absolute;left:1140;top:342;width:0;height:16157;visibility:visible;mso-wrap-style:square;v-text-anchor:top" coordsize="0,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" path="m,l,16156e" filled="f" strokeweight=".34pt">
                  <v:path arrowok="t" o:connecttype="custom" o:connectlocs="0,0;0,16156" o:connectangles="0,0"/>
                </v:shape>
                <v:shape id="Freeform 8" o:spid="_x0000_s1031" style="position:absolute;left:11373;top:323;width:0;height:16195;visibility:visible;mso-wrap-style:square;v-text-anchor:top" coordsize="0,1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" path="m,l,16195e" filled="f" strokeweight=".72pt">
                  <v:path arrowok="t" o:connecttype="custom" o:connectlocs="0,0;0,16195" o:connectangles="0,0"/>
                </v:shape>
                <v:shape id="Freeform 9" o:spid="_x0000_s1032" style="position:absolute;left:11368;top:342;width:0;height:16157;visibility:visible;mso-wrap-style:square;v-text-anchor:top" coordsize="0,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" path="m,l,16156e" filled="f" strokeweight=".34pt">
                  <v:path arrowok="t" o:connecttype="custom" o:connectlocs="0,0;0,16156" o:connectangles="0,0"/>
                </v:shape>
                <v:shape id="Freeform 10" o:spid="_x0000_s1033" style="position:absolute;left:1142;top:16511;width:10224;height:0;visibility:visible;mso-wrap-style:square;v-text-anchor:top" coordsize="10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" path="m,l10223,e" filled="f" strokeweight=".1199mm">
                  <v:path arrowok="t" o:connecttype="custom" o:connectlocs="0,0;10223,0" o:connectangles="0,0"/>
                </v:shape>
                <v:shape id="Freeform 11" o:spid="_x0000_s1034" style="position:absolute;left:1142;top:16501;width:10224;height:0;visibility:visible;mso-wrap-style:square;v-text-anchor:top" coordsize="10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" path="m,l10223,e" filled="f" strokeweight=".1199mm">
                  <v:path arrowok="t" o:connecttype="custom" o:connectlocs="0,0;10223,0" o:connectangles="0,0"/>
                </v:shape>
                <w10:wrap anchorx="page" anchory="page"/>
              </v:group>
            </w:pict>
          </mc:Fallback>
        </mc:AlternateContent>
      </w:r>
      <w:r>
        <w:rPr>
          <w:rFonts w:ascii="Times New Roman" w:hAnsi="Times New Roman" w:cs="Times New Roman"/>
          <w:spacing w:val="4"/>
          <w:w w:val="107"/>
          <w:szCs w:val="24"/>
        </w:rPr>
        <w:t>M</w:t>
      </w:r>
      <w:r>
        <w:rPr>
          <w:rFonts w:ascii="Times New Roman" w:hAnsi="Times New Roman" w:cs="Times New Roman"/>
          <w:w w:val="107"/>
          <w:szCs w:val="24"/>
        </w:rPr>
        <w:t>i</w:t>
      </w:r>
      <w:r>
        <w:rPr>
          <w:rFonts w:ascii="Times New Roman" w:hAnsi="Times New Roman" w:cs="Times New Roman"/>
          <w:spacing w:val="1"/>
          <w:w w:val="107"/>
          <w:szCs w:val="24"/>
        </w:rPr>
        <w:t>n</w:t>
      </w:r>
      <w:r>
        <w:rPr>
          <w:rFonts w:ascii="Times New Roman" w:hAnsi="Times New Roman" w:cs="Times New Roman"/>
          <w:w w:val="107"/>
          <w:szCs w:val="24"/>
        </w:rPr>
        <w:t>i</w:t>
      </w:r>
      <w:r>
        <w:rPr>
          <w:rFonts w:ascii="Times New Roman" w:hAnsi="Times New Roman" w:cs="Times New Roman"/>
          <w:spacing w:val="-2"/>
          <w:w w:val="107"/>
          <w:szCs w:val="24"/>
        </w:rPr>
        <w:t>s</w:t>
      </w:r>
      <w:r>
        <w:rPr>
          <w:rFonts w:ascii="Times New Roman" w:hAnsi="Times New Roman" w:cs="Times New Roman"/>
          <w:spacing w:val="2"/>
          <w:w w:val="107"/>
          <w:szCs w:val="24"/>
        </w:rPr>
        <w:t>t</w:t>
      </w:r>
      <w:r>
        <w:rPr>
          <w:rFonts w:ascii="Times New Roman" w:hAnsi="Times New Roman" w:cs="Times New Roman"/>
          <w:spacing w:val="-1"/>
          <w:w w:val="107"/>
          <w:szCs w:val="24"/>
        </w:rPr>
        <w:t>è</w:t>
      </w:r>
      <w:r>
        <w:rPr>
          <w:rFonts w:ascii="Times New Roman" w:hAnsi="Times New Roman" w:cs="Times New Roman"/>
          <w:spacing w:val="-6"/>
          <w:w w:val="107"/>
          <w:szCs w:val="24"/>
        </w:rPr>
        <w:t>r</w:t>
      </w:r>
      <w:r>
        <w:rPr>
          <w:rFonts w:ascii="Times New Roman" w:hAnsi="Times New Roman" w:cs="Times New Roman"/>
          <w:w w:val="107"/>
          <w:szCs w:val="24"/>
        </w:rPr>
        <w:t>e</w:t>
      </w:r>
      <w:r>
        <w:rPr>
          <w:rFonts w:ascii="Times New Roman" w:hAnsi="Times New Roman" w:cs="Times New Roman"/>
          <w:spacing w:val="-2"/>
          <w:w w:val="107"/>
          <w:szCs w:val="24"/>
        </w:rPr>
        <w:t xml:space="preserve"> </w:t>
      </w:r>
      <w:r>
        <w:rPr>
          <w:rFonts w:ascii="Times New Roman" w:hAnsi="Times New Roman" w:cs="Times New Roman"/>
          <w:spacing w:val="1"/>
          <w:szCs w:val="24"/>
        </w:rPr>
        <w:t>d</w:t>
      </w:r>
      <w:r>
        <w:rPr>
          <w:rFonts w:ascii="Times New Roman" w:hAnsi="Times New Roman" w:cs="Times New Roman"/>
          <w:szCs w:val="24"/>
        </w:rPr>
        <w:t>e</w:t>
      </w:r>
      <w:r>
        <w:rPr>
          <w:rFonts w:ascii="Times New Roman" w:hAnsi="Times New Roman" w:cs="Times New Roman"/>
          <w:spacing w:val="15"/>
          <w:szCs w:val="24"/>
        </w:rPr>
        <w:t xml:space="preserve"> </w:t>
      </w:r>
      <w:r>
        <w:rPr>
          <w:rFonts w:ascii="Times New Roman" w:hAnsi="Times New Roman" w:cs="Times New Roman"/>
          <w:spacing w:val="-4"/>
          <w:w w:val="105"/>
          <w:szCs w:val="24"/>
        </w:rPr>
        <w:t>l</w:t>
      </w:r>
      <w:r>
        <w:rPr>
          <w:rFonts w:ascii="Times New Roman" w:hAnsi="Times New Roman" w:cs="Times New Roman"/>
          <w:spacing w:val="2"/>
          <w:w w:val="105"/>
          <w:szCs w:val="24"/>
        </w:rPr>
        <w:t>’</w:t>
      </w:r>
      <w:r>
        <w:rPr>
          <w:rFonts w:ascii="Times New Roman" w:hAnsi="Times New Roman" w:cs="Times New Roman"/>
          <w:spacing w:val="-1"/>
          <w:w w:val="105"/>
          <w:szCs w:val="24"/>
        </w:rPr>
        <w:t>E</w:t>
      </w:r>
      <w:r>
        <w:rPr>
          <w:rFonts w:ascii="Times New Roman" w:hAnsi="Times New Roman" w:cs="Times New Roman"/>
          <w:spacing w:val="1"/>
          <w:w w:val="105"/>
          <w:szCs w:val="24"/>
        </w:rPr>
        <w:t>n</w:t>
      </w:r>
      <w:r>
        <w:rPr>
          <w:rFonts w:ascii="Times New Roman" w:hAnsi="Times New Roman" w:cs="Times New Roman"/>
          <w:spacing w:val="-2"/>
          <w:w w:val="105"/>
          <w:szCs w:val="24"/>
        </w:rPr>
        <w:t>s</w:t>
      </w:r>
      <w:r>
        <w:rPr>
          <w:rFonts w:ascii="Times New Roman" w:hAnsi="Times New Roman" w:cs="Times New Roman"/>
          <w:spacing w:val="-1"/>
          <w:w w:val="105"/>
          <w:szCs w:val="24"/>
        </w:rPr>
        <w:t>e</w:t>
      </w:r>
      <w:r>
        <w:rPr>
          <w:rFonts w:ascii="Times New Roman" w:hAnsi="Times New Roman" w:cs="Times New Roman"/>
          <w:w w:val="105"/>
          <w:szCs w:val="24"/>
        </w:rPr>
        <w:t>ig</w:t>
      </w:r>
      <w:r>
        <w:rPr>
          <w:rFonts w:ascii="Times New Roman" w:hAnsi="Times New Roman" w:cs="Times New Roman"/>
          <w:spacing w:val="1"/>
          <w:w w:val="105"/>
          <w:szCs w:val="24"/>
        </w:rPr>
        <w:t>n</w:t>
      </w:r>
      <w:r>
        <w:rPr>
          <w:rFonts w:ascii="Times New Roman" w:hAnsi="Times New Roman" w:cs="Times New Roman"/>
          <w:spacing w:val="-1"/>
          <w:w w:val="105"/>
          <w:szCs w:val="24"/>
        </w:rPr>
        <w:t>e</w:t>
      </w:r>
      <w:r>
        <w:rPr>
          <w:rFonts w:ascii="Times New Roman" w:hAnsi="Times New Roman" w:cs="Times New Roman"/>
          <w:spacing w:val="-3"/>
          <w:w w:val="105"/>
          <w:szCs w:val="24"/>
        </w:rPr>
        <w:t>m</w:t>
      </w:r>
      <w:r>
        <w:rPr>
          <w:rFonts w:ascii="Times New Roman" w:hAnsi="Times New Roman" w:cs="Times New Roman"/>
          <w:spacing w:val="-1"/>
          <w:w w:val="105"/>
          <w:szCs w:val="24"/>
        </w:rPr>
        <w:t>e</w:t>
      </w:r>
      <w:r>
        <w:rPr>
          <w:rFonts w:ascii="Times New Roman" w:hAnsi="Times New Roman" w:cs="Times New Roman"/>
          <w:spacing w:val="1"/>
          <w:w w:val="105"/>
          <w:szCs w:val="24"/>
        </w:rPr>
        <w:t>n</w:t>
      </w:r>
      <w:r>
        <w:rPr>
          <w:rFonts w:ascii="Times New Roman" w:hAnsi="Times New Roman" w:cs="Times New Roman"/>
          <w:w w:val="105"/>
          <w:szCs w:val="24"/>
        </w:rPr>
        <w:t>t</w:t>
      </w:r>
      <w:r>
        <w:rPr>
          <w:rFonts w:ascii="Times New Roman" w:hAnsi="Times New Roman" w:cs="Times New Roman"/>
          <w:spacing w:val="2"/>
          <w:w w:val="105"/>
          <w:szCs w:val="24"/>
        </w:rPr>
        <w:t xml:space="preserve"> </w:t>
      </w:r>
      <w:r>
        <w:rPr>
          <w:rFonts w:ascii="Times New Roman" w:hAnsi="Times New Roman" w:cs="Times New Roman"/>
          <w:spacing w:val="1"/>
          <w:w w:val="109"/>
          <w:szCs w:val="24"/>
        </w:rPr>
        <w:t>Sup</w:t>
      </w:r>
      <w:r>
        <w:rPr>
          <w:rFonts w:ascii="Times New Roman" w:hAnsi="Times New Roman" w:cs="Times New Roman"/>
          <w:spacing w:val="-1"/>
          <w:w w:val="109"/>
          <w:szCs w:val="24"/>
        </w:rPr>
        <w:t>é</w:t>
      </w:r>
      <w:r>
        <w:rPr>
          <w:rFonts w:ascii="Times New Roman" w:hAnsi="Times New Roman" w:cs="Times New Roman"/>
          <w:spacing w:val="-7"/>
          <w:w w:val="109"/>
          <w:szCs w:val="24"/>
        </w:rPr>
        <w:t>r</w:t>
      </w:r>
      <w:r>
        <w:rPr>
          <w:rFonts w:ascii="Times New Roman" w:hAnsi="Times New Roman" w:cs="Times New Roman"/>
          <w:w w:val="109"/>
          <w:szCs w:val="24"/>
        </w:rPr>
        <w:t>i</w:t>
      </w:r>
      <w:r>
        <w:rPr>
          <w:rFonts w:ascii="Times New Roman" w:hAnsi="Times New Roman" w:cs="Times New Roman"/>
          <w:spacing w:val="-1"/>
          <w:w w:val="109"/>
          <w:szCs w:val="24"/>
        </w:rPr>
        <w:t>e</w:t>
      </w:r>
      <w:r>
        <w:rPr>
          <w:rFonts w:ascii="Times New Roman" w:hAnsi="Times New Roman" w:cs="Times New Roman"/>
          <w:spacing w:val="7"/>
          <w:w w:val="109"/>
          <w:szCs w:val="24"/>
        </w:rPr>
        <w:t>u</w:t>
      </w:r>
      <w:r>
        <w:rPr>
          <w:rFonts w:ascii="Times New Roman" w:hAnsi="Times New Roman" w:cs="Times New Roman"/>
          <w:w w:val="109"/>
          <w:szCs w:val="24"/>
        </w:rPr>
        <w:t>r</w:t>
      </w:r>
      <w:r>
        <w:rPr>
          <w:rFonts w:ascii="Times New Roman" w:hAnsi="Times New Roman" w:cs="Times New Roman"/>
          <w:spacing w:val="-1"/>
          <w:w w:val="109"/>
          <w:szCs w:val="24"/>
        </w:rPr>
        <w:t xml:space="preserve"> </w:t>
      </w:r>
      <w:r>
        <w:rPr>
          <w:rFonts w:ascii="Times New Roman" w:hAnsi="Times New Roman" w:cs="Times New Roman"/>
          <w:spacing w:val="-1"/>
          <w:szCs w:val="24"/>
        </w:rPr>
        <w:t>e</w:t>
      </w:r>
      <w:r>
        <w:rPr>
          <w:rFonts w:ascii="Times New Roman" w:hAnsi="Times New Roman" w:cs="Times New Roman"/>
          <w:szCs w:val="24"/>
        </w:rPr>
        <w:t>t</w:t>
      </w:r>
      <w:r>
        <w:rPr>
          <w:rFonts w:ascii="Times New Roman" w:hAnsi="Times New Roman" w:cs="Times New Roman"/>
          <w:spacing w:val="17"/>
          <w:szCs w:val="24"/>
        </w:rPr>
        <w:t xml:space="preserve"> </w:t>
      </w:r>
      <w:r>
        <w:rPr>
          <w:rFonts w:ascii="Times New Roman" w:hAnsi="Times New Roman" w:cs="Times New Roman"/>
          <w:spacing w:val="1"/>
          <w:szCs w:val="24"/>
        </w:rPr>
        <w:t>d</w:t>
      </w:r>
      <w:r>
        <w:rPr>
          <w:rFonts w:ascii="Times New Roman" w:hAnsi="Times New Roman" w:cs="Times New Roman"/>
          <w:szCs w:val="24"/>
        </w:rPr>
        <w:t>e</w:t>
      </w:r>
      <w:r>
        <w:rPr>
          <w:rFonts w:ascii="Times New Roman" w:hAnsi="Times New Roman" w:cs="Times New Roman"/>
          <w:spacing w:val="15"/>
          <w:szCs w:val="24"/>
        </w:rPr>
        <w:t xml:space="preserve"> </w:t>
      </w:r>
      <w:r>
        <w:rPr>
          <w:rFonts w:ascii="Times New Roman" w:hAnsi="Times New Roman" w:cs="Times New Roman"/>
          <w:spacing w:val="-4"/>
          <w:szCs w:val="24"/>
        </w:rPr>
        <w:t>l</w:t>
      </w:r>
      <w:r>
        <w:rPr>
          <w:rFonts w:ascii="Times New Roman" w:hAnsi="Times New Roman" w:cs="Times New Roman"/>
          <w:szCs w:val="24"/>
        </w:rPr>
        <w:t>a</w:t>
      </w:r>
      <w:r>
        <w:rPr>
          <w:rFonts w:ascii="Times New Roman" w:hAnsi="Times New Roman" w:cs="Times New Roman"/>
          <w:spacing w:val="15"/>
          <w:szCs w:val="24"/>
        </w:rPr>
        <w:t xml:space="preserve"> </w:t>
      </w:r>
      <w:r>
        <w:rPr>
          <w:rFonts w:ascii="Times New Roman" w:hAnsi="Times New Roman" w:cs="Times New Roman"/>
          <w:w w:val="108"/>
          <w:szCs w:val="24"/>
        </w:rPr>
        <w:t>R</w:t>
      </w:r>
      <w:r>
        <w:rPr>
          <w:rFonts w:ascii="Times New Roman" w:hAnsi="Times New Roman" w:cs="Times New Roman"/>
          <w:spacing w:val="-1"/>
          <w:szCs w:val="24"/>
        </w:rPr>
        <w:t>ec</w:t>
      </w:r>
      <w:r>
        <w:rPr>
          <w:rFonts w:ascii="Times New Roman" w:hAnsi="Times New Roman" w:cs="Times New Roman"/>
          <w:spacing w:val="1"/>
          <w:w w:val="111"/>
          <w:szCs w:val="24"/>
        </w:rPr>
        <w:t>h</w:t>
      </w:r>
      <w:r>
        <w:rPr>
          <w:rFonts w:ascii="Times New Roman" w:hAnsi="Times New Roman" w:cs="Times New Roman"/>
          <w:spacing w:val="4"/>
          <w:szCs w:val="24"/>
        </w:rPr>
        <w:t>e</w:t>
      </w:r>
      <w:r>
        <w:rPr>
          <w:rFonts w:ascii="Times New Roman" w:hAnsi="Times New Roman" w:cs="Times New Roman"/>
          <w:spacing w:val="-6"/>
          <w:w w:val="133"/>
          <w:szCs w:val="24"/>
        </w:rPr>
        <w:t>r</w:t>
      </w:r>
      <w:r>
        <w:rPr>
          <w:rFonts w:ascii="Times New Roman" w:hAnsi="Times New Roman" w:cs="Times New Roman"/>
          <w:spacing w:val="-1"/>
          <w:szCs w:val="24"/>
        </w:rPr>
        <w:t>c</w:t>
      </w:r>
      <w:r>
        <w:rPr>
          <w:rFonts w:ascii="Times New Roman" w:hAnsi="Times New Roman" w:cs="Times New Roman"/>
          <w:spacing w:val="1"/>
          <w:w w:val="111"/>
          <w:szCs w:val="24"/>
        </w:rPr>
        <w:t>h</w:t>
      </w:r>
      <w:r>
        <w:rPr>
          <w:rFonts w:ascii="Times New Roman" w:hAnsi="Times New Roman" w:cs="Times New Roman"/>
          <w:szCs w:val="24"/>
        </w:rPr>
        <w:t>e</w:t>
      </w:r>
      <w:r>
        <w:rPr>
          <w:rFonts w:ascii="Times New Roman" w:hAnsi="Times New Roman" w:cs="Times New Roman"/>
          <w:spacing w:val="2"/>
          <w:szCs w:val="24"/>
        </w:rPr>
        <w:t xml:space="preserve"> </w:t>
      </w:r>
      <w:r>
        <w:rPr>
          <w:rFonts w:ascii="Times New Roman" w:hAnsi="Times New Roman" w:cs="Times New Roman"/>
          <w:spacing w:val="1"/>
          <w:w w:val="99"/>
          <w:szCs w:val="24"/>
        </w:rPr>
        <w:t>S</w:t>
      </w:r>
      <w:r>
        <w:rPr>
          <w:rFonts w:ascii="Times New Roman" w:hAnsi="Times New Roman" w:cs="Times New Roman"/>
          <w:spacing w:val="-1"/>
          <w:szCs w:val="24"/>
        </w:rPr>
        <w:t>c</w:t>
      </w:r>
      <w:r>
        <w:rPr>
          <w:rFonts w:ascii="Times New Roman" w:hAnsi="Times New Roman" w:cs="Times New Roman"/>
          <w:szCs w:val="24"/>
        </w:rPr>
        <w:t>i</w:t>
      </w:r>
      <w:r>
        <w:rPr>
          <w:rFonts w:ascii="Times New Roman" w:hAnsi="Times New Roman" w:cs="Times New Roman"/>
          <w:spacing w:val="-1"/>
          <w:szCs w:val="24"/>
        </w:rPr>
        <w:t>e</w:t>
      </w:r>
      <w:r>
        <w:rPr>
          <w:rFonts w:ascii="Times New Roman" w:hAnsi="Times New Roman" w:cs="Times New Roman"/>
          <w:spacing w:val="1"/>
          <w:w w:val="111"/>
          <w:szCs w:val="24"/>
        </w:rPr>
        <w:t>n</w:t>
      </w:r>
      <w:r>
        <w:rPr>
          <w:rFonts w:ascii="Times New Roman" w:hAnsi="Times New Roman" w:cs="Times New Roman"/>
          <w:spacing w:val="2"/>
          <w:w w:val="120"/>
          <w:szCs w:val="24"/>
        </w:rPr>
        <w:t>t</w:t>
      </w:r>
      <w:r>
        <w:rPr>
          <w:rFonts w:ascii="Times New Roman" w:hAnsi="Times New Roman" w:cs="Times New Roman"/>
          <w:szCs w:val="24"/>
        </w:rPr>
        <w:t>i</w:t>
      </w:r>
      <w:r>
        <w:rPr>
          <w:rFonts w:ascii="Times New Roman" w:hAnsi="Times New Roman" w:cs="Times New Roman"/>
          <w:spacing w:val="-3"/>
          <w:w w:val="99"/>
          <w:szCs w:val="24"/>
        </w:rPr>
        <w:t>f</w:t>
      </w:r>
      <w:r>
        <w:rPr>
          <w:rFonts w:ascii="Times New Roman" w:hAnsi="Times New Roman" w:cs="Times New Roman"/>
          <w:szCs w:val="24"/>
        </w:rPr>
        <w:t>i</w:t>
      </w:r>
      <w:r>
        <w:rPr>
          <w:rFonts w:ascii="Times New Roman" w:hAnsi="Times New Roman" w:cs="Times New Roman"/>
          <w:spacing w:val="1"/>
          <w:w w:val="111"/>
          <w:szCs w:val="24"/>
        </w:rPr>
        <w:t>qu</w:t>
      </w:r>
      <w:r>
        <w:rPr>
          <w:rFonts w:ascii="Times New Roman" w:hAnsi="Times New Roman" w:cs="Times New Roman"/>
          <w:szCs w:val="24"/>
        </w:rPr>
        <w:t>e</w:t>
      </w:r>
    </w:p>
    <w:p w14:paraId="2C69EC60" w14:textId="77777777" w:rsidR="00920258" w:rsidRDefault="00920258" w:rsidP="00110628">
      <w:pPr>
        <w:widowControl w:val="0"/>
        <w:autoSpaceDE w:val="0"/>
        <w:autoSpaceDN w:val="0"/>
        <w:adjustRightInd w:val="0"/>
        <w:spacing w:before="17" w:after="0" w:line="280" w:lineRule="exact"/>
        <w:rPr>
          <w:rFonts w:ascii="Times New Roman" w:hAnsi="Times New Roman" w:cs="Times New Roman"/>
          <w:sz w:val="28"/>
          <w:szCs w:val="28"/>
        </w:rPr>
      </w:pPr>
    </w:p>
    <w:p w14:paraId="769DDA24" w14:textId="77777777" w:rsidR="00920258" w:rsidRDefault="00920258" w:rsidP="00920258">
      <w:pPr>
        <w:widowControl w:val="0"/>
        <w:autoSpaceDE w:val="0"/>
        <w:autoSpaceDN w:val="0"/>
        <w:adjustRightInd w:val="0"/>
        <w:spacing w:after="0" w:line="240" w:lineRule="auto"/>
        <w:ind w:right="175"/>
        <w:jc w:val="center"/>
        <w:rPr>
          <w:rFonts w:ascii="Times New Roman" w:hAnsi="Times New Roman" w:cs="Times New Roman"/>
          <w:szCs w:val="24"/>
        </w:rPr>
      </w:pPr>
      <w:r>
        <w:rPr>
          <w:rFonts w:ascii="Times New Roman" w:hAnsi="Times New Roman" w:cs="Times New Roman"/>
          <w:b/>
          <w:bCs/>
          <w:w w:val="99"/>
          <w:szCs w:val="24"/>
        </w:rPr>
        <w:t>U</w:t>
      </w:r>
      <w:r>
        <w:rPr>
          <w:rFonts w:ascii="Times New Roman" w:hAnsi="Times New Roman" w:cs="Times New Roman"/>
          <w:b/>
          <w:bCs/>
          <w:spacing w:val="1"/>
          <w:w w:val="99"/>
          <w:szCs w:val="24"/>
        </w:rPr>
        <w:t>n</w:t>
      </w:r>
      <w:r>
        <w:rPr>
          <w:rFonts w:ascii="Times New Roman" w:hAnsi="Times New Roman" w:cs="Times New Roman"/>
          <w:b/>
          <w:bCs/>
          <w:w w:val="80"/>
          <w:szCs w:val="24"/>
        </w:rPr>
        <w:t>i</w:t>
      </w:r>
      <w:r>
        <w:rPr>
          <w:rFonts w:ascii="Times New Roman" w:hAnsi="Times New Roman" w:cs="Times New Roman"/>
          <w:b/>
          <w:bCs/>
          <w:w w:val="111"/>
          <w:szCs w:val="24"/>
        </w:rPr>
        <w:t>v</w:t>
      </w:r>
      <w:r>
        <w:rPr>
          <w:rFonts w:ascii="Times New Roman" w:hAnsi="Times New Roman" w:cs="Times New Roman"/>
          <w:b/>
          <w:bCs/>
          <w:spacing w:val="1"/>
          <w:w w:val="111"/>
          <w:szCs w:val="24"/>
        </w:rPr>
        <w:t>e</w:t>
      </w:r>
      <w:r>
        <w:rPr>
          <w:rFonts w:ascii="Times New Roman" w:hAnsi="Times New Roman" w:cs="Times New Roman"/>
          <w:b/>
          <w:bCs/>
          <w:spacing w:val="2"/>
          <w:w w:val="75"/>
          <w:szCs w:val="24"/>
        </w:rPr>
        <w:t>r</w:t>
      </w:r>
      <w:r>
        <w:rPr>
          <w:rFonts w:ascii="Times New Roman" w:hAnsi="Times New Roman" w:cs="Times New Roman"/>
          <w:b/>
          <w:bCs/>
          <w:w w:val="108"/>
          <w:szCs w:val="24"/>
        </w:rPr>
        <w:t>si</w:t>
      </w:r>
      <w:r>
        <w:rPr>
          <w:rFonts w:ascii="Times New Roman" w:hAnsi="Times New Roman" w:cs="Times New Roman"/>
          <w:b/>
          <w:bCs/>
          <w:w w:val="83"/>
          <w:szCs w:val="24"/>
        </w:rPr>
        <w:t>t</w:t>
      </w:r>
      <w:r>
        <w:rPr>
          <w:rFonts w:ascii="Times New Roman" w:hAnsi="Times New Roman" w:cs="Times New Roman"/>
          <w:b/>
          <w:bCs/>
          <w:w w:val="125"/>
          <w:szCs w:val="24"/>
        </w:rPr>
        <w:t>é</w:t>
      </w:r>
      <w:r>
        <w:rPr>
          <w:rFonts w:ascii="Times New Roman" w:hAnsi="Times New Roman" w:cs="Times New Roman"/>
          <w:b/>
          <w:bCs/>
          <w:spacing w:val="8"/>
          <w:szCs w:val="24"/>
        </w:rPr>
        <w:t xml:space="preserve"> </w:t>
      </w:r>
      <w:r>
        <w:rPr>
          <w:rFonts w:ascii="Times New Roman" w:hAnsi="Times New Roman" w:cs="Times New Roman"/>
          <w:b/>
          <w:bCs/>
          <w:spacing w:val="1"/>
          <w:w w:val="114"/>
          <w:szCs w:val="24"/>
        </w:rPr>
        <w:t>de</w:t>
      </w:r>
      <w:r>
        <w:rPr>
          <w:rFonts w:ascii="Times New Roman" w:hAnsi="Times New Roman" w:cs="Times New Roman"/>
          <w:b/>
          <w:bCs/>
          <w:w w:val="114"/>
          <w:szCs w:val="24"/>
        </w:rPr>
        <w:t>s</w:t>
      </w:r>
      <w:r>
        <w:rPr>
          <w:rFonts w:ascii="Times New Roman" w:hAnsi="Times New Roman" w:cs="Times New Roman"/>
          <w:b/>
          <w:bCs/>
          <w:spacing w:val="3"/>
          <w:w w:val="114"/>
          <w:szCs w:val="24"/>
        </w:rPr>
        <w:t xml:space="preserve"> </w:t>
      </w:r>
      <w:r>
        <w:rPr>
          <w:rFonts w:ascii="Times New Roman" w:hAnsi="Times New Roman" w:cs="Times New Roman"/>
          <w:b/>
          <w:bCs/>
          <w:spacing w:val="-1"/>
          <w:w w:val="114"/>
          <w:szCs w:val="24"/>
        </w:rPr>
        <w:t>S</w:t>
      </w:r>
      <w:r>
        <w:rPr>
          <w:rFonts w:ascii="Times New Roman" w:hAnsi="Times New Roman" w:cs="Times New Roman"/>
          <w:b/>
          <w:bCs/>
          <w:w w:val="114"/>
          <w:szCs w:val="24"/>
        </w:rPr>
        <w:t>ci</w:t>
      </w:r>
      <w:r>
        <w:rPr>
          <w:rFonts w:ascii="Times New Roman" w:hAnsi="Times New Roman" w:cs="Times New Roman"/>
          <w:b/>
          <w:bCs/>
          <w:spacing w:val="1"/>
          <w:w w:val="114"/>
          <w:szCs w:val="24"/>
        </w:rPr>
        <w:t>en</w:t>
      </w:r>
      <w:r>
        <w:rPr>
          <w:rFonts w:ascii="Times New Roman" w:hAnsi="Times New Roman" w:cs="Times New Roman"/>
          <w:b/>
          <w:bCs/>
          <w:w w:val="114"/>
          <w:szCs w:val="24"/>
        </w:rPr>
        <w:t>c</w:t>
      </w:r>
      <w:r>
        <w:rPr>
          <w:rFonts w:ascii="Times New Roman" w:hAnsi="Times New Roman" w:cs="Times New Roman"/>
          <w:b/>
          <w:bCs/>
          <w:spacing w:val="1"/>
          <w:w w:val="114"/>
          <w:szCs w:val="24"/>
        </w:rPr>
        <w:t>e</w:t>
      </w:r>
      <w:r>
        <w:rPr>
          <w:rFonts w:ascii="Times New Roman" w:hAnsi="Times New Roman" w:cs="Times New Roman"/>
          <w:b/>
          <w:bCs/>
          <w:w w:val="114"/>
          <w:szCs w:val="24"/>
        </w:rPr>
        <w:t>s</w:t>
      </w:r>
      <w:r>
        <w:rPr>
          <w:rFonts w:ascii="Times New Roman" w:hAnsi="Times New Roman" w:cs="Times New Roman"/>
          <w:b/>
          <w:bCs/>
          <w:spacing w:val="-4"/>
          <w:w w:val="114"/>
          <w:szCs w:val="24"/>
        </w:rPr>
        <w:t xml:space="preserve"> </w:t>
      </w:r>
      <w:r>
        <w:rPr>
          <w:rFonts w:ascii="Times New Roman" w:hAnsi="Times New Roman" w:cs="Times New Roman"/>
          <w:b/>
          <w:bCs/>
          <w:spacing w:val="1"/>
          <w:w w:val="125"/>
          <w:szCs w:val="24"/>
        </w:rPr>
        <w:t>e</w:t>
      </w:r>
      <w:r>
        <w:rPr>
          <w:rFonts w:ascii="Times New Roman" w:hAnsi="Times New Roman" w:cs="Times New Roman"/>
          <w:b/>
          <w:bCs/>
          <w:w w:val="83"/>
          <w:szCs w:val="24"/>
        </w:rPr>
        <w:t>t</w:t>
      </w:r>
      <w:r>
        <w:rPr>
          <w:rFonts w:ascii="Times New Roman" w:hAnsi="Times New Roman" w:cs="Times New Roman"/>
          <w:b/>
          <w:bCs/>
          <w:spacing w:val="3"/>
          <w:szCs w:val="24"/>
        </w:rPr>
        <w:t xml:space="preserve"> </w:t>
      </w:r>
      <w:r>
        <w:rPr>
          <w:rFonts w:ascii="Times New Roman" w:hAnsi="Times New Roman" w:cs="Times New Roman"/>
          <w:b/>
          <w:bCs/>
          <w:spacing w:val="1"/>
          <w:szCs w:val="24"/>
        </w:rPr>
        <w:t>d</w:t>
      </w:r>
      <w:r>
        <w:rPr>
          <w:rFonts w:ascii="Times New Roman" w:hAnsi="Times New Roman" w:cs="Times New Roman"/>
          <w:b/>
          <w:bCs/>
          <w:szCs w:val="24"/>
        </w:rPr>
        <w:t>e</w:t>
      </w:r>
      <w:r>
        <w:rPr>
          <w:rFonts w:ascii="Times New Roman" w:hAnsi="Times New Roman" w:cs="Times New Roman"/>
          <w:b/>
          <w:bCs/>
          <w:spacing w:val="33"/>
          <w:szCs w:val="24"/>
        </w:rPr>
        <w:t xml:space="preserve"> </w:t>
      </w:r>
      <w:r>
        <w:rPr>
          <w:rFonts w:ascii="Times New Roman" w:hAnsi="Times New Roman" w:cs="Times New Roman"/>
          <w:b/>
          <w:bCs/>
          <w:w w:val="80"/>
          <w:szCs w:val="24"/>
        </w:rPr>
        <w:t>l</w:t>
      </w:r>
      <w:r>
        <w:rPr>
          <w:rFonts w:ascii="Times New Roman" w:hAnsi="Times New Roman" w:cs="Times New Roman"/>
          <w:b/>
          <w:bCs/>
          <w:w w:val="111"/>
          <w:szCs w:val="24"/>
        </w:rPr>
        <w:t>a</w:t>
      </w:r>
      <w:r>
        <w:rPr>
          <w:rFonts w:ascii="Times New Roman" w:hAnsi="Times New Roman" w:cs="Times New Roman"/>
          <w:b/>
          <w:bCs/>
          <w:spacing w:val="8"/>
          <w:szCs w:val="24"/>
        </w:rPr>
        <w:t xml:space="preserve"> </w:t>
      </w:r>
      <w:r>
        <w:rPr>
          <w:rFonts w:ascii="Times New Roman" w:hAnsi="Times New Roman" w:cs="Times New Roman"/>
          <w:b/>
          <w:bCs/>
          <w:spacing w:val="-2"/>
          <w:w w:val="91"/>
          <w:szCs w:val="24"/>
        </w:rPr>
        <w:t>T</w:t>
      </w:r>
      <w:r>
        <w:rPr>
          <w:rFonts w:ascii="Times New Roman" w:hAnsi="Times New Roman" w:cs="Times New Roman"/>
          <w:b/>
          <w:bCs/>
          <w:spacing w:val="1"/>
          <w:w w:val="125"/>
          <w:szCs w:val="24"/>
        </w:rPr>
        <w:t>e</w:t>
      </w:r>
      <w:r>
        <w:rPr>
          <w:rFonts w:ascii="Times New Roman" w:hAnsi="Times New Roman" w:cs="Times New Roman"/>
          <w:b/>
          <w:bCs/>
          <w:w w:val="105"/>
          <w:szCs w:val="24"/>
        </w:rPr>
        <w:t>c</w:t>
      </w:r>
      <w:r>
        <w:rPr>
          <w:rFonts w:ascii="Times New Roman" w:hAnsi="Times New Roman" w:cs="Times New Roman"/>
          <w:b/>
          <w:bCs/>
          <w:spacing w:val="1"/>
          <w:w w:val="105"/>
          <w:szCs w:val="24"/>
        </w:rPr>
        <w:t>h</w:t>
      </w:r>
      <w:r>
        <w:rPr>
          <w:rFonts w:ascii="Times New Roman" w:hAnsi="Times New Roman" w:cs="Times New Roman"/>
          <w:b/>
          <w:bCs/>
          <w:spacing w:val="1"/>
          <w:w w:val="99"/>
          <w:szCs w:val="24"/>
        </w:rPr>
        <w:t>n</w:t>
      </w:r>
      <w:r>
        <w:rPr>
          <w:rFonts w:ascii="Times New Roman" w:hAnsi="Times New Roman" w:cs="Times New Roman"/>
          <w:b/>
          <w:bCs/>
          <w:spacing w:val="1"/>
          <w:w w:val="111"/>
          <w:szCs w:val="24"/>
        </w:rPr>
        <w:t>o</w:t>
      </w:r>
      <w:r>
        <w:rPr>
          <w:rFonts w:ascii="Times New Roman" w:hAnsi="Times New Roman" w:cs="Times New Roman"/>
          <w:b/>
          <w:bCs/>
          <w:w w:val="80"/>
          <w:szCs w:val="24"/>
        </w:rPr>
        <w:t>l</w:t>
      </w:r>
      <w:r>
        <w:rPr>
          <w:rFonts w:ascii="Times New Roman" w:hAnsi="Times New Roman" w:cs="Times New Roman"/>
          <w:b/>
          <w:bCs/>
          <w:spacing w:val="1"/>
          <w:w w:val="111"/>
          <w:szCs w:val="24"/>
        </w:rPr>
        <w:t>og</w:t>
      </w:r>
      <w:r>
        <w:rPr>
          <w:rFonts w:ascii="Times New Roman" w:hAnsi="Times New Roman" w:cs="Times New Roman"/>
          <w:b/>
          <w:bCs/>
          <w:w w:val="80"/>
          <w:szCs w:val="24"/>
        </w:rPr>
        <w:t>i</w:t>
      </w:r>
      <w:r>
        <w:rPr>
          <w:rFonts w:ascii="Times New Roman" w:hAnsi="Times New Roman" w:cs="Times New Roman"/>
          <w:b/>
          <w:bCs/>
          <w:w w:val="125"/>
          <w:szCs w:val="24"/>
        </w:rPr>
        <w:t>e</w:t>
      </w:r>
      <w:r>
        <w:rPr>
          <w:rFonts w:ascii="Times New Roman" w:hAnsi="Times New Roman" w:cs="Times New Roman"/>
          <w:b/>
          <w:bCs/>
          <w:spacing w:val="4"/>
          <w:szCs w:val="24"/>
        </w:rPr>
        <w:t xml:space="preserve"> </w:t>
      </w:r>
      <w:r>
        <w:rPr>
          <w:rFonts w:ascii="Times New Roman" w:hAnsi="Times New Roman" w:cs="Times New Roman"/>
          <w:b/>
          <w:bCs/>
          <w:w w:val="92"/>
          <w:szCs w:val="24"/>
        </w:rPr>
        <w:t>H</w:t>
      </w:r>
      <w:r>
        <w:rPr>
          <w:rFonts w:ascii="Times New Roman" w:hAnsi="Times New Roman" w:cs="Times New Roman"/>
          <w:b/>
          <w:bCs/>
          <w:spacing w:val="1"/>
          <w:w w:val="111"/>
          <w:szCs w:val="24"/>
        </w:rPr>
        <w:t>o</w:t>
      </w:r>
      <w:r>
        <w:rPr>
          <w:rFonts w:ascii="Times New Roman" w:hAnsi="Times New Roman" w:cs="Times New Roman"/>
          <w:b/>
          <w:bCs/>
          <w:spacing w:val="1"/>
          <w:w w:val="99"/>
          <w:szCs w:val="24"/>
        </w:rPr>
        <w:t>u</w:t>
      </w:r>
      <w:r>
        <w:rPr>
          <w:rFonts w:ascii="Times New Roman" w:hAnsi="Times New Roman" w:cs="Times New Roman"/>
          <w:b/>
          <w:bCs/>
          <w:spacing w:val="1"/>
          <w:w w:val="111"/>
          <w:szCs w:val="24"/>
        </w:rPr>
        <w:t>a</w:t>
      </w:r>
      <w:r>
        <w:rPr>
          <w:rFonts w:ascii="Times New Roman" w:hAnsi="Times New Roman" w:cs="Times New Roman"/>
          <w:b/>
          <w:bCs/>
          <w:spacing w:val="2"/>
          <w:w w:val="75"/>
          <w:szCs w:val="24"/>
        </w:rPr>
        <w:t>r</w:t>
      </w:r>
      <w:r>
        <w:rPr>
          <w:rFonts w:ascii="Times New Roman" w:hAnsi="Times New Roman" w:cs="Times New Roman"/>
          <w:b/>
          <w:bCs/>
          <w:w w:val="80"/>
          <w:szCs w:val="24"/>
        </w:rPr>
        <w:t>i</w:t>
      </w:r>
      <w:r>
        <w:rPr>
          <w:rFonts w:ascii="Times New Roman" w:hAnsi="Times New Roman" w:cs="Times New Roman"/>
          <w:b/>
          <w:bCs/>
          <w:spacing w:val="7"/>
          <w:szCs w:val="24"/>
        </w:rPr>
        <w:t xml:space="preserve"> </w:t>
      </w:r>
      <w:r>
        <w:rPr>
          <w:rFonts w:ascii="Times New Roman" w:hAnsi="Times New Roman" w:cs="Times New Roman"/>
          <w:b/>
          <w:bCs/>
          <w:spacing w:val="-1"/>
          <w:szCs w:val="24"/>
        </w:rPr>
        <w:t>B</w:t>
      </w:r>
      <w:r>
        <w:rPr>
          <w:rFonts w:ascii="Times New Roman" w:hAnsi="Times New Roman" w:cs="Times New Roman"/>
          <w:b/>
          <w:bCs/>
          <w:spacing w:val="1"/>
          <w:w w:val="111"/>
          <w:szCs w:val="24"/>
        </w:rPr>
        <w:t>o</w:t>
      </w:r>
      <w:r>
        <w:rPr>
          <w:rFonts w:ascii="Times New Roman" w:hAnsi="Times New Roman" w:cs="Times New Roman"/>
          <w:b/>
          <w:bCs/>
          <w:spacing w:val="1"/>
          <w:w w:val="99"/>
          <w:szCs w:val="24"/>
        </w:rPr>
        <w:t>u</w:t>
      </w:r>
      <w:r>
        <w:rPr>
          <w:rFonts w:ascii="Times New Roman" w:hAnsi="Times New Roman" w:cs="Times New Roman"/>
          <w:b/>
          <w:bCs/>
          <w:spacing w:val="2"/>
          <w:w w:val="99"/>
          <w:szCs w:val="24"/>
        </w:rPr>
        <w:t>m</w:t>
      </w:r>
      <w:r>
        <w:rPr>
          <w:rFonts w:ascii="Times New Roman" w:hAnsi="Times New Roman" w:cs="Times New Roman"/>
          <w:b/>
          <w:bCs/>
          <w:spacing w:val="1"/>
          <w:w w:val="125"/>
          <w:szCs w:val="24"/>
        </w:rPr>
        <w:t>e</w:t>
      </w:r>
      <w:r>
        <w:rPr>
          <w:rFonts w:ascii="Times New Roman" w:hAnsi="Times New Roman" w:cs="Times New Roman"/>
          <w:b/>
          <w:bCs/>
          <w:spacing w:val="1"/>
          <w:w w:val="99"/>
          <w:szCs w:val="24"/>
        </w:rPr>
        <w:t>d</w:t>
      </w:r>
      <w:r>
        <w:rPr>
          <w:rFonts w:ascii="Times New Roman" w:hAnsi="Times New Roman" w:cs="Times New Roman"/>
          <w:b/>
          <w:bCs/>
          <w:w w:val="80"/>
          <w:szCs w:val="24"/>
        </w:rPr>
        <w:t>i</w:t>
      </w:r>
      <w:r>
        <w:rPr>
          <w:rFonts w:ascii="Times New Roman" w:hAnsi="Times New Roman" w:cs="Times New Roman"/>
          <w:b/>
          <w:bCs/>
          <w:spacing w:val="-4"/>
          <w:w w:val="125"/>
          <w:szCs w:val="24"/>
        </w:rPr>
        <w:t>e</w:t>
      </w:r>
      <w:r>
        <w:rPr>
          <w:rFonts w:ascii="Times New Roman" w:hAnsi="Times New Roman" w:cs="Times New Roman"/>
          <w:b/>
          <w:bCs/>
          <w:spacing w:val="1"/>
          <w:w w:val="99"/>
          <w:szCs w:val="24"/>
        </w:rPr>
        <w:t>n</w:t>
      </w:r>
      <w:r>
        <w:rPr>
          <w:rFonts w:ascii="Times New Roman" w:hAnsi="Times New Roman" w:cs="Times New Roman"/>
          <w:b/>
          <w:bCs/>
          <w:w w:val="125"/>
          <w:szCs w:val="24"/>
        </w:rPr>
        <w:t>e</w:t>
      </w:r>
    </w:p>
    <w:p w14:paraId="20C68AEB" w14:textId="77777777" w:rsidR="00920258" w:rsidRDefault="00920258" w:rsidP="00920258">
      <w:pPr>
        <w:widowControl w:val="0"/>
        <w:autoSpaceDE w:val="0"/>
        <w:autoSpaceDN w:val="0"/>
        <w:adjustRightInd w:val="0"/>
        <w:spacing w:before="2" w:after="0" w:line="280" w:lineRule="exact"/>
        <w:jc w:val="center"/>
        <w:rPr>
          <w:rFonts w:ascii="Times New Roman" w:hAnsi="Times New Roman" w:cs="Times New Roman"/>
          <w:sz w:val="28"/>
          <w:szCs w:val="28"/>
        </w:rPr>
      </w:pPr>
    </w:p>
    <w:p w14:paraId="7BCC2C50" w14:textId="77777777" w:rsidR="00920258" w:rsidRDefault="00920258" w:rsidP="00920258">
      <w:pPr>
        <w:widowControl w:val="0"/>
        <w:autoSpaceDE w:val="0"/>
        <w:autoSpaceDN w:val="0"/>
        <w:adjustRightInd w:val="0"/>
        <w:spacing w:after="0" w:line="240" w:lineRule="auto"/>
        <w:jc w:val="center"/>
        <w:rPr>
          <w:rFonts w:ascii="Times New Roman" w:hAnsi="Times New Roman" w:cs="Times New Roman"/>
          <w:sz w:val="30"/>
          <w:szCs w:val="30"/>
        </w:rPr>
      </w:pPr>
      <w:r>
        <w:rPr>
          <w:rFonts w:ascii="Times New Roman" w:hAnsi="Times New Roman" w:cs="Times New Roman"/>
          <w:spacing w:val="-2"/>
          <w:w w:val="119"/>
          <w:sz w:val="30"/>
          <w:szCs w:val="30"/>
        </w:rPr>
        <w:t>F</w:t>
      </w:r>
      <w:r>
        <w:rPr>
          <w:rFonts w:ascii="Times New Roman" w:hAnsi="Times New Roman" w:cs="Times New Roman"/>
          <w:w w:val="119"/>
          <w:sz w:val="30"/>
          <w:szCs w:val="30"/>
        </w:rPr>
        <w:t>ac</w:t>
      </w:r>
      <w:r>
        <w:rPr>
          <w:rFonts w:ascii="Times New Roman" w:hAnsi="Times New Roman" w:cs="Times New Roman"/>
          <w:spacing w:val="-2"/>
          <w:w w:val="119"/>
          <w:sz w:val="30"/>
          <w:szCs w:val="30"/>
        </w:rPr>
        <w:t>u</w:t>
      </w:r>
      <w:r>
        <w:rPr>
          <w:rFonts w:ascii="Times New Roman" w:hAnsi="Times New Roman" w:cs="Times New Roman"/>
          <w:spacing w:val="2"/>
          <w:w w:val="119"/>
          <w:sz w:val="30"/>
          <w:szCs w:val="30"/>
        </w:rPr>
        <w:t>l</w:t>
      </w:r>
      <w:r>
        <w:rPr>
          <w:rFonts w:ascii="Times New Roman" w:hAnsi="Times New Roman" w:cs="Times New Roman"/>
          <w:w w:val="119"/>
          <w:sz w:val="30"/>
          <w:szCs w:val="30"/>
        </w:rPr>
        <w:t>té</w:t>
      </w:r>
      <w:r>
        <w:rPr>
          <w:rFonts w:ascii="Times New Roman" w:hAnsi="Times New Roman" w:cs="Times New Roman"/>
          <w:spacing w:val="-2"/>
          <w:w w:val="119"/>
          <w:sz w:val="30"/>
          <w:szCs w:val="30"/>
        </w:rPr>
        <w:t xml:space="preserve"> </w:t>
      </w:r>
      <w:r>
        <w:rPr>
          <w:rFonts w:ascii="Times New Roman" w:hAnsi="Times New Roman" w:cs="Times New Roman"/>
          <w:spacing w:val="-2"/>
          <w:w w:val="123"/>
          <w:sz w:val="30"/>
          <w:szCs w:val="30"/>
        </w:rPr>
        <w:t>d</w:t>
      </w:r>
      <w:r>
        <w:rPr>
          <w:rFonts w:ascii="Times New Roman" w:hAnsi="Times New Roman" w:cs="Times New Roman"/>
          <w:spacing w:val="-2"/>
          <w:w w:val="84"/>
          <w:sz w:val="30"/>
          <w:szCs w:val="30"/>
        </w:rPr>
        <w:t>’</w:t>
      </w:r>
      <w:r>
        <w:rPr>
          <w:rFonts w:ascii="Times New Roman" w:hAnsi="Times New Roman" w:cs="Times New Roman"/>
          <w:w w:val="107"/>
          <w:sz w:val="30"/>
          <w:szCs w:val="30"/>
        </w:rPr>
        <w:t>E</w:t>
      </w:r>
      <w:r>
        <w:rPr>
          <w:rFonts w:ascii="Times New Roman" w:hAnsi="Times New Roman" w:cs="Times New Roman"/>
          <w:spacing w:val="-2"/>
          <w:w w:val="107"/>
          <w:sz w:val="30"/>
          <w:szCs w:val="30"/>
        </w:rPr>
        <w:t>l</w:t>
      </w:r>
      <w:r>
        <w:rPr>
          <w:rFonts w:ascii="Times New Roman" w:hAnsi="Times New Roman" w:cs="Times New Roman"/>
          <w:w w:val="125"/>
          <w:sz w:val="30"/>
          <w:szCs w:val="30"/>
        </w:rPr>
        <w:t>ec</w:t>
      </w:r>
      <w:r>
        <w:rPr>
          <w:rFonts w:ascii="Times New Roman" w:hAnsi="Times New Roman" w:cs="Times New Roman"/>
          <w:spacing w:val="-5"/>
          <w:w w:val="125"/>
          <w:sz w:val="30"/>
          <w:szCs w:val="30"/>
        </w:rPr>
        <w:t>t</w:t>
      </w:r>
      <w:r>
        <w:rPr>
          <w:rFonts w:ascii="Times New Roman" w:hAnsi="Times New Roman" w:cs="Times New Roman"/>
          <w:spacing w:val="2"/>
          <w:w w:val="117"/>
          <w:sz w:val="30"/>
          <w:szCs w:val="30"/>
        </w:rPr>
        <w:t>r</w:t>
      </w:r>
      <w:r>
        <w:rPr>
          <w:rFonts w:ascii="Times New Roman" w:hAnsi="Times New Roman" w:cs="Times New Roman"/>
          <w:spacing w:val="-2"/>
          <w:w w:val="123"/>
          <w:sz w:val="30"/>
          <w:szCs w:val="30"/>
        </w:rPr>
        <w:t>on</w:t>
      </w:r>
      <w:r>
        <w:rPr>
          <w:rFonts w:ascii="Times New Roman" w:hAnsi="Times New Roman" w:cs="Times New Roman"/>
          <w:spacing w:val="2"/>
          <w:w w:val="101"/>
          <w:sz w:val="30"/>
          <w:szCs w:val="30"/>
        </w:rPr>
        <w:t>i</w:t>
      </w:r>
      <w:r>
        <w:rPr>
          <w:rFonts w:ascii="Times New Roman" w:hAnsi="Times New Roman" w:cs="Times New Roman"/>
          <w:spacing w:val="-2"/>
          <w:w w:val="123"/>
          <w:sz w:val="30"/>
          <w:szCs w:val="30"/>
        </w:rPr>
        <w:t>qu</w:t>
      </w:r>
      <w:r>
        <w:rPr>
          <w:rFonts w:ascii="Times New Roman" w:hAnsi="Times New Roman" w:cs="Times New Roman"/>
          <w:w w:val="126"/>
          <w:sz w:val="30"/>
          <w:szCs w:val="30"/>
        </w:rPr>
        <w:t>e</w:t>
      </w:r>
      <w:r>
        <w:rPr>
          <w:rFonts w:ascii="Times New Roman" w:hAnsi="Times New Roman" w:cs="Times New Roman"/>
          <w:spacing w:val="7"/>
          <w:sz w:val="30"/>
          <w:szCs w:val="30"/>
        </w:rPr>
        <w:t xml:space="preserve"> </w:t>
      </w:r>
      <w:r>
        <w:rPr>
          <w:rFonts w:ascii="Times New Roman" w:hAnsi="Times New Roman" w:cs="Times New Roman"/>
          <w:sz w:val="30"/>
          <w:szCs w:val="30"/>
        </w:rPr>
        <w:t>et</w:t>
      </w:r>
      <w:r>
        <w:rPr>
          <w:rFonts w:ascii="Times New Roman" w:hAnsi="Times New Roman" w:cs="Times New Roman"/>
          <w:spacing w:val="59"/>
          <w:sz w:val="30"/>
          <w:szCs w:val="30"/>
        </w:rPr>
        <w:t xml:space="preserve"> </w:t>
      </w:r>
      <w:r>
        <w:rPr>
          <w:rFonts w:ascii="Times New Roman" w:hAnsi="Times New Roman" w:cs="Times New Roman"/>
          <w:spacing w:val="-2"/>
          <w:w w:val="123"/>
          <w:sz w:val="30"/>
          <w:szCs w:val="30"/>
        </w:rPr>
        <w:t>d</w:t>
      </w:r>
      <w:r>
        <w:rPr>
          <w:rFonts w:ascii="Times New Roman" w:hAnsi="Times New Roman" w:cs="Times New Roman"/>
          <w:spacing w:val="-2"/>
          <w:w w:val="84"/>
          <w:sz w:val="30"/>
          <w:szCs w:val="30"/>
        </w:rPr>
        <w:t>’</w:t>
      </w:r>
      <w:r>
        <w:rPr>
          <w:rFonts w:ascii="Times New Roman" w:hAnsi="Times New Roman" w:cs="Times New Roman"/>
          <w:spacing w:val="2"/>
          <w:w w:val="84"/>
          <w:sz w:val="30"/>
          <w:szCs w:val="30"/>
        </w:rPr>
        <w:t>I</w:t>
      </w:r>
      <w:r>
        <w:rPr>
          <w:rFonts w:ascii="Times New Roman" w:hAnsi="Times New Roman" w:cs="Times New Roman"/>
          <w:spacing w:val="-2"/>
          <w:w w:val="123"/>
          <w:sz w:val="30"/>
          <w:szCs w:val="30"/>
        </w:rPr>
        <w:t>n</w:t>
      </w:r>
      <w:r>
        <w:rPr>
          <w:rFonts w:ascii="Times New Roman" w:hAnsi="Times New Roman" w:cs="Times New Roman"/>
          <w:w w:val="114"/>
          <w:sz w:val="30"/>
          <w:szCs w:val="30"/>
        </w:rPr>
        <w:t>f</w:t>
      </w:r>
      <w:r>
        <w:rPr>
          <w:rFonts w:ascii="Times New Roman" w:hAnsi="Times New Roman" w:cs="Times New Roman"/>
          <w:spacing w:val="-2"/>
          <w:w w:val="114"/>
          <w:sz w:val="30"/>
          <w:szCs w:val="30"/>
        </w:rPr>
        <w:t>o</w:t>
      </w:r>
      <w:r>
        <w:rPr>
          <w:rFonts w:ascii="Times New Roman" w:hAnsi="Times New Roman" w:cs="Times New Roman"/>
          <w:spacing w:val="-2"/>
          <w:w w:val="117"/>
          <w:sz w:val="30"/>
          <w:szCs w:val="30"/>
        </w:rPr>
        <w:t>r</w:t>
      </w:r>
      <w:r>
        <w:rPr>
          <w:rFonts w:ascii="Times New Roman" w:hAnsi="Times New Roman" w:cs="Times New Roman"/>
          <w:spacing w:val="-5"/>
          <w:w w:val="115"/>
          <w:sz w:val="30"/>
          <w:szCs w:val="30"/>
        </w:rPr>
        <w:t>m</w:t>
      </w:r>
      <w:r>
        <w:rPr>
          <w:rFonts w:ascii="Times New Roman" w:hAnsi="Times New Roman" w:cs="Times New Roman"/>
          <w:w w:val="117"/>
          <w:sz w:val="30"/>
          <w:szCs w:val="30"/>
        </w:rPr>
        <w:t>at</w:t>
      </w:r>
      <w:r>
        <w:rPr>
          <w:rFonts w:ascii="Times New Roman" w:hAnsi="Times New Roman" w:cs="Times New Roman"/>
          <w:spacing w:val="2"/>
          <w:w w:val="117"/>
          <w:sz w:val="30"/>
          <w:szCs w:val="30"/>
        </w:rPr>
        <w:t>i</w:t>
      </w:r>
      <w:r>
        <w:rPr>
          <w:rFonts w:ascii="Times New Roman" w:hAnsi="Times New Roman" w:cs="Times New Roman"/>
          <w:spacing w:val="-2"/>
          <w:w w:val="123"/>
          <w:sz w:val="30"/>
          <w:szCs w:val="30"/>
        </w:rPr>
        <w:t>qu</w:t>
      </w:r>
      <w:r>
        <w:rPr>
          <w:rFonts w:ascii="Times New Roman" w:hAnsi="Times New Roman" w:cs="Times New Roman"/>
          <w:w w:val="126"/>
          <w:sz w:val="30"/>
          <w:szCs w:val="30"/>
        </w:rPr>
        <w:t>e</w:t>
      </w:r>
    </w:p>
    <w:p w14:paraId="574758BE" w14:textId="5F64B5BA" w:rsidR="00920258" w:rsidRDefault="00920258" w:rsidP="007C759B">
      <w:pPr>
        <w:widowControl w:val="0"/>
        <w:autoSpaceDE w:val="0"/>
        <w:autoSpaceDN w:val="0"/>
        <w:adjustRightInd w:val="0"/>
        <w:spacing w:before="12" w:line="240" w:lineRule="auto"/>
        <w:ind w:right="1595"/>
        <w:jc w:val="center"/>
        <w:rPr>
          <w:rFonts w:ascii="Times New Roman" w:hAnsi="Times New Roman" w:cs="Times New Roman"/>
          <w:sz w:val="36"/>
          <w:szCs w:val="36"/>
        </w:rPr>
      </w:pPr>
      <w:r>
        <w:rPr>
          <w:rFonts w:ascii="Times New Roman" w:hAnsi="Times New Roman" w:cs="Times New Roman"/>
          <w:w w:val="108"/>
          <w:sz w:val="36"/>
          <w:szCs w:val="36"/>
        </w:rPr>
        <w:t xml:space="preserve">              D</w:t>
      </w:r>
      <w:r>
        <w:rPr>
          <w:rFonts w:ascii="Times New Roman" w:hAnsi="Times New Roman" w:cs="Times New Roman"/>
          <w:spacing w:val="-1"/>
          <w:w w:val="108"/>
          <w:sz w:val="36"/>
          <w:szCs w:val="36"/>
        </w:rPr>
        <w:t>é</w:t>
      </w:r>
      <w:r>
        <w:rPr>
          <w:rFonts w:ascii="Times New Roman" w:hAnsi="Times New Roman" w:cs="Times New Roman"/>
          <w:spacing w:val="1"/>
          <w:w w:val="108"/>
          <w:sz w:val="36"/>
          <w:szCs w:val="36"/>
        </w:rPr>
        <w:t>p</w:t>
      </w:r>
      <w:r>
        <w:rPr>
          <w:rFonts w:ascii="Times New Roman" w:hAnsi="Times New Roman" w:cs="Times New Roman"/>
          <w:spacing w:val="-2"/>
          <w:w w:val="108"/>
          <w:sz w:val="36"/>
          <w:szCs w:val="36"/>
        </w:rPr>
        <w:t>a</w:t>
      </w:r>
      <w:r>
        <w:rPr>
          <w:rFonts w:ascii="Times New Roman" w:hAnsi="Times New Roman" w:cs="Times New Roman"/>
          <w:spacing w:val="-1"/>
          <w:w w:val="108"/>
          <w:sz w:val="36"/>
          <w:szCs w:val="36"/>
        </w:rPr>
        <w:t>r</w:t>
      </w:r>
      <w:r>
        <w:rPr>
          <w:rFonts w:ascii="Times New Roman" w:hAnsi="Times New Roman" w:cs="Times New Roman"/>
          <w:w w:val="108"/>
          <w:sz w:val="36"/>
          <w:szCs w:val="36"/>
        </w:rPr>
        <w:t>t</w:t>
      </w:r>
      <w:r>
        <w:rPr>
          <w:rFonts w:ascii="Times New Roman" w:hAnsi="Times New Roman" w:cs="Times New Roman"/>
          <w:spacing w:val="9"/>
          <w:w w:val="108"/>
          <w:sz w:val="36"/>
          <w:szCs w:val="36"/>
        </w:rPr>
        <w:t>e</w:t>
      </w:r>
      <w:r>
        <w:rPr>
          <w:rFonts w:ascii="Times New Roman" w:hAnsi="Times New Roman" w:cs="Times New Roman"/>
          <w:spacing w:val="-8"/>
          <w:w w:val="108"/>
          <w:sz w:val="36"/>
          <w:szCs w:val="36"/>
        </w:rPr>
        <w:t>m</w:t>
      </w:r>
      <w:r>
        <w:rPr>
          <w:rFonts w:ascii="Times New Roman" w:hAnsi="Times New Roman" w:cs="Times New Roman"/>
          <w:spacing w:val="3"/>
          <w:w w:val="108"/>
          <w:sz w:val="36"/>
          <w:szCs w:val="36"/>
        </w:rPr>
        <w:t>e</w:t>
      </w:r>
      <w:r>
        <w:rPr>
          <w:rFonts w:ascii="Times New Roman" w:hAnsi="Times New Roman" w:cs="Times New Roman"/>
          <w:spacing w:val="-3"/>
          <w:w w:val="108"/>
          <w:sz w:val="36"/>
          <w:szCs w:val="36"/>
        </w:rPr>
        <w:t>n</w:t>
      </w:r>
      <w:r>
        <w:rPr>
          <w:rFonts w:ascii="Times New Roman" w:hAnsi="Times New Roman" w:cs="Times New Roman"/>
          <w:w w:val="108"/>
          <w:sz w:val="36"/>
          <w:szCs w:val="36"/>
        </w:rPr>
        <w:t>t</w:t>
      </w:r>
      <w:r>
        <w:rPr>
          <w:rFonts w:ascii="Times New Roman" w:hAnsi="Times New Roman" w:cs="Times New Roman"/>
          <w:spacing w:val="-1"/>
          <w:w w:val="108"/>
          <w:sz w:val="36"/>
          <w:szCs w:val="36"/>
        </w:rPr>
        <w:t xml:space="preserve"> </w:t>
      </w:r>
      <w:r>
        <w:rPr>
          <w:rFonts w:ascii="Times New Roman" w:hAnsi="Times New Roman" w:cs="Times New Roman"/>
          <w:spacing w:val="-1"/>
          <w:w w:val="116"/>
          <w:sz w:val="36"/>
          <w:szCs w:val="36"/>
        </w:rPr>
        <w:t>I</w:t>
      </w:r>
      <w:r>
        <w:rPr>
          <w:rFonts w:ascii="Times New Roman" w:hAnsi="Times New Roman" w:cs="Times New Roman"/>
          <w:spacing w:val="-3"/>
          <w:w w:val="111"/>
          <w:sz w:val="36"/>
          <w:szCs w:val="36"/>
        </w:rPr>
        <w:t>n</w:t>
      </w:r>
      <w:r>
        <w:rPr>
          <w:rFonts w:ascii="Times New Roman" w:hAnsi="Times New Roman" w:cs="Times New Roman"/>
          <w:spacing w:val="5"/>
          <w:w w:val="99"/>
          <w:sz w:val="36"/>
          <w:szCs w:val="36"/>
        </w:rPr>
        <w:t>f</w:t>
      </w:r>
      <w:r>
        <w:rPr>
          <w:rFonts w:ascii="Times New Roman" w:hAnsi="Times New Roman" w:cs="Times New Roman"/>
          <w:spacing w:val="-2"/>
          <w:w w:val="99"/>
          <w:sz w:val="36"/>
          <w:szCs w:val="36"/>
        </w:rPr>
        <w:t>o</w:t>
      </w:r>
      <w:r>
        <w:rPr>
          <w:rFonts w:ascii="Times New Roman" w:hAnsi="Times New Roman" w:cs="Times New Roman"/>
          <w:spacing w:val="3"/>
          <w:w w:val="133"/>
          <w:sz w:val="36"/>
          <w:szCs w:val="36"/>
        </w:rPr>
        <w:t>r</w:t>
      </w:r>
      <w:r>
        <w:rPr>
          <w:rFonts w:ascii="Times New Roman" w:hAnsi="Times New Roman" w:cs="Times New Roman"/>
          <w:spacing w:val="-7"/>
          <w:w w:val="107"/>
          <w:sz w:val="36"/>
          <w:szCs w:val="36"/>
        </w:rPr>
        <w:t>m</w:t>
      </w:r>
      <w:r>
        <w:rPr>
          <w:rFonts w:ascii="Times New Roman" w:hAnsi="Times New Roman" w:cs="Times New Roman"/>
          <w:spacing w:val="2"/>
          <w:w w:val="112"/>
          <w:sz w:val="36"/>
          <w:szCs w:val="36"/>
        </w:rPr>
        <w:t>a</w:t>
      </w:r>
      <w:r>
        <w:rPr>
          <w:rFonts w:ascii="Times New Roman" w:hAnsi="Times New Roman" w:cs="Times New Roman"/>
          <w:w w:val="110"/>
          <w:sz w:val="36"/>
          <w:szCs w:val="36"/>
        </w:rPr>
        <w:t>t</w:t>
      </w:r>
      <w:r>
        <w:rPr>
          <w:rFonts w:ascii="Times New Roman" w:hAnsi="Times New Roman" w:cs="Times New Roman"/>
          <w:spacing w:val="1"/>
          <w:w w:val="110"/>
          <w:sz w:val="36"/>
          <w:szCs w:val="36"/>
        </w:rPr>
        <w:t>i</w:t>
      </w:r>
      <w:r>
        <w:rPr>
          <w:rFonts w:ascii="Times New Roman" w:hAnsi="Times New Roman" w:cs="Times New Roman"/>
          <w:spacing w:val="1"/>
          <w:w w:val="111"/>
          <w:sz w:val="36"/>
          <w:szCs w:val="36"/>
        </w:rPr>
        <w:t>q</w:t>
      </w:r>
      <w:r>
        <w:rPr>
          <w:rFonts w:ascii="Times New Roman" w:hAnsi="Times New Roman" w:cs="Times New Roman"/>
          <w:spacing w:val="-3"/>
          <w:w w:val="111"/>
          <w:sz w:val="36"/>
          <w:szCs w:val="36"/>
        </w:rPr>
        <w:t>u</w:t>
      </w:r>
      <w:r>
        <w:rPr>
          <w:rFonts w:ascii="Times New Roman" w:hAnsi="Times New Roman" w:cs="Times New Roman"/>
          <w:sz w:val="36"/>
          <w:szCs w:val="36"/>
        </w:rPr>
        <w:t>e</w:t>
      </w:r>
    </w:p>
    <w:p w14:paraId="359C9456" w14:textId="77777777" w:rsidR="006078CB" w:rsidRPr="006078CB" w:rsidRDefault="006078CB" w:rsidP="007C759B">
      <w:pPr>
        <w:widowControl w:val="0"/>
        <w:autoSpaceDE w:val="0"/>
        <w:autoSpaceDN w:val="0"/>
        <w:adjustRightInd w:val="0"/>
        <w:spacing w:before="12" w:line="240" w:lineRule="auto"/>
        <w:ind w:right="1595"/>
        <w:jc w:val="center"/>
        <w:rPr>
          <w:rFonts w:ascii="Times New Roman" w:hAnsi="Times New Roman" w:cs="Times New Roman"/>
          <w:sz w:val="6"/>
          <w:szCs w:val="6"/>
        </w:rPr>
      </w:pPr>
    </w:p>
    <w:p w14:paraId="75955AC0" w14:textId="52F37312" w:rsidR="00920258" w:rsidRDefault="00920258" w:rsidP="007C759B">
      <w:pPr>
        <w:widowControl w:val="0"/>
        <w:tabs>
          <w:tab w:val="left" w:pos="6521"/>
        </w:tabs>
        <w:autoSpaceDE w:val="0"/>
        <w:autoSpaceDN w:val="0"/>
        <w:adjustRightInd w:val="0"/>
        <w:spacing w:after="0" w:line="240" w:lineRule="auto"/>
        <w:ind w:right="48"/>
        <w:jc w:val="center"/>
        <w:rPr>
          <w:rFonts w:ascii="Times New Roman" w:hAnsi="Times New Roman" w:cs="Times New Roman"/>
          <w:spacing w:val="6"/>
          <w:w w:val="105"/>
          <w:sz w:val="28"/>
          <w:szCs w:val="28"/>
        </w:rPr>
      </w:pPr>
      <w:r>
        <w:rPr>
          <w:rFonts w:ascii="Times New Roman" w:hAnsi="Times New Roman" w:cs="Times New Roman"/>
          <w:spacing w:val="6"/>
          <w:w w:val="105"/>
          <w:sz w:val="28"/>
          <w:szCs w:val="28"/>
        </w:rPr>
        <w:t>Mémoire de Master</w:t>
      </w:r>
    </w:p>
    <w:p w14:paraId="60924C7C" w14:textId="77777777" w:rsidR="006078CB" w:rsidRPr="006078CB" w:rsidRDefault="006078CB" w:rsidP="007C759B">
      <w:pPr>
        <w:widowControl w:val="0"/>
        <w:tabs>
          <w:tab w:val="left" w:pos="6521"/>
        </w:tabs>
        <w:autoSpaceDE w:val="0"/>
        <w:autoSpaceDN w:val="0"/>
        <w:adjustRightInd w:val="0"/>
        <w:spacing w:after="0" w:line="240" w:lineRule="auto"/>
        <w:ind w:right="48"/>
        <w:jc w:val="center"/>
        <w:rPr>
          <w:rFonts w:ascii="Times New Roman" w:hAnsi="Times New Roman" w:cs="Times New Roman"/>
          <w:spacing w:val="6"/>
          <w:w w:val="105"/>
          <w:sz w:val="2"/>
          <w:szCs w:val="2"/>
        </w:rPr>
      </w:pPr>
    </w:p>
    <w:p w14:paraId="64410C34" w14:textId="678D0DCE" w:rsidR="00920258" w:rsidRPr="006078CB" w:rsidRDefault="00920258" w:rsidP="007D739C">
      <w:pPr>
        <w:widowControl w:val="0"/>
        <w:tabs>
          <w:tab w:val="left" w:pos="6521"/>
        </w:tabs>
        <w:autoSpaceDE w:val="0"/>
        <w:autoSpaceDN w:val="0"/>
        <w:adjustRightInd w:val="0"/>
        <w:spacing w:line="240" w:lineRule="auto"/>
        <w:ind w:right="48"/>
        <w:jc w:val="center"/>
        <w:rPr>
          <w:rFonts w:ascii="Times New Roman" w:hAnsi="Times New Roman" w:cs="Times New Roman"/>
          <w:spacing w:val="6"/>
          <w:w w:val="105"/>
          <w:sz w:val="28"/>
          <w:szCs w:val="28"/>
        </w:rPr>
      </w:pPr>
      <w:r w:rsidRPr="00A56229">
        <w:rPr>
          <w:rFonts w:ascii="Times New Roman" w:hAnsi="Times New Roman" w:cs="Times New Roman"/>
          <w:spacing w:val="6"/>
          <w:w w:val="105"/>
          <w:sz w:val="36"/>
          <w:szCs w:val="36"/>
        </w:rPr>
        <w:t>Filière</w:t>
      </w:r>
      <w:r>
        <w:rPr>
          <w:rFonts w:ascii="Times New Roman" w:hAnsi="Times New Roman" w:cs="Times New Roman"/>
          <w:spacing w:val="6"/>
          <w:w w:val="105"/>
          <w:sz w:val="36"/>
          <w:szCs w:val="36"/>
        </w:rPr>
        <w:t xml:space="preserve"> </w:t>
      </w:r>
      <w:r w:rsidRPr="00A56229">
        <w:rPr>
          <w:rFonts w:ascii="Times New Roman" w:hAnsi="Times New Roman" w:cs="Times New Roman"/>
          <w:spacing w:val="-1"/>
          <w:w w:val="107"/>
          <w:sz w:val="36"/>
          <w:szCs w:val="36"/>
        </w:rPr>
        <w:t>:</w:t>
      </w:r>
      <w:r>
        <w:rPr>
          <w:rFonts w:ascii="Times New Roman" w:hAnsi="Times New Roman" w:cs="Times New Roman"/>
          <w:spacing w:val="-1"/>
          <w:w w:val="107"/>
          <w:sz w:val="36"/>
          <w:szCs w:val="36"/>
        </w:rPr>
        <w:t xml:space="preserve"> Informatique</w:t>
      </w:r>
      <w:r>
        <w:rPr>
          <w:rFonts w:ascii="Times New Roman" w:hAnsi="Times New Roman" w:cs="Times New Roman"/>
          <w:spacing w:val="6"/>
          <w:w w:val="105"/>
          <w:sz w:val="28"/>
          <w:szCs w:val="28"/>
        </w:rPr>
        <w:t xml:space="preserve"> </w:t>
      </w:r>
    </w:p>
    <w:p w14:paraId="2E7E02FB" w14:textId="06D78054" w:rsidR="00920258" w:rsidRDefault="00920258" w:rsidP="00920258">
      <w:pPr>
        <w:widowControl w:val="0"/>
        <w:autoSpaceDE w:val="0"/>
        <w:autoSpaceDN w:val="0"/>
        <w:adjustRightInd w:val="0"/>
        <w:spacing w:after="0" w:line="240" w:lineRule="auto"/>
        <w:ind w:left="709" w:right="139"/>
        <w:jc w:val="center"/>
        <w:rPr>
          <w:rFonts w:ascii="Times New Roman" w:eastAsiaTheme="minorHAnsi" w:hAnsi="Times New Roman" w:cs="Times New Roman"/>
          <w:sz w:val="28"/>
          <w:szCs w:val="28"/>
          <w:lang w:eastAsia="en-US"/>
        </w:rPr>
      </w:pPr>
      <w:r>
        <w:rPr>
          <w:rFonts w:ascii="Times New Roman" w:hAnsi="Times New Roman" w:cs="Times New Roman"/>
          <w:spacing w:val="-1"/>
          <w:w w:val="107"/>
          <w:sz w:val="36"/>
          <w:szCs w:val="36"/>
        </w:rPr>
        <w:t xml:space="preserve">Spécialité </w:t>
      </w:r>
      <w:r w:rsidRPr="006F3405">
        <w:rPr>
          <w:rFonts w:ascii="Times New Roman" w:hAnsi="Times New Roman" w:cs="Times New Roman"/>
          <w:spacing w:val="-1"/>
          <w:w w:val="107"/>
          <w:sz w:val="36"/>
          <w:szCs w:val="36"/>
        </w:rPr>
        <w:t>:</w:t>
      </w:r>
      <w:r>
        <w:rPr>
          <w:rFonts w:ascii="Times New Roman" w:hAnsi="Times New Roman" w:cs="Times New Roman"/>
          <w:spacing w:val="-1"/>
          <w:w w:val="107"/>
          <w:sz w:val="36"/>
          <w:szCs w:val="36"/>
        </w:rPr>
        <w:t xml:space="preserve"> </w:t>
      </w:r>
      <w:r w:rsidRPr="00B253A4">
        <w:rPr>
          <w:rFonts w:ascii="Times New Roman" w:eastAsiaTheme="minorHAnsi" w:hAnsi="Times New Roman" w:cs="Times New Roman"/>
          <w:sz w:val="28"/>
          <w:szCs w:val="28"/>
          <w:lang w:eastAsia="en-US"/>
        </w:rPr>
        <w:t>M</w:t>
      </w:r>
      <w:r>
        <w:rPr>
          <w:rFonts w:ascii="Times New Roman" w:eastAsiaTheme="minorHAnsi" w:hAnsi="Times New Roman" w:cs="Times New Roman"/>
          <w:sz w:val="28"/>
          <w:szCs w:val="28"/>
          <w:lang w:eastAsia="en-US"/>
        </w:rPr>
        <w:t xml:space="preserve">athématiques et </w:t>
      </w:r>
      <w:r w:rsidRPr="00B253A4">
        <w:rPr>
          <w:rFonts w:ascii="Times New Roman" w:eastAsiaTheme="minorHAnsi" w:hAnsi="Times New Roman" w:cs="Times New Roman"/>
          <w:sz w:val="28"/>
          <w:szCs w:val="28"/>
          <w:lang w:eastAsia="en-US"/>
        </w:rPr>
        <w:t>I</w:t>
      </w:r>
      <w:r>
        <w:rPr>
          <w:rFonts w:ascii="Times New Roman" w:eastAsiaTheme="minorHAnsi" w:hAnsi="Times New Roman" w:cs="Times New Roman"/>
          <w:sz w:val="28"/>
          <w:szCs w:val="28"/>
          <w:lang w:eastAsia="en-US"/>
        </w:rPr>
        <w:t>nformatique Décisionnelle</w:t>
      </w:r>
    </w:p>
    <w:p w14:paraId="1462D0F6" w14:textId="77777777" w:rsidR="00C760BD" w:rsidRPr="00C760BD" w:rsidRDefault="00C760BD" w:rsidP="00920258">
      <w:pPr>
        <w:widowControl w:val="0"/>
        <w:autoSpaceDE w:val="0"/>
        <w:autoSpaceDN w:val="0"/>
        <w:adjustRightInd w:val="0"/>
        <w:spacing w:after="0" w:line="240" w:lineRule="auto"/>
        <w:ind w:left="709" w:right="139"/>
        <w:jc w:val="center"/>
        <w:rPr>
          <w:rFonts w:ascii="Times New Roman" w:eastAsiaTheme="minorHAnsi" w:hAnsi="Times New Roman" w:cs="Times New Roman"/>
          <w:sz w:val="10"/>
          <w:szCs w:val="10"/>
          <w:lang w:eastAsia="en-US"/>
        </w:rPr>
      </w:pPr>
    </w:p>
    <w:p w14:paraId="7C12976A" w14:textId="77777777" w:rsidR="00920258" w:rsidRPr="00BE3F12" w:rsidRDefault="00920258" w:rsidP="00C97AED">
      <w:pPr>
        <w:widowControl w:val="0"/>
        <w:autoSpaceDE w:val="0"/>
        <w:autoSpaceDN w:val="0"/>
        <w:adjustRightInd w:val="0"/>
        <w:spacing w:before="3" w:after="0" w:line="170" w:lineRule="exact"/>
        <w:rPr>
          <w:rFonts w:ascii="Times New Roman" w:hAnsi="Times New Roman" w:cs="Times New Roman"/>
          <w:sz w:val="48"/>
          <w:szCs w:val="48"/>
        </w:rPr>
      </w:pPr>
    </w:p>
    <w:p w14:paraId="66A78D22" w14:textId="3C585C19" w:rsidR="00920258" w:rsidRPr="008C66BD" w:rsidRDefault="00920258" w:rsidP="008C66BD">
      <w:pPr>
        <w:spacing w:after="0"/>
        <w:jc w:val="center"/>
        <w:rPr>
          <w:rFonts w:ascii="Times New Roman" w:hAnsi="Times New Roman" w:cs="Times New Roman"/>
          <w:b/>
          <w:w w:val="106"/>
          <w:position w:val="-1"/>
          <w:sz w:val="36"/>
          <w:szCs w:val="36"/>
        </w:rPr>
      </w:pPr>
      <w:r w:rsidRPr="001B4FF9">
        <w:rPr>
          <w:rFonts w:ascii="Times New Roman" w:hAnsi="Times New Roman" w:cs="Times New Roman"/>
          <w:b/>
          <w:w w:val="106"/>
          <w:position w:val="-1"/>
          <w:sz w:val="36"/>
          <w:szCs w:val="36"/>
        </w:rPr>
        <w:t>T</w:t>
      </w:r>
      <w:r w:rsidRPr="001B4FF9">
        <w:rPr>
          <w:rFonts w:ascii="Times New Roman" w:hAnsi="Times New Roman" w:cs="Times New Roman"/>
          <w:b/>
          <w:spacing w:val="-3"/>
          <w:w w:val="106"/>
          <w:position w:val="-1"/>
          <w:sz w:val="36"/>
          <w:szCs w:val="36"/>
        </w:rPr>
        <w:t>h</w:t>
      </w:r>
      <w:r w:rsidRPr="001B4FF9">
        <w:rPr>
          <w:rFonts w:ascii="Times New Roman" w:hAnsi="Times New Roman" w:cs="Times New Roman"/>
          <w:b/>
          <w:spacing w:val="3"/>
          <w:w w:val="106"/>
          <w:position w:val="-1"/>
          <w:sz w:val="36"/>
          <w:szCs w:val="36"/>
        </w:rPr>
        <w:t>è</w:t>
      </w:r>
      <w:r w:rsidRPr="001B4FF9">
        <w:rPr>
          <w:rFonts w:ascii="Times New Roman" w:hAnsi="Times New Roman" w:cs="Times New Roman"/>
          <w:b/>
          <w:spacing w:val="-7"/>
          <w:w w:val="106"/>
          <w:position w:val="-1"/>
          <w:sz w:val="36"/>
          <w:szCs w:val="36"/>
        </w:rPr>
        <w:t>m</w:t>
      </w:r>
      <w:r w:rsidRPr="001B4FF9">
        <w:rPr>
          <w:rFonts w:ascii="Times New Roman" w:hAnsi="Times New Roman" w:cs="Times New Roman"/>
          <w:b/>
          <w:w w:val="106"/>
          <w:position w:val="-1"/>
          <w:sz w:val="36"/>
          <w:szCs w:val="36"/>
        </w:rPr>
        <w:t>e</w:t>
      </w:r>
    </w:p>
    <w:p w14:paraId="2F5E2BFD" w14:textId="77777777" w:rsidR="00884BC8" w:rsidRPr="00BE3F12" w:rsidRDefault="00884BC8" w:rsidP="00884BC8">
      <w:pPr>
        <w:spacing w:after="0"/>
        <w:ind w:left="567" w:right="26"/>
        <w:jc w:val="center"/>
        <w:rPr>
          <w:rFonts w:ascii="Times New Roman" w:hAnsi="Times New Roman" w:cs="Times New Roman"/>
          <w:b/>
          <w:sz w:val="2"/>
          <w:szCs w:val="2"/>
        </w:rPr>
      </w:pPr>
    </w:p>
    <w:p w14:paraId="069ACAF2" w14:textId="77777777" w:rsidR="00AE414F" w:rsidRPr="00AE414F" w:rsidRDefault="00AE414F" w:rsidP="00FD0970">
      <w:pPr>
        <w:pBdr>
          <w:top w:val="single" w:sz="4" w:space="1" w:color="auto"/>
          <w:bottom w:val="single" w:sz="4" w:space="1" w:color="auto"/>
        </w:pBdr>
        <w:ind w:left="450" w:right="-154"/>
        <w:jc w:val="center"/>
        <w:rPr>
          <w:rFonts w:ascii="Times New Roman" w:hAnsi="Times New Roman" w:cs="Times New Roman"/>
          <w:b/>
          <w:sz w:val="2"/>
          <w:szCs w:val="2"/>
        </w:rPr>
      </w:pPr>
    </w:p>
    <w:p w14:paraId="44DE42CB" w14:textId="29503F58" w:rsidR="00920258" w:rsidRDefault="00920258" w:rsidP="00524457">
      <w:pPr>
        <w:pBdr>
          <w:top w:val="single" w:sz="4" w:space="1" w:color="auto"/>
          <w:bottom w:val="single" w:sz="4" w:space="1" w:color="auto"/>
        </w:pBdr>
        <w:ind w:left="450" w:right="-154" w:firstLine="270"/>
        <w:jc w:val="center"/>
        <w:rPr>
          <w:rFonts w:ascii="Times New Roman" w:hAnsi="Times New Roman" w:cs="Times New Roman"/>
          <w:b/>
          <w:sz w:val="36"/>
          <w:szCs w:val="36"/>
        </w:rPr>
      </w:pPr>
      <w:r w:rsidRPr="00E86293">
        <w:rPr>
          <w:rFonts w:ascii="Times New Roman" w:hAnsi="Times New Roman" w:cs="Times New Roman"/>
          <w:b/>
          <w:sz w:val="36"/>
          <w:szCs w:val="36"/>
        </w:rPr>
        <w:t>Personnalisation des entrepôts de données spatiales par approche implicite, Cas d’étude : l’Accidentologie.</w:t>
      </w:r>
    </w:p>
    <w:p w14:paraId="75498B8D" w14:textId="77777777" w:rsidR="00FD0970" w:rsidRPr="00FD0970" w:rsidRDefault="00FD0970" w:rsidP="00FD0970">
      <w:pPr>
        <w:pBdr>
          <w:top w:val="single" w:sz="4" w:space="1" w:color="auto"/>
          <w:bottom w:val="single" w:sz="4" w:space="1" w:color="auto"/>
        </w:pBdr>
        <w:ind w:left="450" w:right="-154"/>
        <w:jc w:val="center"/>
        <w:rPr>
          <w:rFonts w:ascii="Times New Roman" w:hAnsi="Times New Roman" w:cs="Times New Roman"/>
          <w:b/>
          <w:sz w:val="2"/>
          <w:szCs w:val="2"/>
        </w:rPr>
      </w:pPr>
    </w:p>
    <w:p w14:paraId="1DB53FBD" w14:textId="217B933D" w:rsidR="00920258" w:rsidRDefault="00920258" w:rsidP="00CA3C9F">
      <w:pPr>
        <w:widowControl w:val="0"/>
        <w:autoSpaceDE w:val="0"/>
        <w:autoSpaceDN w:val="0"/>
        <w:adjustRightInd w:val="0"/>
        <w:spacing w:after="0" w:line="200" w:lineRule="exact"/>
        <w:rPr>
          <w:rFonts w:ascii="Times New Roman" w:hAnsi="Times New Roman" w:cs="Times New Roman"/>
          <w:w w:val="106"/>
          <w:sz w:val="20"/>
          <w:szCs w:val="20"/>
        </w:rPr>
      </w:pPr>
    </w:p>
    <w:p w14:paraId="4D5AEEE8" w14:textId="77777777" w:rsidR="00920258" w:rsidRDefault="00920258" w:rsidP="00920258">
      <w:pPr>
        <w:widowControl w:val="0"/>
        <w:autoSpaceDE w:val="0"/>
        <w:autoSpaceDN w:val="0"/>
        <w:adjustRightInd w:val="0"/>
        <w:spacing w:after="0" w:line="200" w:lineRule="exact"/>
        <w:jc w:val="center"/>
        <w:rPr>
          <w:rFonts w:ascii="Times New Roman" w:hAnsi="Times New Roman" w:cs="Times New Roman"/>
          <w:w w:val="106"/>
          <w:sz w:val="20"/>
          <w:szCs w:val="20"/>
        </w:rPr>
      </w:pPr>
    </w:p>
    <w:p w14:paraId="7B9F49EF" w14:textId="77777777" w:rsidR="00920258" w:rsidRDefault="00920258" w:rsidP="00CA3C9F">
      <w:pPr>
        <w:widowControl w:val="0"/>
        <w:autoSpaceDE w:val="0"/>
        <w:autoSpaceDN w:val="0"/>
        <w:adjustRightInd w:val="0"/>
        <w:spacing w:after="0" w:line="200" w:lineRule="exact"/>
        <w:rPr>
          <w:rFonts w:ascii="Times New Roman" w:hAnsi="Times New Roman" w:cs="Times New Roman"/>
          <w:w w:val="106"/>
          <w:sz w:val="20"/>
          <w:szCs w:val="20"/>
        </w:rPr>
      </w:pPr>
    </w:p>
    <w:p w14:paraId="579A80C2" w14:textId="03AD039B" w:rsidR="00920258" w:rsidRPr="00720FA0" w:rsidRDefault="00920258" w:rsidP="00720FA0">
      <w:pPr>
        <w:widowControl w:val="0"/>
        <w:autoSpaceDE w:val="0"/>
        <w:autoSpaceDN w:val="0"/>
        <w:adjustRightInd w:val="0"/>
        <w:spacing w:before="26" w:line="240" w:lineRule="auto"/>
        <w:ind w:right="-575" w:firstLine="0"/>
        <w:rPr>
          <w:rFonts w:ascii="Times New Roman" w:hAnsi="Times New Roman" w:cs="Times New Roman"/>
          <w:bCs/>
          <w:w w:val="119"/>
          <w:sz w:val="26"/>
          <w:szCs w:val="26"/>
        </w:rPr>
      </w:pPr>
      <w:r w:rsidRPr="003D5E1F">
        <w:rPr>
          <w:rFonts w:ascii="Times New Roman" w:hAnsi="Times New Roman" w:cs="Times New Roman"/>
          <w:bCs/>
          <w:sz w:val="26"/>
          <w:szCs w:val="26"/>
        </w:rPr>
        <w:t xml:space="preserve">     S</w:t>
      </w:r>
      <w:r w:rsidRPr="003D5E1F">
        <w:rPr>
          <w:rFonts w:ascii="Times New Roman" w:hAnsi="Times New Roman" w:cs="Times New Roman"/>
          <w:bCs/>
          <w:spacing w:val="-5"/>
          <w:sz w:val="26"/>
          <w:szCs w:val="26"/>
        </w:rPr>
        <w:t>u</w:t>
      </w:r>
      <w:r w:rsidRPr="003D5E1F">
        <w:rPr>
          <w:rFonts w:ascii="Times New Roman" w:hAnsi="Times New Roman" w:cs="Times New Roman"/>
          <w:bCs/>
          <w:sz w:val="26"/>
          <w:szCs w:val="26"/>
        </w:rPr>
        <w:t>jet</w:t>
      </w:r>
      <w:r w:rsidRPr="003D5E1F">
        <w:rPr>
          <w:rFonts w:ascii="Times New Roman" w:hAnsi="Times New Roman" w:cs="Times New Roman"/>
          <w:bCs/>
          <w:spacing w:val="39"/>
          <w:sz w:val="26"/>
          <w:szCs w:val="26"/>
        </w:rPr>
        <w:t xml:space="preserve"> </w:t>
      </w:r>
      <w:r w:rsidRPr="003D5E1F">
        <w:rPr>
          <w:rFonts w:ascii="Times New Roman" w:hAnsi="Times New Roman" w:cs="Times New Roman"/>
          <w:bCs/>
          <w:sz w:val="26"/>
          <w:szCs w:val="26"/>
        </w:rPr>
        <w:t>P</w:t>
      </w:r>
      <w:r w:rsidRPr="003D5E1F">
        <w:rPr>
          <w:rFonts w:ascii="Times New Roman" w:hAnsi="Times New Roman" w:cs="Times New Roman"/>
          <w:bCs/>
          <w:spacing w:val="5"/>
          <w:sz w:val="26"/>
          <w:szCs w:val="26"/>
        </w:rPr>
        <w:t>r</w:t>
      </w:r>
      <w:r w:rsidRPr="003D5E1F">
        <w:rPr>
          <w:rFonts w:ascii="Times New Roman" w:hAnsi="Times New Roman" w:cs="Times New Roman"/>
          <w:bCs/>
          <w:sz w:val="26"/>
          <w:szCs w:val="26"/>
        </w:rPr>
        <w:t>op</w:t>
      </w:r>
      <w:r w:rsidRPr="003D5E1F">
        <w:rPr>
          <w:rFonts w:ascii="Times New Roman" w:hAnsi="Times New Roman" w:cs="Times New Roman"/>
          <w:bCs/>
          <w:spacing w:val="-5"/>
          <w:sz w:val="26"/>
          <w:szCs w:val="26"/>
        </w:rPr>
        <w:t>o</w:t>
      </w:r>
      <w:r w:rsidRPr="003D5E1F">
        <w:rPr>
          <w:rFonts w:ascii="Times New Roman" w:hAnsi="Times New Roman" w:cs="Times New Roman"/>
          <w:bCs/>
          <w:sz w:val="26"/>
          <w:szCs w:val="26"/>
        </w:rPr>
        <w:t>sé</w:t>
      </w:r>
      <w:r w:rsidRPr="003D5E1F">
        <w:rPr>
          <w:rFonts w:ascii="Times New Roman" w:hAnsi="Times New Roman" w:cs="Times New Roman"/>
          <w:bCs/>
          <w:spacing w:val="58"/>
          <w:sz w:val="26"/>
          <w:szCs w:val="26"/>
        </w:rPr>
        <w:t xml:space="preserve"> </w:t>
      </w:r>
      <w:r w:rsidRPr="003D5E1F">
        <w:rPr>
          <w:rFonts w:ascii="Times New Roman" w:hAnsi="Times New Roman" w:cs="Times New Roman"/>
          <w:bCs/>
          <w:spacing w:val="-5"/>
          <w:sz w:val="26"/>
          <w:szCs w:val="26"/>
        </w:rPr>
        <w:t>p</w:t>
      </w:r>
      <w:r w:rsidRPr="003D5E1F">
        <w:rPr>
          <w:rFonts w:ascii="Times New Roman" w:hAnsi="Times New Roman" w:cs="Times New Roman"/>
          <w:bCs/>
          <w:sz w:val="26"/>
          <w:szCs w:val="26"/>
        </w:rPr>
        <w:t>ar</w:t>
      </w:r>
      <w:r w:rsidRPr="003D5E1F">
        <w:rPr>
          <w:rFonts w:ascii="Times New Roman" w:hAnsi="Times New Roman" w:cs="Times New Roman"/>
          <w:bCs/>
          <w:spacing w:val="57"/>
          <w:sz w:val="26"/>
          <w:szCs w:val="26"/>
        </w:rPr>
        <w:t xml:space="preserve"> </w:t>
      </w:r>
      <w:r w:rsidRPr="003D5E1F">
        <w:rPr>
          <w:rFonts w:ascii="Times New Roman" w:hAnsi="Times New Roman" w:cs="Times New Roman"/>
          <w:bCs/>
          <w:w w:val="119"/>
          <w:sz w:val="26"/>
          <w:szCs w:val="26"/>
        </w:rPr>
        <w:t>:</w:t>
      </w:r>
      <w:r>
        <w:rPr>
          <w:rFonts w:ascii="Times New Roman" w:hAnsi="Times New Roman" w:cs="Times New Roman"/>
          <w:b/>
          <w:w w:val="119"/>
          <w:sz w:val="26"/>
          <w:szCs w:val="26"/>
        </w:rPr>
        <w:t xml:space="preserve"> </w:t>
      </w:r>
      <w:r>
        <w:rPr>
          <w:rFonts w:ascii="Times New Roman" w:hAnsi="Times New Roman" w:cs="Times New Roman"/>
          <w:b/>
          <w:w w:val="119"/>
          <w:sz w:val="26"/>
          <w:szCs w:val="26"/>
        </w:rPr>
        <w:tab/>
      </w:r>
      <w:r>
        <w:rPr>
          <w:rFonts w:ascii="Times New Roman" w:hAnsi="Times New Roman" w:cs="Times New Roman"/>
          <w:b/>
          <w:w w:val="119"/>
          <w:sz w:val="26"/>
          <w:szCs w:val="26"/>
        </w:rPr>
        <w:tab/>
      </w:r>
      <w:r>
        <w:rPr>
          <w:rFonts w:ascii="Times New Roman" w:hAnsi="Times New Roman" w:cs="Times New Roman"/>
          <w:b/>
          <w:w w:val="119"/>
          <w:sz w:val="26"/>
          <w:szCs w:val="26"/>
        </w:rPr>
        <w:tab/>
      </w:r>
      <w:r>
        <w:rPr>
          <w:rFonts w:ascii="Times New Roman" w:hAnsi="Times New Roman" w:cs="Times New Roman"/>
          <w:b/>
          <w:w w:val="119"/>
          <w:sz w:val="26"/>
          <w:szCs w:val="26"/>
        </w:rPr>
        <w:tab/>
      </w:r>
      <w:r w:rsidRPr="003D5E1F">
        <w:rPr>
          <w:rFonts w:ascii="Times New Roman" w:hAnsi="Times New Roman" w:cs="Times New Roman"/>
          <w:bCs/>
          <w:sz w:val="26"/>
          <w:szCs w:val="26"/>
        </w:rPr>
        <w:t>Présenté</w:t>
      </w:r>
      <w:r w:rsidRPr="003D5E1F">
        <w:rPr>
          <w:rFonts w:ascii="Times New Roman" w:hAnsi="Times New Roman" w:cs="Times New Roman"/>
          <w:bCs/>
          <w:spacing w:val="-7"/>
          <w:sz w:val="26"/>
          <w:szCs w:val="26"/>
        </w:rPr>
        <w:t xml:space="preserve"> </w:t>
      </w:r>
      <w:r w:rsidRPr="003D5E1F">
        <w:rPr>
          <w:rFonts w:ascii="Times New Roman" w:hAnsi="Times New Roman" w:cs="Times New Roman"/>
          <w:bCs/>
          <w:sz w:val="26"/>
          <w:szCs w:val="26"/>
        </w:rPr>
        <w:t>par :</w:t>
      </w:r>
    </w:p>
    <w:p w14:paraId="5D4A7E12" w14:textId="2347A3B0" w:rsidR="00920258" w:rsidRPr="003E2494" w:rsidRDefault="00920258" w:rsidP="00D572CD">
      <w:pPr>
        <w:widowControl w:val="0"/>
        <w:autoSpaceDE w:val="0"/>
        <w:autoSpaceDN w:val="0"/>
        <w:adjustRightInd w:val="0"/>
        <w:spacing w:before="0" w:after="0" w:line="240" w:lineRule="auto"/>
        <w:ind w:right="-575" w:firstLine="360"/>
        <w:rPr>
          <w:rFonts w:ascii="Times New Roman" w:hAnsi="Times New Roman" w:cs="Times New Roman"/>
          <w:b/>
          <w:spacing w:val="-3"/>
          <w:sz w:val="28"/>
          <w:szCs w:val="28"/>
        </w:rPr>
      </w:pPr>
      <w:r w:rsidRPr="003E2494">
        <w:rPr>
          <w:rFonts w:ascii="Times New Roman" w:hAnsi="Times New Roman" w:cs="Times New Roman"/>
          <w:b/>
          <w:spacing w:val="-3"/>
          <w:sz w:val="28"/>
          <w:szCs w:val="28"/>
        </w:rPr>
        <w:t>Mme. DERBAL Khalissa</w:t>
      </w:r>
      <w:r w:rsidRPr="003E2494">
        <w:rPr>
          <w:rFonts w:ascii="Times New Roman" w:hAnsi="Times New Roman" w:cs="Times New Roman"/>
          <w:b/>
          <w:spacing w:val="-3"/>
          <w:sz w:val="28"/>
          <w:szCs w:val="28"/>
        </w:rPr>
        <w:tab/>
      </w:r>
      <w:r w:rsidRPr="003E2494">
        <w:rPr>
          <w:rFonts w:ascii="Times New Roman" w:hAnsi="Times New Roman" w:cs="Times New Roman"/>
          <w:b/>
          <w:spacing w:val="-3"/>
          <w:sz w:val="28"/>
          <w:szCs w:val="28"/>
        </w:rPr>
        <w:tab/>
      </w:r>
      <w:r w:rsidR="003E2494">
        <w:rPr>
          <w:rFonts w:ascii="Times New Roman" w:hAnsi="Times New Roman" w:cs="Times New Roman"/>
          <w:b/>
          <w:spacing w:val="-3"/>
          <w:sz w:val="28"/>
          <w:szCs w:val="28"/>
        </w:rPr>
        <w:tab/>
      </w:r>
      <w:r w:rsidRPr="003E2494">
        <w:rPr>
          <w:rFonts w:ascii="Times New Roman" w:hAnsi="Times New Roman" w:cs="Times New Roman"/>
          <w:b/>
          <w:spacing w:val="-3"/>
          <w:sz w:val="28"/>
          <w:szCs w:val="28"/>
        </w:rPr>
        <w:t>MOKRANE Hadia</w:t>
      </w:r>
    </w:p>
    <w:p w14:paraId="0DD37273" w14:textId="379326E3" w:rsidR="00920258" w:rsidRPr="00D40D40" w:rsidRDefault="00920258" w:rsidP="00D572CD">
      <w:pPr>
        <w:widowControl w:val="0"/>
        <w:autoSpaceDE w:val="0"/>
        <w:autoSpaceDN w:val="0"/>
        <w:adjustRightInd w:val="0"/>
        <w:spacing w:before="0" w:line="240" w:lineRule="auto"/>
        <w:ind w:right="-575" w:firstLine="360"/>
        <w:rPr>
          <w:rFonts w:ascii="Times New Roman" w:hAnsi="Times New Roman" w:cs="Times New Roman"/>
          <w:b/>
          <w:spacing w:val="-3"/>
          <w:sz w:val="28"/>
          <w:szCs w:val="28"/>
        </w:rPr>
      </w:pPr>
      <w:r w:rsidRPr="00D40D40">
        <w:rPr>
          <w:rFonts w:ascii="Times New Roman" w:hAnsi="Times New Roman" w:cs="Times New Roman"/>
          <w:b/>
          <w:spacing w:val="-3"/>
          <w:sz w:val="28"/>
          <w:szCs w:val="28"/>
        </w:rPr>
        <w:t>Mr. SELMOUNE Nazih</w:t>
      </w:r>
      <w:r w:rsidRPr="00D40D40">
        <w:rPr>
          <w:rFonts w:ascii="Times New Roman" w:hAnsi="Times New Roman" w:cs="Times New Roman"/>
          <w:b/>
          <w:spacing w:val="-3"/>
          <w:sz w:val="28"/>
          <w:szCs w:val="28"/>
        </w:rPr>
        <w:tab/>
      </w:r>
      <w:r w:rsidRPr="00D40D40">
        <w:rPr>
          <w:rFonts w:ascii="Times New Roman" w:hAnsi="Times New Roman" w:cs="Times New Roman"/>
          <w:b/>
          <w:spacing w:val="-3"/>
          <w:sz w:val="28"/>
          <w:szCs w:val="28"/>
        </w:rPr>
        <w:tab/>
      </w:r>
      <w:r w:rsidR="003E2494" w:rsidRPr="00D40D40">
        <w:rPr>
          <w:rFonts w:ascii="Times New Roman" w:hAnsi="Times New Roman" w:cs="Times New Roman"/>
          <w:b/>
          <w:spacing w:val="-3"/>
          <w:sz w:val="28"/>
          <w:szCs w:val="28"/>
        </w:rPr>
        <w:tab/>
      </w:r>
      <w:r w:rsidRPr="00D40D40">
        <w:rPr>
          <w:rFonts w:ascii="Times New Roman" w:hAnsi="Times New Roman" w:cs="Times New Roman"/>
          <w:b/>
          <w:spacing w:val="-3"/>
          <w:sz w:val="28"/>
          <w:szCs w:val="28"/>
        </w:rPr>
        <w:t>TEBIB Salah Eddine</w:t>
      </w:r>
    </w:p>
    <w:p w14:paraId="03DA6D90" w14:textId="77777777" w:rsidR="00920258" w:rsidRPr="00D40D40" w:rsidRDefault="00920258" w:rsidP="00920258">
      <w:pPr>
        <w:widowControl w:val="0"/>
        <w:autoSpaceDE w:val="0"/>
        <w:autoSpaceDN w:val="0"/>
        <w:adjustRightInd w:val="0"/>
        <w:spacing w:line="240" w:lineRule="auto"/>
        <w:rPr>
          <w:rFonts w:ascii="Times New Roman" w:hAnsi="Times New Roman" w:cs="Times New Roman"/>
          <w:b/>
          <w:w w:val="119"/>
          <w:sz w:val="26"/>
          <w:szCs w:val="26"/>
        </w:rPr>
      </w:pPr>
      <w:r w:rsidRPr="00D40D40">
        <w:rPr>
          <w:rFonts w:ascii="Times New Roman" w:hAnsi="Times New Roman" w:cs="Times New Roman"/>
          <w:b/>
          <w:w w:val="119"/>
          <w:sz w:val="26"/>
          <w:szCs w:val="26"/>
        </w:rPr>
        <w:t xml:space="preserve">                 </w:t>
      </w:r>
    </w:p>
    <w:p w14:paraId="6DA9E13C" w14:textId="77777777" w:rsidR="00920258" w:rsidRPr="00D40D40" w:rsidRDefault="00920258" w:rsidP="00920258">
      <w:pPr>
        <w:widowControl w:val="0"/>
        <w:autoSpaceDE w:val="0"/>
        <w:autoSpaceDN w:val="0"/>
        <w:adjustRightInd w:val="0"/>
        <w:spacing w:line="240" w:lineRule="auto"/>
        <w:rPr>
          <w:rFonts w:ascii="Times New Roman" w:hAnsi="Times New Roman" w:cs="Times New Roman"/>
          <w:b/>
          <w:w w:val="119"/>
          <w:sz w:val="26"/>
          <w:szCs w:val="26"/>
        </w:rPr>
      </w:pPr>
    </w:p>
    <w:p w14:paraId="2932B648" w14:textId="740E46A4" w:rsidR="00920258" w:rsidRDefault="00920258" w:rsidP="00DF0D23">
      <w:pPr>
        <w:widowControl w:val="0"/>
        <w:autoSpaceDE w:val="0"/>
        <w:autoSpaceDN w:val="0"/>
        <w:adjustRightInd w:val="0"/>
        <w:spacing w:line="240" w:lineRule="auto"/>
        <w:ind w:firstLine="708"/>
        <w:rPr>
          <w:rFonts w:ascii="Times New Roman" w:hAnsi="Times New Roman" w:cs="Times New Roman"/>
          <w:b/>
          <w:w w:val="119"/>
          <w:sz w:val="26"/>
          <w:szCs w:val="26"/>
        </w:rPr>
      </w:pPr>
      <w:r w:rsidRPr="0047561E">
        <w:rPr>
          <w:rFonts w:ascii="Times New Roman" w:hAnsi="Times New Roman" w:cs="Times New Roman"/>
          <w:bCs/>
          <w:w w:val="119"/>
          <w:sz w:val="26"/>
          <w:szCs w:val="26"/>
        </w:rPr>
        <w:t>Soutenu le :</w:t>
      </w:r>
      <w:r>
        <w:rPr>
          <w:rFonts w:ascii="Times New Roman" w:hAnsi="Times New Roman" w:cs="Times New Roman"/>
          <w:b/>
          <w:w w:val="119"/>
          <w:sz w:val="26"/>
          <w:szCs w:val="26"/>
        </w:rPr>
        <w:t xml:space="preserve"> </w:t>
      </w:r>
      <w:r w:rsidR="00055E86">
        <w:rPr>
          <w:rFonts w:ascii="Times New Roman" w:hAnsi="Times New Roman" w:cs="Times New Roman"/>
          <w:b/>
          <w:w w:val="119"/>
          <w:sz w:val="26"/>
          <w:szCs w:val="26"/>
        </w:rPr>
        <w:t>13</w:t>
      </w:r>
      <w:r w:rsidRPr="002829C2">
        <w:rPr>
          <w:rFonts w:ascii="Times New Roman" w:hAnsi="Times New Roman" w:cs="Times New Roman"/>
          <w:b/>
          <w:w w:val="119"/>
          <w:sz w:val="26"/>
          <w:szCs w:val="26"/>
        </w:rPr>
        <w:t>/</w:t>
      </w:r>
      <w:r w:rsidR="00055E86">
        <w:rPr>
          <w:rFonts w:ascii="Times New Roman" w:hAnsi="Times New Roman" w:cs="Times New Roman"/>
          <w:b/>
          <w:w w:val="119"/>
          <w:sz w:val="26"/>
          <w:szCs w:val="26"/>
        </w:rPr>
        <w:t>07/2019</w:t>
      </w:r>
      <w:r w:rsidRPr="002829C2">
        <w:rPr>
          <w:rFonts w:ascii="Times New Roman" w:hAnsi="Times New Roman" w:cs="Times New Roman"/>
          <w:b/>
          <w:w w:val="119"/>
          <w:sz w:val="26"/>
          <w:szCs w:val="26"/>
        </w:rPr>
        <w:t xml:space="preserve">        </w:t>
      </w:r>
    </w:p>
    <w:p w14:paraId="1987A8D2" w14:textId="2B7903B4" w:rsidR="00920258" w:rsidRDefault="00920258" w:rsidP="00920258">
      <w:pPr>
        <w:widowControl w:val="0"/>
        <w:autoSpaceDE w:val="0"/>
        <w:autoSpaceDN w:val="0"/>
        <w:adjustRightInd w:val="0"/>
        <w:spacing w:line="240" w:lineRule="auto"/>
        <w:ind w:left="708" w:firstLine="708"/>
        <w:rPr>
          <w:rFonts w:ascii="Times New Roman" w:hAnsi="Times New Roman" w:cs="Times New Roman"/>
          <w:b/>
          <w:w w:val="119"/>
          <w:sz w:val="26"/>
          <w:szCs w:val="26"/>
        </w:rPr>
      </w:pPr>
      <w:r w:rsidRPr="002829C2">
        <w:rPr>
          <w:rFonts w:ascii="Times New Roman" w:hAnsi="Times New Roman" w:cs="Times New Roman"/>
          <w:b/>
          <w:w w:val="119"/>
          <w:sz w:val="26"/>
          <w:szCs w:val="26"/>
        </w:rPr>
        <w:t xml:space="preserve">                                   </w:t>
      </w:r>
    </w:p>
    <w:p w14:paraId="5C8FE68F" w14:textId="77777777" w:rsidR="00DD47B8" w:rsidRPr="002829C2" w:rsidRDefault="00DD47B8" w:rsidP="00920258">
      <w:pPr>
        <w:widowControl w:val="0"/>
        <w:autoSpaceDE w:val="0"/>
        <w:autoSpaceDN w:val="0"/>
        <w:adjustRightInd w:val="0"/>
        <w:spacing w:line="240" w:lineRule="auto"/>
        <w:ind w:left="708" w:firstLine="708"/>
        <w:rPr>
          <w:rFonts w:ascii="Times New Roman" w:hAnsi="Times New Roman" w:cs="Times New Roman"/>
          <w:b/>
          <w:sz w:val="26"/>
          <w:szCs w:val="26"/>
        </w:rPr>
      </w:pPr>
    </w:p>
    <w:p w14:paraId="177B25D4" w14:textId="4C862E91" w:rsidR="00920258" w:rsidRPr="00B65E16" w:rsidRDefault="00920258" w:rsidP="000310B0">
      <w:pPr>
        <w:widowControl w:val="0"/>
        <w:autoSpaceDE w:val="0"/>
        <w:autoSpaceDN w:val="0"/>
        <w:adjustRightInd w:val="0"/>
        <w:spacing w:before="26" w:line="240" w:lineRule="auto"/>
        <w:ind w:right="-575"/>
        <w:rPr>
          <w:rFonts w:ascii="Times New Roman" w:hAnsi="Times New Roman" w:cs="Times New Roman"/>
          <w:bCs/>
          <w:sz w:val="26"/>
          <w:szCs w:val="26"/>
        </w:rPr>
      </w:pPr>
      <w:r w:rsidRPr="002829C2">
        <w:rPr>
          <w:rFonts w:ascii="Times New Roman" w:hAnsi="Times New Roman" w:cs="Times New Roman"/>
          <w:b/>
          <w:w w:val="119"/>
          <w:sz w:val="26"/>
          <w:szCs w:val="26"/>
        </w:rPr>
        <w:t xml:space="preserve">         </w:t>
      </w:r>
      <w:r w:rsidRPr="00E47300">
        <w:rPr>
          <w:rFonts w:ascii="Times New Roman" w:hAnsi="Times New Roman" w:cs="Times New Roman"/>
          <w:bCs/>
          <w:w w:val="119"/>
          <w:sz w:val="26"/>
          <w:szCs w:val="26"/>
        </w:rPr>
        <w:t xml:space="preserve">Devant le jury composé de :               </w:t>
      </w:r>
    </w:p>
    <w:p w14:paraId="6A66F973" w14:textId="79549644" w:rsidR="00920258" w:rsidRPr="002829C2" w:rsidRDefault="00920258" w:rsidP="00DF0D23">
      <w:pPr>
        <w:widowControl w:val="0"/>
        <w:autoSpaceDE w:val="0"/>
        <w:autoSpaceDN w:val="0"/>
        <w:adjustRightInd w:val="0"/>
        <w:spacing w:before="20" w:after="0" w:line="240" w:lineRule="auto"/>
        <w:ind w:right="615" w:hanging="28"/>
        <w:rPr>
          <w:rFonts w:ascii="Times New Roman" w:hAnsi="Times New Roman" w:cs="Times New Roman"/>
          <w:b/>
          <w:sz w:val="32"/>
          <w:szCs w:val="32"/>
        </w:rPr>
      </w:pPr>
      <w:r>
        <w:rPr>
          <w:rFonts w:ascii="Times New Roman" w:hAnsi="Times New Roman" w:cs="Times New Roman"/>
          <w:spacing w:val="-3"/>
          <w:sz w:val="32"/>
          <w:szCs w:val="32"/>
        </w:rPr>
        <w:t xml:space="preserve">                </w:t>
      </w:r>
      <w:r w:rsidR="00DF0D23">
        <w:rPr>
          <w:rFonts w:ascii="Times New Roman" w:hAnsi="Times New Roman" w:cs="Times New Roman"/>
          <w:spacing w:val="-3"/>
          <w:sz w:val="32"/>
          <w:szCs w:val="32"/>
        </w:rPr>
        <w:tab/>
      </w:r>
      <w:r w:rsidR="00DF0D23">
        <w:rPr>
          <w:rFonts w:ascii="Times New Roman" w:hAnsi="Times New Roman" w:cs="Times New Roman"/>
          <w:spacing w:val="-3"/>
          <w:sz w:val="32"/>
          <w:szCs w:val="32"/>
        </w:rPr>
        <w:tab/>
      </w:r>
      <w:r w:rsidR="00DF0D23">
        <w:rPr>
          <w:rFonts w:ascii="Times New Roman" w:hAnsi="Times New Roman" w:cs="Times New Roman"/>
          <w:spacing w:val="-3"/>
          <w:sz w:val="32"/>
          <w:szCs w:val="32"/>
        </w:rPr>
        <w:tab/>
      </w:r>
      <w:r w:rsidR="000310B0">
        <w:rPr>
          <w:rFonts w:ascii="Times New Roman" w:hAnsi="Times New Roman" w:cs="Times New Roman"/>
          <w:spacing w:val="-3"/>
          <w:sz w:val="32"/>
          <w:szCs w:val="32"/>
        </w:rPr>
        <w:tab/>
      </w:r>
      <w:r w:rsidRPr="002829C2">
        <w:rPr>
          <w:rFonts w:ascii="Times New Roman" w:hAnsi="Times New Roman" w:cs="Times New Roman"/>
          <w:b/>
          <w:spacing w:val="-3"/>
          <w:sz w:val="32"/>
          <w:szCs w:val="32"/>
        </w:rPr>
        <w:t>M</w:t>
      </w:r>
      <w:r w:rsidR="003D15AE">
        <w:rPr>
          <w:rFonts w:ascii="Times New Roman" w:hAnsi="Times New Roman" w:cs="Times New Roman"/>
          <w:b/>
          <w:spacing w:val="-3"/>
          <w:sz w:val="32"/>
          <w:szCs w:val="32"/>
        </w:rPr>
        <w:t>r</w:t>
      </w:r>
      <w:r w:rsidR="00626158">
        <w:rPr>
          <w:rFonts w:ascii="Times New Roman" w:hAnsi="Times New Roman" w:cs="Times New Roman"/>
          <w:b/>
          <w:spacing w:val="-3"/>
          <w:sz w:val="32"/>
          <w:szCs w:val="32"/>
        </w:rPr>
        <w:t>.</w:t>
      </w:r>
      <w:r w:rsidR="00CF46EA">
        <w:rPr>
          <w:rFonts w:ascii="Times New Roman" w:hAnsi="Times New Roman" w:cs="Times New Roman"/>
          <w:b/>
          <w:spacing w:val="-3"/>
          <w:sz w:val="32"/>
          <w:szCs w:val="32"/>
        </w:rPr>
        <w:t xml:space="preserve"> </w:t>
      </w:r>
      <w:r w:rsidR="003D15AE">
        <w:rPr>
          <w:rFonts w:ascii="Times New Roman" w:hAnsi="Times New Roman" w:cs="Times New Roman"/>
          <w:b/>
          <w:spacing w:val="-3"/>
          <w:sz w:val="32"/>
          <w:szCs w:val="32"/>
        </w:rPr>
        <w:t>B</w:t>
      </w:r>
      <w:r w:rsidR="00CF46EA">
        <w:rPr>
          <w:rFonts w:ascii="Times New Roman" w:hAnsi="Times New Roman" w:cs="Times New Roman"/>
          <w:b/>
          <w:spacing w:val="-3"/>
          <w:sz w:val="32"/>
          <w:szCs w:val="32"/>
        </w:rPr>
        <w:t>OUZEGHOUB</w:t>
      </w:r>
      <w:r w:rsidRPr="002829C2">
        <w:rPr>
          <w:rFonts w:ascii="Times New Roman" w:hAnsi="Times New Roman" w:cs="Times New Roman"/>
          <w:b/>
          <w:spacing w:val="-3"/>
          <w:sz w:val="32"/>
          <w:szCs w:val="32"/>
        </w:rPr>
        <w:t xml:space="preserve"> </w:t>
      </w:r>
      <w:r w:rsidR="00991F41">
        <w:rPr>
          <w:rFonts w:ascii="Times New Roman" w:hAnsi="Times New Roman" w:cs="Times New Roman"/>
          <w:b/>
          <w:spacing w:val="-3"/>
          <w:sz w:val="32"/>
          <w:szCs w:val="32"/>
        </w:rPr>
        <w:t xml:space="preserve">  </w:t>
      </w:r>
      <w:r w:rsidRPr="00626158">
        <w:rPr>
          <w:rFonts w:ascii="Times New Roman" w:hAnsi="Times New Roman" w:cs="Times New Roman"/>
          <w:bCs/>
          <w:spacing w:val="-3"/>
          <w:sz w:val="32"/>
          <w:szCs w:val="32"/>
        </w:rPr>
        <w:t>Président</w:t>
      </w:r>
      <w:r w:rsidRPr="002829C2">
        <w:rPr>
          <w:rFonts w:ascii="Times New Roman" w:hAnsi="Times New Roman" w:cs="Times New Roman"/>
          <w:b/>
          <w:spacing w:val="-3"/>
          <w:sz w:val="32"/>
          <w:szCs w:val="32"/>
        </w:rPr>
        <w:t xml:space="preserve"> </w:t>
      </w:r>
    </w:p>
    <w:p w14:paraId="0B7C9CE7" w14:textId="538A9C49" w:rsidR="00920258" w:rsidRPr="002829C2" w:rsidRDefault="00920258" w:rsidP="006A23FC">
      <w:pPr>
        <w:widowControl w:val="0"/>
        <w:autoSpaceDE w:val="0"/>
        <w:autoSpaceDN w:val="0"/>
        <w:adjustRightInd w:val="0"/>
        <w:spacing w:before="20" w:after="0" w:line="240" w:lineRule="auto"/>
        <w:ind w:right="1182" w:firstLine="0"/>
        <w:rPr>
          <w:rFonts w:ascii="Times New Roman" w:hAnsi="Times New Roman" w:cs="Times New Roman"/>
          <w:b/>
          <w:spacing w:val="-3"/>
          <w:sz w:val="32"/>
          <w:szCs w:val="32"/>
        </w:rPr>
      </w:pPr>
      <w:r w:rsidRPr="002829C2">
        <w:rPr>
          <w:rFonts w:ascii="Times New Roman" w:hAnsi="Times New Roman" w:cs="Times New Roman"/>
          <w:b/>
          <w:spacing w:val="-3"/>
          <w:sz w:val="32"/>
          <w:szCs w:val="32"/>
        </w:rPr>
        <w:t xml:space="preserve">                </w:t>
      </w:r>
      <w:r w:rsidR="00DF0D23">
        <w:rPr>
          <w:rFonts w:ascii="Times New Roman" w:hAnsi="Times New Roman" w:cs="Times New Roman"/>
          <w:b/>
          <w:spacing w:val="-3"/>
          <w:sz w:val="32"/>
          <w:szCs w:val="32"/>
        </w:rPr>
        <w:tab/>
      </w:r>
      <w:r w:rsidR="00DF0D23">
        <w:rPr>
          <w:rFonts w:ascii="Times New Roman" w:hAnsi="Times New Roman" w:cs="Times New Roman"/>
          <w:b/>
          <w:spacing w:val="-3"/>
          <w:sz w:val="32"/>
          <w:szCs w:val="32"/>
        </w:rPr>
        <w:tab/>
      </w:r>
      <w:r w:rsidR="00DF0D23">
        <w:rPr>
          <w:rFonts w:ascii="Times New Roman" w:hAnsi="Times New Roman" w:cs="Times New Roman"/>
          <w:b/>
          <w:spacing w:val="-3"/>
          <w:sz w:val="32"/>
          <w:szCs w:val="32"/>
        </w:rPr>
        <w:tab/>
      </w:r>
      <w:r w:rsidR="00DF0D23">
        <w:rPr>
          <w:rFonts w:ascii="Times New Roman" w:hAnsi="Times New Roman" w:cs="Times New Roman"/>
          <w:b/>
          <w:spacing w:val="-3"/>
          <w:sz w:val="32"/>
          <w:szCs w:val="32"/>
        </w:rPr>
        <w:tab/>
      </w:r>
      <w:r w:rsidRPr="002829C2">
        <w:rPr>
          <w:rFonts w:ascii="Times New Roman" w:hAnsi="Times New Roman" w:cs="Times New Roman"/>
          <w:b/>
          <w:spacing w:val="-3"/>
          <w:sz w:val="32"/>
          <w:szCs w:val="32"/>
        </w:rPr>
        <w:t>M</w:t>
      </w:r>
      <w:r w:rsidR="009E2B8B">
        <w:rPr>
          <w:rFonts w:ascii="Times New Roman" w:hAnsi="Times New Roman" w:cs="Times New Roman"/>
          <w:b/>
          <w:spacing w:val="-3"/>
          <w:sz w:val="32"/>
          <w:szCs w:val="32"/>
        </w:rPr>
        <w:t>m</w:t>
      </w:r>
      <w:r w:rsidR="00B31429">
        <w:rPr>
          <w:rFonts w:ascii="Times New Roman" w:hAnsi="Times New Roman" w:cs="Times New Roman"/>
          <w:b/>
          <w:spacing w:val="-3"/>
          <w:sz w:val="32"/>
          <w:szCs w:val="32"/>
        </w:rPr>
        <w:t>e</w:t>
      </w:r>
      <w:r w:rsidR="00626158">
        <w:rPr>
          <w:rFonts w:ascii="Times New Roman" w:hAnsi="Times New Roman" w:cs="Times New Roman"/>
          <w:b/>
          <w:spacing w:val="-3"/>
          <w:sz w:val="32"/>
          <w:szCs w:val="32"/>
        </w:rPr>
        <w:t>.</w:t>
      </w:r>
      <w:r w:rsidR="009E2B8B">
        <w:rPr>
          <w:rFonts w:ascii="Times New Roman" w:hAnsi="Times New Roman" w:cs="Times New Roman"/>
          <w:b/>
          <w:spacing w:val="-3"/>
          <w:sz w:val="32"/>
          <w:szCs w:val="32"/>
        </w:rPr>
        <w:t xml:space="preserve"> </w:t>
      </w:r>
      <w:r w:rsidR="00B31429">
        <w:rPr>
          <w:rFonts w:ascii="Times New Roman" w:hAnsi="Times New Roman" w:cs="Times New Roman"/>
          <w:b/>
          <w:spacing w:val="-3"/>
          <w:sz w:val="32"/>
          <w:szCs w:val="32"/>
        </w:rPr>
        <w:t>D</w:t>
      </w:r>
      <w:r w:rsidR="00CF46EA">
        <w:rPr>
          <w:rFonts w:ascii="Times New Roman" w:hAnsi="Times New Roman" w:cs="Times New Roman"/>
          <w:b/>
          <w:spacing w:val="-3"/>
          <w:sz w:val="32"/>
          <w:szCs w:val="32"/>
        </w:rPr>
        <w:t>AHMANI</w:t>
      </w:r>
      <w:r w:rsidRPr="002829C2">
        <w:rPr>
          <w:rFonts w:ascii="Times New Roman" w:hAnsi="Times New Roman" w:cs="Times New Roman"/>
          <w:b/>
          <w:spacing w:val="-3"/>
          <w:sz w:val="32"/>
          <w:szCs w:val="32"/>
        </w:rPr>
        <w:t xml:space="preserve"> </w:t>
      </w:r>
      <w:r w:rsidR="00991F41">
        <w:rPr>
          <w:rFonts w:ascii="Times New Roman" w:hAnsi="Times New Roman" w:cs="Times New Roman"/>
          <w:b/>
          <w:spacing w:val="-3"/>
          <w:sz w:val="32"/>
          <w:szCs w:val="32"/>
        </w:rPr>
        <w:t xml:space="preserve">     </w:t>
      </w:r>
      <w:r w:rsidR="00CF46EA">
        <w:rPr>
          <w:rFonts w:ascii="Times New Roman" w:hAnsi="Times New Roman" w:cs="Times New Roman"/>
          <w:b/>
          <w:spacing w:val="-3"/>
          <w:sz w:val="32"/>
          <w:szCs w:val="32"/>
        </w:rPr>
        <w:t xml:space="preserve">   </w:t>
      </w:r>
      <w:r w:rsidRPr="00626158">
        <w:rPr>
          <w:rFonts w:ascii="Times New Roman" w:hAnsi="Times New Roman" w:cs="Times New Roman"/>
          <w:bCs/>
          <w:spacing w:val="-3"/>
          <w:sz w:val="32"/>
          <w:szCs w:val="32"/>
        </w:rPr>
        <w:t>Membre</w:t>
      </w:r>
    </w:p>
    <w:p w14:paraId="60D451B9" w14:textId="77777777" w:rsidR="00920258" w:rsidRDefault="00920258" w:rsidP="008D613F">
      <w:pPr>
        <w:widowControl w:val="0"/>
        <w:autoSpaceDE w:val="0"/>
        <w:autoSpaceDN w:val="0"/>
        <w:adjustRightInd w:val="0"/>
        <w:spacing w:after="0" w:line="200" w:lineRule="exact"/>
        <w:rPr>
          <w:rFonts w:ascii="Times New Roman" w:hAnsi="Times New Roman" w:cs="Times New Roman"/>
          <w:sz w:val="20"/>
          <w:szCs w:val="20"/>
        </w:rPr>
      </w:pPr>
    </w:p>
    <w:p w14:paraId="61DF1F9A" w14:textId="77777777" w:rsidR="00920258" w:rsidRDefault="00920258" w:rsidP="008D613F">
      <w:pPr>
        <w:widowControl w:val="0"/>
        <w:autoSpaceDE w:val="0"/>
        <w:autoSpaceDN w:val="0"/>
        <w:adjustRightInd w:val="0"/>
        <w:spacing w:after="0" w:line="200" w:lineRule="exact"/>
        <w:rPr>
          <w:rFonts w:ascii="Times New Roman" w:hAnsi="Times New Roman" w:cs="Times New Roman"/>
          <w:sz w:val="20"/>
          <w:szCs w:val="20"/>
        </w:rPr>
      </w:pPr>
    </w:p>
    <w:bookmarkEnd w:id="0"/>
    <w:p w14:paraId="0304B7D4" w14:textId="77777777" w:rsidR="00920258" w:rsidRDefault="00920258" w:rsidP="00920258"/>
    <w:p w14:paraId="49EADA82" w14:textId="77777777" w:rsidR="00E74BFB" w:rsidRDefault="00E74BFB">
      <w:pPr>
        <w:sectPr w:rsidR="00E74BFB" w:rsidSect="002169B9">
          <w:headerReference w:type="default" r:id="rId8"/>
          <w:footerReference w:type="default" r:id="rId9"/>
          <w:footerReference w:type="first" r:id="rId10"/>
          <w:type w:val="continuous"/>
          <w:pgSz w:w="11906" w:h="16838" w:code="9"/>
          <w:pgMar w:top="1440" w:right="1440" w:bottom="1440" w:left="1440" w:header="540" w:footer="708" w:gutter="0"/>
          <w:cols w:space="708"/>
          <w:docGrid w:linePitch="360"/>
        </w:sectPr>
      </w:pPr>
    </w:p>
    <w:p w14:paraId="5B39827B" w14:textId="77777777" w:rsidR="00A44DF1" w:rsidRPr="00A3773A" w:rsidRDefault="00A44DF1" w:rsidP="00A3773A">
      <w:pPr>
        <w:pStyle w:val="Heading1"/>
        <w:numPr>
          <w:ilvl w:val="0"/>
          <w:numId w:val="0"/>
        </w:numPr>
        <w:ind w:left="432"/>
        <w:jc w:val="center"/>
        <w:rPr>
          <w:i/>
          <w:iCs/>
          <w:sz w:val="60"/>
          <w:szCs w:val="60"/>
        </w:rPr>
      </w:pPr>
      <w:bookmarkStart w:id="1" w:name="_Toc11850377"/>
      <w:r w:rsidRPr="00A3773A">
        <w:rPr>
          <w:i/>
          <w:iCs/>
          <w:sz w:val="60"/>
          <w:szCs w:val="60"/>
        </w:rPr>
        <w:lastRenderedPageBreak/>
        <w:t>Remerciements</w:t>
      </w:r>
      <w:bookmarkEnd w:id="1"/>
    </w:p>
    <w:p w14:paraId="484F9E9F" w14:textId="77777777" w:rsidR="00A44DF1" w:rsidRDefault="00A44DF1" w:rsidP="00A44DF1">
      <w:pPr>
        <w:autoSpaceDE w:val="0"/>
        <w:autoSpaceDN w:val="0"/>
        <w:adjustRightInd w:val="0"/>
        <w:spacing w:after="0" w:line="240" w:lineRule="auto"/>
        <w:rPr>
          <w:rFonts w:cs="Times New Roman"/>
          <w:b/>
          <w:bCs/>
          <w:i/>
          <w:iCs/>
          <w:sz w:val="60"/>
          <w:szCs w:val="60"/>
        </w:rPr>
      </w:pPr>
    </w:p>
    <w:p w14:paraId="31850FDB" w14:textId="77777777" w:rsidR="00A44DF1" w:rsidRDefault="00A44DF1" w:rsidP="00A44DF1">
      <w:pPr>
        <w:autoSpaceDE w:val="0"/>
        <w:autoSpaceDN w:val="0"/>
        <w:adjustRightInd w:val="0"/>
        <w:spacing w:after="0" w:line="240" w:lineRule="auto"/>
        <w:rPr>
          <w:rFonts w:cs="Times New Roman"/>
          <w:szCs w:val="24"/>
        </w:rPr>
      </w:pPr>
    </w:p>
    <w:p w14:paraId="58BE1315" w14:textId="77777777" w:rsidR="00A44DF1" w:rsidRPr="002B7F81" w:rsidRDefault="00A44DF1" w:rsidP="00F70795">
      <w:pPr>
        <w:ind w:firstLine="0"/>
        <w:rPr>
          <w:rFonts w:ascii="Microsoft Uighur" w:hAnsi="Microsoft Uighur" w:cs="Microsoft Uighur"/>
          <w:sz w:val="40"/>
          <w:szCs w:val="36"/>
        </w:rPr>
      </w:pPr>
      <w:r w:rsidRPr="002B7F81">
        <w:rPr>
          <w:rFonts w:ascii="Microsoft Uighur" w:hAnsi="Microsoft Uighur" w:cs="Microsoft Uighur"/>
          <w:sz w:val="40"/>
          <w:szCs w:val="36"/>
        </w:rPr>
        <w:t xml:space="preserve">Avant tout, nous remercions </w:t>
      </w:r>
      <w:r w:rsidRPr="002B7F81">
        <w:rPr>
          <w:rFonts w:ascii="Microsoft Uighur" w:hAnsi="Microsoft Uighur" w:cs="Microsoft Uighur"/>
          <w:b/>
          <w:bCs/>
          <w:sz w:val="40"/>
          <w:szCs w:val="36"/>
        </w:rPr>
        <w:t>ALLAH</w:t>
      </w:r>
      <w:r w:rsidRPr="002B7F81">
        <w:rPr>
          <w:rFonts w:ascii="Microsoft Uighur" w:hAnsi="Microsoft Uighur" w:cs="Microsoft Uighur"/>
          <w:sz w:val="40"/>
          <w:szCs w:val="36"/>
        </w:rPr>
        <w:t xml:space="preserve"> le tout-puissant de nous avoir donné le courage, la volonté et la patience de mener à terme ce présent travail dans les meilleures conditions.</w:t>
      </w:r>
    </w:p>
    <w:p w14:paraId="0EEEF442" w14:textId="469958D2" w:rsidR="00A44DF1" w:rsidRPr="002B7F81" w:rsidRDefault="00A44DF1" w:rsidP="00A44DF1">
      <w:pPr>
        <w:ind w:firstLine="708"/>
        <w:rPr>
          <w:rFonts w:ascii="Microsoft Uighur" w:hAnsi="Microsoft Uighur" w:cs="Microsoft Uighur"/>
          <w:sz w:val="40"/>
          <w:szCs w:val="36"/>
        </w:rPr>
      </w:pPr>
      <w:r w:rsidRPr="002B7F81">
        <w:rPr>
          <w:rFonts w:ascii="Microsoft Uighur" w:hAnsi="Microsoft Uighur" w:cs="Microsoft Uighur"/>
          <w:sz w:val="40"/>
          <w:szCs w:val="36"/>
        </w:rPr>
        <w:t xml:space="preserve">Nous tenons à exprimer nos profondes reconnaissances à nos encadreurs, </w:t>
      </w:r>
      <w:r w:rsidR="00710B46">
        <w:rPr>
          <w:rFonts w:ascii="Microsoft Uighur" w:hAnsi="Microsoft Uighur" w:cs="Microsoft Uighur"/>
          <w:sz w:val="40"/>
          <w:szCs w:val="36"/>
        </w:rPr>
        <w:t>m</w:t>
      </w:r>
      <w:r w:rsidRPr="002B7F81">
        <w:rPr>
          <w:rFonts w:ascii="Microsoft Uighur" w:hAnsi="Microsoft Uighur" w:cs="Microsoft Uighur"/>
          <w:sz w:val="40"/>
          <w:szCs w:val="36"/>
        </w:rPr>
        <w:t xml:space="preserve">adame </w:t>
      </w:r>
      <w:r w:rsidRPr="002B7F81">
        <w:rPr>
          <w:rFonts w:ascii="Microsoft Uighur" w:hAnsi="Microsoft Uighur" w:cs="Microsoft Uighur"/>
          <w:b/>
          <w:bCs/>
          <w:sz w:val="40"/>
          <w:szCs w:val="36"/>
        </w:rPr>
        <w:t>Khalissa DERBAL</w:t>
      </w:r>
      <w:r w:rsidRPr="002B7F81">
        <w:rPr>
          <w:rFonts w:ascii="Microsoft Uighur" w:hAnsi="Microsoft Uighur" w:cs="Microsoft Uighur"/>
          <w:sz w:val="40"/>
          <w:szCs w:val="36"/>
        </w:rPr>
        <w:t xml:space="preserve"> et </w:t>
      </w:r>
      <w:r w:rsidR="00710B46">
        <w:rPr>
          <w:rFonts w:ascii="Microsoft Uighur" w:hAnsi="Microsoft Uighur" w:cs="Microsoft Uighur"/>
          <w:sz w:val="40"/>
          <w:szCs w:val="36"/>
        </w:rPr>
        <w:t>m</w:t>
      </w:r>
      <w:r w:rsidRPr="002B7F81">
        <w:rPr>
          <w:rFonts w:ascii="Microsoft Uighur" w:hAnsi="Microsoft Uighur" w:cs="Microsoft Uighur"/>
          <w:sz w:val="40"/>
          <w:szCs w:val="36"/>
        </w:rPr>
        <w:t xml:space="preserve">onsieur </w:t>
      </w:r>
      <w:r w:rsidRPr="002B7F81">
        <w:rPr>
          <w:rFonts w:ascii="Microsoft Uighur" w:hAnsi="Microsoft Uighur" w:cs="Microsoft Uighur"/>
          <w:b/>
          <w:bCs/>
          <w:sz w:val="40"/>
          <w:szCs w:val="36"/>
        </w:rPr>
        <w:t>Nazih SELMOUNE</w:t>
      </w:r>
      <w:r w:rsidRPr="002B7F81">
        <w:rPr>
          <w:rFonts w:ascii="Microsoft Uighur" w:hAnsi="Microsoft Uighur" w:cs="Microsoft Uighur"/>
          <w:sz w:val="40"/>
          <w:szCs w:val="36"/>
        </w:rPr>
        <w:t xml:space="preserve"> pour leur encadrement de qualité et leur orientation durant tout le long de ce semestre où nous avons pu bénéficier de leur expérience et de leur savoir-faire. Nous les remercions également pour leur disponibilité, leur patience et surtout pour leurs judicieux conseils, qui ont contribué à alimenter notre réflexion.</w:t>
      </w:r>
    </w:p>
    <w:p w14:paraId="001D4379" w14:textId="5CE63C03" w:rsidR="00A44DF1" w:rsidRPr="002B7F81" w:rsidRDefault="00A44DF1" w:rsidP="00A44DF1">
      <w:pPr>
        <w:ind w:firstLine="708"/>
        <w:rPr>
          <w:rFonts w:ascii="Microsoft Uighur" w:hAnsi="Microsoft Uighur" w:cs="Microsoft Uighur"/>
          <w:sz w:val="40"/>
          <w:szCs w:val="36"/>
        </w:rPr>
      </w:pPr>
      <w:r w:rsidRPr="002B7F81">
        <w:rPr>
          <w:rFonts w:ascii="Microsoft Uighur" w:hAnsi="Microsoft Uighur" w:cs="Microsoft Uighur"/>
          <w:sz w:val="40"/>
          <w:szCs w:val="36"/>
        </w:rPr>
        <w:t>Nous adressons également, nos remerciements à</w:t>
      </w:r>
      <w:r w:rsidR="00CF46EA">
        <w:rPr>
          <w:rFonts w:ascii="Microsoft Uighur" w:hAnsi="Microsoft Uighur" w:cs="Microsoft Uighur"/>
          <w:sz w:val="40"/>
          <w:szCs w:val="36"/>
        </w:rPr>
        <w:t xml:space="preserve"> </w:t>
      </w:r>
      <w:r w:rsidR="00710B46">
        <w:rPr>
          <w:rFonts w:ascii="Microsoft Uighur" w:hAnsi="Microsoft Uighur" w:cs="Microsoft Uighur"/>
          <w:sz w:val="40"/>
          <w:szCs w:val="36"/>
        </w:rPr>
        <w:t>m</w:t>
      </w:r>
      <w:r w:rsidR="00CF46EA" w:rsidRPr="002B7F81">
        <w:rPr>
          <w:rFonts w:ascii="Microsoft Uighur" w:hAnsi="Microsoft Uighur" w:cs="Microsoft Uighur"/>
          <w:sz w:val="40"/>
          <w:szCs w:val="36"/>
        </w:rPr>
        <w:t xml:space="preserve">onsieur </w:t>
      </w:r>
      <w:r w:rsidR="00DB55F4" w:rsidRPr="00DB55F4">
        <w:rPr>
          <w:rFonts w:ascii="Times New Roman" w:hAnsi="Times New Roman" w:cs="Times New Roman"/>
          <w:b/>
          <w:bCs/>
          <w:szCs w:val="24"/>
        </w:rPr>
        <w:t>BOUZEGHOUB</w:t>
      </w:r>
      <w:r w:rsidR="00DB55F4">
        <w:rPr>
          <w:rFonts w:ascii="Microsoft Uighur" w:hAnsi="Microsoft Uighur" w:cs="Microsoft Uighur"/>
          <w:sz w:val="40"/>
          <w:szCs w:val="36"/>
        </w:rPr>
        <w:t xml:space="preserve"> </w:t>
      </w:r>
      <w:r w:rsidRPr="002B7F81">
        <w:rPr>
          <w:rFonts w:ascii="Microsoft Uighur" w:hAnsi="Microsoft Uighur" w:cs="Microsoft Uighur"/>
          <w:sz w:val="40"/>
          <w:szCs w:val="36"/>
        </w:rPr>
        <w:t xml:space="preserve">qui nous fait l’honneur de présider le jury de notre soutenance. Nos remerciements s’adressent également à </w:t>
      </w:r>
      <w:r w:rsidR="00DB55F4">
        <w:rPr>
          <w:rFonts w:ascii="Microsoft Uighur" w:hAnsi="Microsoft Uighur" w:cs="Microsoft Uighur"/>
          <w:sz w:val="40"/>
          <w:szCs w:val="36"/>
        </w:rPr>
        <w:t xml:space="preserve">madame </w:t>
      </w:r>
      <w:r w:rsidR="00DB55F4" w:rsidRPr="00DB55F4">
        <w:rPr>
          <w:rFonts w:ascii="Times New Roman" w:hAnsi="Times New Roman" w:cs="Times New Roman"/>
          <w:b/>
          <w:bCs/>
          <w:szCs w:val="24"/>
        </w:rPr>
        <w:t>DAHMANI</w:t>
      </w:r>
      <w:r w:rsidRPr="002B7F81">
        <w:rPr>
          <w:rFonts w:ascii="Microsoft Uighur" w:hAnsi="Microsoft Uighur" w:cs="Microsoft Uighur"/>
          <w:sz w:val="40"/>
          <w:szCs w:val="36"/>
        </w:rPr>
        <w:t xml:space="preserve"> pour avoir accepté de faire partie de ce jury.</w:t>
      </w:r>
    </w:p>
    <w:p w14:paraId="7DB234F9" w14:textId="77777777" w:rsidR="00A44DF1" w:rsidRPr="002B7F81" w:rsidRDefault="00A44DF1" w:rsidP="00A44DF1">
      <w:pPr>
        <w:ind w:firstLine="708"/>
        <w:rPr>
          <w:rFonts w:ascii="Microsoft Uighur" w:hAnsi="Microsoft Uighur" w:cs="Microsoft Uighur"/>
          <w:sz w:val="40"/>
          <w:szCs w:val="36"/>
        </w:rPr>
      </w:pPr>
      <w:r w:rsidRPr="002B7F81">
        <w:rPr>
          <w:rFonts w:ascii="Microsoft Uighur" w:hAnsi="Microsoft Uighur" w:cs="Microsoft Uighur"/>
          <w:sz w:val="40"/>
          <w:szCs w:val="36"/>
        </w:rPr>
        <w:t>Enfin, nous n’oserons oublier d’adresser nos sincères remerciements à tous les enseignants de l’USTHB qui par leurs paroles, leurs écrits, leurs conseils et leurs critiques ont guidé nos réflexions durant notre cursus et qui doivent voir dans ce travail la fierté d’un savoir bien acquis.</w:t>
      </w:r>
    </w:p>
    <w:p w14:paraId="1FE3FACF" w14:textId="77777777" w:rsidR="00AD2ACF" w:rsidRDefault="00AD2ACF"/>
    <w:p w14:paraId="5A36FA7F" w14:textId="77777777" w:rsidR="00482D69" w:rsidRDefault="00482D69"/>
    <w:p w14:paraId="253F3498" w14:textId="77777777" w:rsidR="00482D69" w:rsidRDefault="00482D69"/>
    <w:p w14:paraId="72DF39A8" w14:textId="77777777" w:rsidR="00482D69" w:rsidRDefault="00482D69"/>
    <w:p w14:paraId="25548811" w14:textId="77777777" w:rsidR="00482D69" w:rsidRDefault="00482D69"/>
    <w:p w14:paraId="0E89D98B" w14:textId="77777777" w:rsidR="00482D69" w:rsidRDefault="00482D69" w:rsidP="001355B2">
      <w:pPr>
        <w:ind w:firstLine="0"/>
      </w:pPr>
    </w:p>
    <w:p w14:paraId="2EB18556" w14:textId="4E46D5EE" w:rsidR="00482D69" w:rsidRDefault="00482D69">
      <w:pPr>
        <w:sectPr w:rsidR="00482D69" w:rsidSect="002169B9">
          <w:headerReference w:type="default" r:id="rId11"/>
          <w:footerReference w:type="default" r:id="rId12"/>
          <w:type w:val="continuous"/>
          <w:pgSz w:w="11906" w:h="16838" w:code="9"/>
          <w:pgMar w:top="1440" w:right="1440" w:bottom="1440" w:left="1440" w:header="708" w:footer="708" w:gutter="0"/>
          <w:cols w:space="708"/>
          <w:docGrid w:linePitch="360"/>
        </w:sectPr>
      </w:pPr>
    </w:p>
    <w:p w14:paraId="29D4B33B" w14:textId="3CFD63A9" w:rsidR="00633584" w:rsidRPr="00BE3197" w:rsidRDefault="00633584" w:rsidP="00746F16">
      <w:pPr>
        <w:ind w:firstLine="0"/>
        <w:contextualSpacing/>
        <w:jc w:val="center"/>
        <w:rPr>
          <w:rFonts w:ascii="Times New Roman" w:hAnsi="Times New Roman" w:cs="Times New Roman"/>
          <w:szCs w:val="24"/>
        </w:rPr>
      </w:pPr>
      <w:r w:rsidRPr="00BE3197">
        <w:rPr>
          <w:rFonts w:ascii="Times New Roman" w:eastAsia="Monotype Corsiva" w:hAnsi="Times New Roman" w:cs="Times New Roman"/>
          <w:b/>
          <w:i/>
          <w:szCs w:val="24"/>
        </w:rPr>
        <w:lastRenderedPageBreak/>
        <w:t>Je dédie ce mémoire à …</w:t>
      </w:r>
    </w:p>
    <w:p w14:paraId="5FECB1AD" w14:textId="73197592" w:rsidR="00633584" w:rsidRPr="000D2BD8" w:rsidRDefault="008A7947" w:rsidP="000D2BD8">
      <w:pPr>
        <w:jc w:val="center"/>
        <w:rPr>
          <w:b/>
          <w:bCs/>
          <w:sz w:val="32"/>
          <w:szCs w:val="28"/>
        </w:rPr>
      </w:pPr>
      <w:r w:rsidRPr="000D2BD8">
        <w:rPr>
          <w:b/>
          <w:bCs/>
          <w:sz w:val="32"/>
          <w:szCs w:val="28"/>
        </w:rPr>
        <w:t>Mes</w:t>
      </w:r>
      <w:r w:rsidR="00633584" w:rsidRPr="000D2BD8">
        <w:rPr>
          <w:b/>
          <w:bCs/>
          <w:sz w:val="32"/>
          <w:szCs w:val="28"/>
        </w:rPr>
        <w:t xml:space="preserve"> très chers parents M’hamed et Leila</w:t>
      </w:r>
    </w:p>
    <w:p w14:paraId="1669327C" w14:textId="77777777" w:rsidR="00633584" w:rsidRPr="00BE3197" w:rsidRDefault="00633584" w:rsidP="00746F16">
      <w:pPr>
        <w:spacing w:line="388" w:lineRule="auto"/>
        <w:ind w:right="26" w:firstLine="566"/>
        <w:contextualSpacing/>
        <w:rPr>
          <w:rFonts w:ascii="Times New Roman" w:hAnsi="Times New Roman" w:cs="Times New Roman"/>
          <w:szCs w:val="24"/>
        </w:rPr>
      </w:pPr>
      <w:r>
        <w:rPr>
          <w:rFonts w:ascii="Times New Roman" w:eastAsia="Monotype Corsiva" w:hAnsi="Times New Roman" w:cs="Times New Roman"/>
          <w:i/>
          <w:szCs w:val="24"/>
        </w:rPr>
        <w:t>V</w:t>
      </w:r>
      <w:r w:rsidRPr="00BE3197">
        <w:rPr>
          <w:rFonts w:ascii="Times New Roman" w:eastAsia="Monotype Corsiva" w:hAnsi="Times New Roman" w:cs="Times New Roman"/>
          <w:i/>
          <w:szCs w:val="24"/>
        </w:rPr>
        <w:t xml:space="preserve">os prières et vos bénédictions m’ont été d’un grand secours pour mener à bien mes études. </w:t>
      </w:r>
    </w:p>
    <w:p w14:paraId="5CC28374" w14:textId="77777777" w:rsidR="00633584" w:rsidRPr="00BE3197" w:rsidRDefault="00633584" w:rsidP="00746F16">
      <w:pPr>
        <w:spacing w:line="388" w:lineRule="auto"/>
        <w:ind w:right="26" w:firstLine="566"/>
        <w:contextualSpacing/>
        <w:rPr>
          <w:rFonts w:ascii="Times New Roman" w:hAnsi="Times New Roman" w:cs="Times New Roman"/>
          <w:szCs w:val="24"/>
        </w:rPr>
      </w:pPr>
      <w:r w:rsidRPr="00BE3197">
        <w:rPr>
          <w:rFonts w:ascii="Times New Roman" w:eastAsia="Monotype Corsiva" w:hAnsi="Times New Roman" w:cs="Times New Roman"/>
          <w:i/>
          <w:szCs w:val="24"/>
        </w:rPr>
        <w:t xml:space="preserve">Aucune dédicace ne saurait être assez éloquente pour exprimer ce que vous méritez pour tous les sacrifices que vous n’avez cessé de me donner depuis ma naissance, durant mon enfance et même à l’âge adulte. </w:t>
      </w:r>
    </w:p>
    <w:p w14:paraId="2D39F320" w14:textId="77777777" w:rsidR="00633584" w:rsidRPr="00BE3197" w:rsidRDefault="00633584" w:rsidP="00746F16">
      <w:pPr>
        <w:spacing w:line="388" w:lineRule="auto"/>
        <w:ind w:right="26" w:firstLine="566"/>
        <w:contextualSpacing/>
        <w:rPr>
          <w:rFonts w:ascii="Times New Roman" w:eastAsia="Monotype Corsiva" w:hAnsi="Times New Roman" w:cs="Times New Roman"/>
          <w:i/>
          <w:szCs w:val="24"/>
        </w:rPr>
      </w:pPr>
      <w:r w:rsidRPr="00BE3197">
        <w:rPr>
          <w:rFonts w:ascii="Times New Roman" w:eastAsia="Monotype Corsiva" w:hAnsi="Times New Roman" w:cs="Times New Roman"/>
          <w:i/>
          <w:szCs w:val="24"/>
        </w:rPr>
        <w:t>Je vous dédie ce travail en témoignage de mon profond amour. Puisse Dieu, le tout puissant, vous préserver et vous accorder santé, longue vie et bonheur.</w:t>
      </w:r>
    </w:p>
    <w:p w14:paraId="2330E160" w14:textId="468244D9" w:rsidR="00633584" w:rsidRPr="000D2BD8" w:rsidRDefault="008A7947" w:rsidP="000D2BD8">
      <w:pPr>
        <w:jc w:val="center"/>
        <w:rPr>
          <w:b/>
          <w:bCs/>
          <w:sz w:val="32"/>
          <w:szCs w:val="28"/>
        </w:rPr>
      </w:pPr>
      <w:r w:rsidRPr="000D2BD8">
        <w:rPr>
          <w:b/>
          <w:bCs/>
          <w:sz w:val="32"/>
          <w:szCs w:val="28"/>
        </w:rPr>
        <w:t>Mon</w:t>
      </w:r>
      <w:r w:rsidR="00633584" w:rsidRPr="000D2BD8">
        <w:rPr>
          <w:b/>
          <w:bCs/>
          <w:sz w:val="32"/>
          <w:szCs w:val="28"/>
        </w:rPr>
        <w:t xml:space="preserve"> très cher frère Fares</w:t>
      </w:r>
    </w:p>
    <w:p w14:paraId="2542F60B" w14:textId="77777777" w:rsidR="00633584" w:rsidRPr="00BE3197" w:rsidRDefault="00633584" w:rsidP="00746F16">
      <w:pPr>
        <w:spacing w:line="355" w:lineRule="auto"/>
        <w:ind w:right="26" w:firstLine="540"/>
        <w:contextualSpacing/>
        <w:rPr>
          <w:rFonts w:ascii="Times New Roman" w:hAnsi="Times New Roman" w:cs="Times New Roman"/>
          <w:szCs w:val="24"/>
        </w:rPr>
      </w:pPr>
      <w:r w:rsidRPr="00BE3197">
        <w:rPr>
          <w:rFonts w:ascii="Times New Roman" w:eastAsia="Monotype Corsiva" w:hAnsi="Times New Roman" w:cs="Times New Roman"/>
          <w:i/>
          <w:szCs w:val="24"/>
        </w:rPr>
        <w:t xml:space="preserve">Tu m’as toujours soutenu et assisté, tes conseils m’ont été d’une grande aide, je te souhaite un avenir plein de joie, de bonheur, de réussite et de sérénité. </w:t>
      </w:r>
    </w:p>
    <w:p w14:paraId="14E5D97E" w14:textId="77777777" w:rsidR="00633584" w:rsidRPr="00BE3197" w:rsidRDefault="00633584" w:rsidP="00633584">
      <w:pPr>
        <w:spacing w:line="355" w:lineRule="auto"/>
        <w:ind w:left="552" w:right="455"/>
        <w:contextualSpacing/>
        <w:rPr>
          <w:rFonts w:ascii="Times New Roman" w:hAnsi="Times New Roman" w:cs="Times New Roman"/>
          <w:szCs w:val="24"/>
        </w:rPr>
      </w:pPr>
      <w:r w:rsidRPr="00BE3197">
        <w:rPr>
          <w:rFonts w:ascii="Times New Roman" w:eastAsia="Monotype Corsiva" w:hAnsi="Times New Roman" w:cs="Times New Roman"/>
          <w:i/>
          <w:szCs w:val="24"/>
        </w:rPr>
        <w:t xml:space="preserve">Je t’exprime à travers ce travail mes sentiments de fraternité et d’amour. </w:t>
      </w:r>
    </w:p>
    <w:p w14:paraId="50D573EA" w14:textId="787EDFC5" w:rsidR="00633584" w:rsidRPr="000D2BD8" w:rsidRDefault="008A7947" w:rsidP="000D2BD8">
      <w:pPr>
        <w:jc w:val="center"/>
        <w:rPr>
          <w:b/>
          <w:bCs/>
          <w:sz w:val="32"/>
          <w:szCs w:val="28"/>
        </w:rPr>
      </w:pPr>
      <w:r w:rsidRPr="000D2BD8">
        <w:rPr>
          <w:b/>
          <w:bCs/>
          <w:sz w:val="32"/>
          <w:szCs w:val="28"/>
        </w:rPr>
        <w:t>Mon</w:t>
      </w:r>
      <w:r w:rsidR="00633584" w:rsidRPr="000D2BD8">
        <w:rPr>
          <w:b/>
          <w:bCs/>
          <w:sz w:val="32"/>
          <w:szCs w:val="28"/>
        </w:rPr>
        <w:t xml:space="preserve"> Binôme TEBIB Salah Eddine</w:t>
      </w:r>
    </w:p>
    <w:p w14:paraId="27CCBA3E" w14:textId="77777777" w:rsidR="00633584" w:rsidRPr="00BE3197" w:rsidRDefault="00633584" w:rsidP="00746F16">
      <w:pPr>
        <w:spacing w:line="355" w:lineRule="auto"/>
        <w:ind w:right="26" w:firstLine="540"/>
        <w:contextualSpacing/>
        <w:rPr>
          <w:rFonts w:ascii="Times New Roman" w:eastAsia="Monotype Corsiva" w:hAnsi="Times New Roman" w:cs="Times New Roman"/>
          <w:b/>
          <w:i/>
          <w:iCs/>
          <w:color w:val="000000" w:themeColor="text1"/>
          <w:szCs w:val="24"/>
        </w:rPr>
      </w:pPr>
      <w:r w:rsidRPr="00BE3197">
        <w:rPr>
          <w:rFonts w:ascii="Times New Roman" w:eastAsia="Monotype Corsiva" w:hAnsi="Times New Roman" w:cs="Times New Roman"/>
          <w:i/>
          <w:iCs/>
          <w:color w:val="000000" w:themeColor="text1"/>
          <w:szCs w:val="24"/>
        </w:rPr>
        <w:t xml:space="preserve">Travailler avec toi fut un énorme plaisir, notre </w:t>
      </w:r>
      <w:r>
        <w:rPr>
          <w:rFonts w:ascii="Times New Roman" w:eastAsia="Monotype Corsiva" w:hAnsi="Times New Roman" w:cs="Times New Roman"/>
          <w:i/>
          <w:iCs/>
          <w:color w:val="000000" w:themeColor="text1"/>
          <w:szCs w:val="24"/>
        </w:rPr>
        <w:t>bonne entente</w:t>
      </w:r>
      <w:r w:rsidRPr="00BE3197">
        <w:rPr>
          <w:rFonts w:ascii="Times New Roman" w:eastAsia="Monotype Corsiva" w:hAnsi="Times New Roman" w:cs="Times New Roman"/>
          <w:i/>
          <w:iCs/>
          <w:color w:val="000000" w:themeColor="text1"/>
          <w:szCs w:val="24"/>
        </w:rPr>
        <w:t xml:space="preserve"> a rendu notre travail plus agréable, Je te remercie pour ta gentillesse, </w:t>
      </w:r>
      <w:r>
        <w:rPr>
          <w:rFonts w:ascii="Times New Roman" w:eastAsia="Monotype Corsiva" w:hAnsi="Times New Roman" w:cs="Times New Roman"/>
          <w:i/>
          <w:iCs/>
          <w:color w:val="000000" w:themeColor="text1"/>
          <w:szCs w:val="24"/>
        </w:rPr>
        <w:t xml:space="preserve">ton grand cœur, </w:t>
      </w:r>
      <w:r w:rsidRPr="00BE3197">
        <w:rPr>
          <w:rFonts w:ascii="Times New Roman" w:eastAsia="Monotype Corsiva" w:hAnsi="Times New Roman" w:cs="Times New Roman"/>
          <w:i/>
          <w:iCs/>
          <w:color w:val="000000" w:themeColor="text1"/>
          <w:szCs w:val="24"/>
        </w:rPr>
        <w:t xml:space="preserve">ta patience et ton soutien, je te souhaite plein de succès et </w:t>
      </w:r>
      <w:r>
        <w:rPr>
          <w:rFonts w:ascii="Times New Roman" w:eastAsia="Monotype Corsiva" w:hAnsi="Times New Roman" w:cs="Times New Roman"/>
          <w:i/>
          <w:iCs/>
          <w:color w:val="000000" w:themeColor="text1"/>
          <w:szCs w:val="24"/>
        </w:rPr>
        <w:t>beaucoup de</w:t>
      </w:r>
      <w:r w:rsidRPr="00BE3197">
        <w:rPr>
          <w:rFonts w:ascii="Times New Roman" w:eastAsia="Monotype Corsiva" w:hAnsi="Times New Roman" w:cs="Times New Roman"/>
          <w:i/>
          <w:iCs/>
          <w:color w:val="000000" w:themeColor="text1"/>
          <w:szCs w:val="24"/>
        </w:rPr>
        <w:t xml:space="preserve"> bonheur. </w:t>
      </w:r>
    </w:p>
    <w:p w14:paraId="74119504" w14:textId="365B78F6" w:rsidR="00633584" w:rsidRPr="00791FD6" w:rsidRDefault="008A7947" w:rsidP="00791FD6">
      <w:pPr>
        <w:jc w:val="center"/>
        <w:rPr>
          <w:b/>
          <w:bCs/>
          <w:sz w:val="32"/>
          <w:szCs w:val="28"/>
        </w:rPr>
      </w:pPr>
      <w:r w:rsidRPr="00791FD6">
        <w:rPr>
          <w:b/>
          <w:bCs/>
          <w:sz w:val="32"/>
          <w:szCs w:val="28"/>
        </w:rPr>
        <w:t>Mes</w:t>
      </w:r>
      <w:r w:rsidR="00633584" w:rsidRPr="00791FD6">
        <w:rPr>
          <w:b/>
          <w:bCs/>
          <w:sz w:val="32"/>
          <w:szCs w:val="28"/>
        </w:rPr>
        <w:t xml:space="preserve"> chères amies</w:t>
      </w:r>
    </w:p>
    <w:p w14:paraId="618EB901" w14:textId="23FFAF06" w:rsidR="00633584" w:rsidRPr="00BA69D9" w:rsidRDefault="005D2834" w:rsidP="00746F16">
      <w:pPr>
        <w:spacing w:line="248" w:lineRule="auto"/>
        <w:ind w:right="26" w:firstLine="540"/>
        <w:contextualSpacing/>
        <w:rPr>
          <w:rFonts w:ascii="Times New Roman" w:eastAsia="Monotype Corsiva" w:hAnsi="Times New Roman" w:cs="Times New Roman"/>
          <w:color w:val="000000" w:themeColor="text1"/>
          <w:szCs w:val="24"/>
        </w:rPr>
      </w:pPr>
      <w:r>
        <w:rPr>
          <w:rFonts w:ascii="Times New Roman" w:eastAsia="Monotype Corsiva" w:hAnsi="Times New Roman" w:cs="Times New Roman"/>
          <w:color w:val="000000" w:themeColor="text1"/>
          <w:szCs w:val="24"/>
        </w:rPr>
        <w:t xml:space="preserve">En particulier : </w:t>
      </w:r>
      <w:r w:rsidR="00633584" w:rsidRPr="00BA69D9">
        <w:rPr>
          <w:rFonts w:ascii="Times New Roman" w:eastAsia="Monotype Corsiva" w:hAnsi="Times New Roman" w:cs="Times New Roman"/>
          <w:color w:val="000000" w:themeColor="text1"/>
          <w:szCs w:val="24"/>
        </w:rPr>
        <w:t>Yasmine, Hanane, Amina, Ahlem</w:t>
      </w:r>
      <w:r>
        <w:rPr>
          <w:rFonts w:ascii="Times New Roman" w:eastAsia="Monotype Corsiva" w:hAnsi="Times New Roman" w:cs="Times New Roman"/>
          <w:color w:val="000000" w:themeColor="text1"/>
          <w:szCs w:val="24"/>
        </w:rPr>
        <w:t>, Ryma, Amira.</w:t>
      </w:r>
    </w:p>
    <w:p w14:paraId="3B5C53A0" w14:textId="77777777" w:rsidR="00633584" w:rsidRPr="00BA69D9" w:rsidRDefault="00633584" w:rsidP="00633584">
      <w:pPr>
        <w:spacing w:line="248" w:lineRule="auto"/>
        <w:ind w:left="295" w:right="567"/>
        <w:contextualSpacing/>
        <w:rPr>
          <w:rFonts w:ascii="Times New Roman" w:eastAsia="Monotype Corsiva" w:hAnsi="Times New Roman" w:cs="Times New Roman"/>
          <w:color w:val="000000" w:themeColor="text1"/>
          <w:szCs w:val="24"/>
        </w:rPr>
      </w:pPr>
    </w:p>
    <w:p w14:paraId="6000E90E" w14:textId="77777777" w:rsidR="00633584" w:rsidRPr="00BA69D9" w:rsidRDefault="00633584" w:rsidP="00633584">
      <w:pPr>
        <w:spacing w:line="248" w:lineRule="auto"/>
        <w:ind w:left="295" w:right="567"/>
        <w:contextualSpacing/>
        <w:rPr>
          <w:rFonts w:ascii="Times New Roman" w:eastAsia="Monotype Corsiva" w:hAnsi="Times New Roman" w:cs="Times New Roman"/>
          <w:color w:val="000000" w:themeColor="text1"/>
          <w:szCs w:val="24"/>
        </w:rPr>
      </w:pPr>
    </w:p>
    <w:p w14:paraId="1DF9A650" w14:textId="1AD4E159" w:rsidR="00633584" w:rsidRPr="00BE3197" w:rsidRDefault="00633584" w:rsidP="00633584">
      <w:pPr>
        <w:autoSpaceDE w:val="0"/>
        <w:autoSpaceDN w:val="0"/>
        <w:adjustRightInd w:val="0"/>
        <w:spacing w:before="0" w:after="0" w:line="240" w:lineRule="auto"/>
        <w:rPr>
          <w:rFonts w:ascii="Times New Roman" w:hAnsi="Times New Roman" w:cs="Times New Roman"/>
          <w:szCs w:val="24"/>
        </w:rPr>
      </w:pPr>
      <w:r w:rsidRPr="00BE3197">
        <w:rPr>
          <w:rFonts w:ascii="Times New Roman" w:hAnsi="Times New Roman" w:cs="Times New Roman"/>
          <w:szCs w:val="24"/>
        </w:rPr>
        <w:t xml:space="preserve">Et à toute personne qui, de près ou </w:t>
      </w:r>
      <w:r w:rsidR="00C34F22">
        <w:rPr>
          <w:rFonts w:ascii="Times New Roman" w:hAnsi="Times New Roman" w:cs="Times New Roman"/>
          <w:szCs w:val="24"/>
        </w:rPr>
        <w:t xml:space="preserve">de </w:t>
      </w:r>
      <w:r w:rsidRPr="00BE3197">
        <w:rPr>
          <w:rFonts w:ascii="Times New Roman" w:hAnsi="Times New Roman" w:cs="Times New Roman"/>
          <w:szCs w:val="24"/>
        </w:rPr>
        <w:t>loin, m’a apporté soutien, conseil ou réconfort.</w:t>
      </w:r>
    </w:p>
    <w:p w14:paraId="0D6E17F1" w14:textId="77777777" w:rsidR="00633584" w:rsidRPr="00BE3197" w:rsidRDefault="00633584" w:rsidP="00633584">
      <w:pPr>
        <w:spacing w:line="248" w:lineRule="auto"/>
        <w:ind w:left="295" w:right="567"/>
        <w:contextualSpacing/>
        <w:rPr>
          <w:rFonts w:ascii="Times New Roman" w:hAnsi="Times New Roman" w:cs="Times New Roman"/>
          <w:szCs w:val="24"/>
        </w:rPr>
      </w:pPr>
    </w:p>
    <w:p w14:paraId="539939F6" w14:textId="77777777" w:rsidR="00633584" w:rsidRPr="00B713A7" w:rsidRDefault="00633584" w:rsidP="00633584">
      <w:pPr>
        <w:spacing w:line="248" w:lineRule="auto"/>
        <w:ind w:left="295" w:right="567"/>
        <w:contextualSpacing/>
        <w:rPr>
          <w:rFonts w:ascii="Times New Roman" w:eastAsia="Monotype Corsiva" w:hAnsi="Times New Roman" w:cs="Times New Roman"/>
          <w:color w:val="000000" w:themeColor="text1"/>
          <w:szCs w:val="24"/>
        </w:rPr>
      </w:pPr>
      <w:r w:rsidRPr="00B713A7">
        <w:rPr>
          <w:rFonts w:ascii="Times New Roman" w:hAnsi="Times New Roman" w:cs="Times New Roman"/>
          <w:szCs w:val="24"/>
        </w:rPr>
        <w:t>Mille mercis.</w:t>
      </w:r>
    </w:p>
    <w:p w14:paraId="38518229" w14:textId="77777777" w:rsidR="00633584" w:rsidRPr="00B713A7" w:rsidRDefault="00633584" w:rsidP="00633584">
      <w:pPr>
        <w:spacing w:line="248" w:lineRule="auto"/>
        <w:ind w:left="295" w:right="567"/>
        <w:contextualSpacing/>
        <w:rPr>
          <w:rFonts w:ascii="Times New Roman" w:eastAsia="Monotype Corsiva" w:hAnsi="Times New Roman" w:cs="Times New Roman"/>
          <w:color w:val="000000" w:themeColor="text1"/>
          <w:szCs w:val="24"/>
        </w:rPr>
      </w:pPr>
      <w:r w:rsidRPr="00B713A7">
        <w:rPr>
          <w:rFonts w:ascii="Times New Roman" w:eastAsia="Monotype Corsiva" w:hAnsi="Times New Roman" w:cs="Times New Roman"/>
          <w:color w:val="000000" w:themeColor="text1"/>
          <w:szCs w:val="24"/>
        </w:rPr>
        <w:t xml:space="preserve">                                                                                  </w:t>
      </w:r>
    </w:p>
    <w:p w14:paraId="29FB3909" w14:textId="77777777" w:rsidR="00633584" w:rsidRPr="00B713A7" w:rsidRDefault="00633584" w:rsidP="00FD1FA9">
      <w:pPr>
        <w:spacing w:line="248" w:lineRule="auto"/>
        <w:ind w:left="295" w:right="567"/>
        <w:contextualSpacing/>
        <w:jc w:val="right"/>
        <w:rPr>
          <w:rFonts w:ascii="Times New Roman" w:eastAsia="Monotype Corsiva" w:hAnsi="Times New Roman" w:cs="Times New Roman"/>
          <w:b/>
          <w:bCs/>
          <w:color w:val="000000" w:themeColor="text1"/>
          <w:szCs w:val="24"/>
        </w:rPr>
      </w:pP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color w:val="000000" w:themeColor="text1"/>
          <w:szCs w:val="24"/>
        </w:rPr>
        <w:tab/>
      </w:r>
      <w:r w:rsidRPr="00B713A7">
        <w:rPr>
          <w:rFonts w:ascii="Times New Roman" w:eastAsia="Monotype Corsiva" w:hAnsi="Times New Roman" w:cs="Times New Roman"/>
          <w:b/>
          <w:bCs/>
          <w:color w:val="000000" w:themeColor="text1"/>
          <w:szCs w:val="24"/>
        </w:rPr>
        <w:t>Hadia</w:t>
      </w:r>
    </w:p>
    <w:p w14:paraId="25C7D574" w14:textId="77777777" w:rsidR="00633584" w:rsidRPr="00B713A7" w:rsidRDefault="00633584" w:rsidP="00633584">
      <w:pPr>
        <w:rPr>
          <w:rFonts w:ascii="Times New Roman" w:hAnsi="Times New Roman" w:cs="Times New Roman"/>
        </w:rPr>
      </w:pPr>
    </w:p>
    <w:p w14:paraId="4605E8F0" w14:textId="77777777" w:rsidR="00633584" w:rsidRPr="00B713A7" w:rsidRDefault="00633584"/>
    <w:p w14:paraId="2BC33BCF" w14:textId="77777777" w:rsidR="004B547C" w:rsidRPr="00B713A7" w:rsidRDefault="004B547C" w:rsidP="004B547C"/>
    <w:p w14:paraId="0619F6CC" w14:textId="77777777" w:rsidR="004B547C" w:rsidRPr="00B713A7" w:rsidRDefault="004B547C" w:rsidP="004B547C"/>
    <w:p w14:paraId="662A96E0" w14:textId="77777777" w:rsidR="00482D69" w:rsidRPr="00B713A7" w:rsidRDefault="00482D69" w:rsidP="004B547C"/>
    <w:p w14:paraId="758260CA" w14:textId="77777777" w:rsidR="00482D69" w:rsidRPr="00B713A7" w:rsidRDefault="00482D69" w:rsidP="004B547C"/>
    <w:p w14:paraId="4C5CA77B" w14:textId="77777777" w:rsidR="00482D69" w:rsidRPr="00B713A7" w:rsidRDefault="00482D69" w:rsidP="005124EC">
      <w:pPr>
        <w:ind w:firstLine="0"/>
      </w:pPr>
    </w:p>
    <w:p w14:paraId="79DF4E6A" w14:textId="77777777" w:rsidR="00F9042D" w:rsidRPr="00D84EC0" w:rsidRDefault="00F9042D" w:rsidP="00E1023E">
      <w:pPr>
        <w:ind w:firstLine="0"/>
        <w:jc w:val="center"/>
        <w:rPr>
          <w:rFonts w:ascii="Lucida Calligraphy" w:hAnsi="Lucida Calligraphy" w:cstheme="majorBidi"/>
          <w:i/>
          <w:iCs/>
          <w:sz w:val="52"/>
          <w:szCs w:val="52"/>
        </w:rPr>
      </w:pPr>
      <w:r w:rsidRPr="00D84EC0">
        <w:rPr>
          <w:rFonts w:ascii="Lucida Calligraphy" w:hAnsi="Lucida Calligraphy" w:cstheme="majorBidi"/>
          <w:i/>
          <w:iCs/>
          <w:sz w:val="52"/>
          <w:szCs w:val="52"/>
        </w:rPr>
        <w:lastRenderedPageBreak/>
        <w:t xml:space="preserve">JE DEDIE CE TRAVAIL </w:t>
      </w:r>
    </w:p>
    <w:p w14:paraId="06D02D8D" w14:textId="77777777" w:rsidR="00F9042D" w:rsidRPr="00D84EC0" w:rsidRDefault="00F9042D" w:rsidP="00524457">
      <w:pPr>
        <w:ind w:firstLine="0"/>
        <w:jc w:val="center"/>
        <w:rPr>
          <w:rFonts w:ascii="Lucida Calligraphy" w:hAnsi="Lucida Calligraphy" w:cstheme="majorBidi"/>
          <w:sz w:val="28"/>
          <w:szCs w:val="28"/>
        </w:rPr>
      </w:pPr>
      <w:r w:rsidRPr="00D84EC0">
        <w:rPr>
          <w:rFonts w:ascii="Lucida Calligraphy" w:hAnsi="Lucida Calligraphy" w:cstheme="majorBidi"/>
          <w:sz w:val="32"/>
          <w:szCs w:val="32"/>
        </w:rPr>
        <w:t>A</w:t>
      </w:r>
      <w:r w:rsidRPr="00D84EC0">
        <w:rPr>
          <w:rFonts w:ascii="Lucida Calligraphy" w:hAnsi="Lucida Calligraphy" w:cstheme="majorBidi"/>
          <w:sz w:val="28"/>
          <w:szCs w:val="28"/>
        </w:rPr>
        <w:t xml:space="preserve"> </w:t>
      </w:r>
      <w:r w:rsidRPr="00D84EC0">
        <w:rPr>
          <w:rFonts w:ascii="Lucida Calligraphy" w:hAnsi="Lucida Calligraphy" w:cstheme="majorBidi"/>
          <w:b/>
          <w:bCs/>
          <w:sz w:val="32"/>
          <w:szCs w:val="32"/>
        </w:rPr>
        <w:t>mes chers parents …</w:t>
      </w:r>
    </w:p>
    <w:p w14:paraId="7B702335" w14:textId="47B70630" w:rsidR="00F9042D" w:rsidRPr="00813436" w:rsidRDefault="00F9042D" w:rsidP="00524457">
      <w:pPr>
        <w:ind w:firstLine="0"/>
        <w:jc w:val="center"/>
        <w:rPr>
          <w:rFonts w:ascii="Lucida Calligraphy" w:hAnsi="Lucida Calligraphy" w:cstheme="majorBidi"/>
          <w:szCs w:val="24"/>
        </w:rPr>
      </w:pPr>
      <w:r w:rsidRPr="00813436">
        <w:rPr>
          <w:rFonts w:ascii="Lucida Calligraphy" w:hAnsi="Lucida Calligraphy" w:cstheme="majorBidi"/>
          <w:szCs w:val="24"/>
        </w:rPr>
        <w:t xml:space="preserve">Qui m’ont fait voir la lumière, à mon </w:t>
      </w:r>
      <w:r w:rsidRPr="00813436">
        <w:rPr>
          <w:rFonts w:ascii="Lucida Calligraphy" w:hAnsi="Lucida Calligraphy" w:cstheme="majorBidi"/>
          <w:b/>
          <w:bCs/>
          <w:szCs w:val="24"/>
        </w:rPr>
        <w:t>père</w:t>
      </w:r>
      <w:r w:rsidRPr="00813436">
        <w:rPr>
          <w:rFonts w:ascii="Lucida Calligraphy" w:hAnsi="Lucida Calligraphy" w:cstheme="majorBidi"/>
          <w:szCs w:val="24"/>
        </w:rPr>
        <w:t xml:space="preserve"> que dieu lui accorde sa sainte miséricorde et l’accueille dans son Eternel Paradis « </w:t>
      </w:r>
      <w:r w:rsidRPr="00813436">
        <w:rPr>
          <w:rFonts w:ascii="Lucida Calligraphy" w:hAnsi="Lucida Calligraphy" w:cstheme="majorBidi"/>
          <w:szCs w:val="24"/>
          <w:lang w:bidi="ar-DZ"/>
        </w:rPr>
        <w:t xml:space="preserve">rabi yarahmou » à ma </w:t>
      </w:r>
      <w:r w:rsidRPr="00813436">
        <w:rPr>
          <w:rFonts w:ascii="Lucida Calligraphy" w:hAnsi="Lucida Calligraphy" w:cstheme="majorBidi"/>
          <w:b/>
          <w:bCs/>
          <w:szCs w:val="24"/>
          <w:lang w:bidi="ar-DZ"/>
        </w:rPr>
        <w:t>mère</w:t>
      </w:r>
      <w:r w:rsidRPr="00813436">
        <w:rPr>
          <w:rFonts w:ascii="Lucida Calligraphy" w:hAnsi="Lucida Calligraphy" w:cstheme="majorBidi"/>
          <w:szCs w:val="24"/>
          <w:lang w:bidi="ar-DZ"/>
        </w:rPr>
        <w:t xml:space="preserve"> </w:t>
      </w:r>
      <w:r w:rsidRPr="00813436">
        <w:rPr>
          <w:rFonts w:ascii="Lucida Calligraphy" w:hAnsi="Lucida Calligraphy" w:cstheme="majorBidi"/>
          <w:szCs w:val="24"/>
        </w:rPr>
        <w:t xml:space="preserve">qui m’a fait goûter la joie de vivre, qui a toujours été là pour moi, qui a veillé durant mes nuits pour faire la réussite de mes jours et à qui je dois tout et que rien ne suffit pour la remercier. Que Dieu te préserve et te protège </w:t>
      </w:r>
      <w:r w:rsidR="00D56B84" w:rsidRPr="00813436">
        <w:rPr>
          <w:rFonts w:ascii="Lucida Calligraphy" w:hAnsi="Lucida Calligraphy" w:cstheme="majorBidi"/>
          <w:szCs w:val="24"/>
        </w:rPr>
        <w:t>Inchalah.</w:t>
      </w:r>
    </w:p>
    <w:p w14:paraId="18038FCF" w14:textId="77777777" w:rsidR="00F9042D" w:rsidRPr="00813436" w:rsidRDefault="00F9042D" w:rsidP="00524457">
      <w:pPr>
        <w:ind w:firstLine="0"/>
        <w:jc w:val="center"/>
        <w:rPr>
          <w:rFonts w:cstheme="majorBidi"/>
          <w:b/>
          <w:bCs/>
          <w:szCs w:val="24"/>
        </w:rPr>
      </w:pPr>
    </w:p>
    <w:p w14:paraId="5BB0ACDF" w14:textId="77777777" w:rsidR="00F9042D" w:rsidRPr="00813436" w:rsidRDefault="00F9042D" w:rsidP="00524457">
      <w:pPr>
        <w:ind w:firstLine="0"/>
        <w:jc w:val="center"/>
        <w:rPr>
          <w:rFonts w:ascii="Lucida Calligraphy" w:hAnsi="Lucida Calligraphy" w:cstheme="majorBidi"/>
          <w:szCs w:val="24"/>
        </w:rPr>
      </w:pPr>
      <w:r w:rsidRPr="00813436">
        <w:rPr>
          <w:rFonts w:ascii="Lucida Calligraphy" w:hAnsi="Lucida Calligraphy" w:cstheme="majorBidi"/>
          <w:szCs w:val="24"/>
        </w:rPr>
        <w:t xml:space="preserve">A mon très cher frère </w:t>
      </w:r>
      <w:r w:rsidRPr="00541D10">
        <w:rPr>
          <w:rFonts w:ascii="Lucida Calligraphy" w:hAnsi="Lucida Calligraphy" w:cstheme="majorBidi"/>
          <w:b/>
          <w:bCs/>
          <w:szCs w:val="24"/>
        </w:rPr>
        <w:t>OUSSAMA</w:t>
      </w:r>
      <w:r w:rsidRPr="00813436">
        <w:rPr>
          <w:rFonts w:ascii="Lucida Calligraphy" w:hAnsi="Lucida Calligraphy" w:cstheme="majorBidi"/>
          <w:szCs w:val="24"/>
        </w:rPr>
        <w:t xml:space="preserve"> et ma très chère sœur </w:t>
      </w:r>
      <w:r w:rsidRPr="00541D10">
        <w:rPr>
          <w:rFonts w:ascii="Lucida Calligraphy" w:hAnsi="Lucida Calligraphy" w:cstheme="majorBidi"/>
          <w:b/>
          <w:bCs/>
          <w:szCs w:val="24"/>
        </w:rPr>
        <w:t>DONIA</w:t>
      </w:r>
    </w:p>
    <w:p w14:paraId="23E4DB74" w14:textId="77777777" w:rsidR="00F9042D" w:rsidRPr="00B34445" w:rsidRDefault="00F9042D" w:rsidP="00524457">
      <w:pPr>
        <w:ind w:firstLine="0"/>
        <w:jc w:val="center"/>
        <w:rPr>
          <w:rFonts w:ascii="Lucida Calligraphy" w:hAnsi="Lucida Calligraphy" w:cstheme="majorBidi"/>
          <w:sz w:val="22"/>
        </w:rPr>
      </w:pPr>
    </w:p>
    <w:p w14:paraId="4903380A" w14:textId="24C93F40" w:rsidR="002C4FAA" w:rsidRPr="00C04BA4" w:rsidRDefault="00F9042D" w:rsidP="00524457">
      <w:pPr>
        <w:ind w:firstLine="0"/>
        <w:jc w:val="center"/>
        <w:rPr>
          <w:rFonts w:ascii="Lucida Calligraphy" w:hAnsi="Lucida Calligraphy" w:cstheme="majorBidi"/>
          <w:sz w:val="32"/>
          <w:szCs w:val="32"/>
        </w:rPr>
      </w:pPr>
      <w:r w:rsidRPr="00C04BA4">
        <w:rPr>
          <w:rFonts w:ascii="Lucida Calligraphy" w:hAnsi="Lucida Calligraphy" w:cstheme="majorBidi"/>
          <w:sz w:val="32"/>
          <w:szCs w:val="32"/>
        </w:rPr>
        <w:t xml:space="preserve">A mon binôme </w:t>
      </w:r>
      <w:r w:rsidR="00B01439" w:rsidRPr="003013CB">
        <w:rPr>
          <w:rFonts w:ascii="Lucida Calligraphy" w:hAnsi="Lucida Calligraphy" w:cstheme="majorBidi"/>
          <w:b/>
          <w:bCs/>
          <w:color w:val="0099FF"/>
          <w:sz w:val="32"/>
          <w:szCs w:val="32"/>
        </w:rPr>
        <w:t>MOKRANE</w:t>
      </w:r>
      <w:r w:rsidR="00B01439" w:rsidRPr="003013CB">
        <w:rPr>
          <w:rFonts w:ascii="Lucida Calligraphy" w:hAnsi="Lucida Calligraphy" w:cstheme="majorBidi"/>
          <w:color w:val="0099FF"/>
          <w:sz w:val="32"/>
          <w:szCs w:val="32"/>
        </w:rPr>
        <w:t xml:space="preserve"> </w:t>
      </w:r>
      <w:r w:rsidRPr="003013CB">
        <w:rPr>
          <w:rFonts w:ascii="Lucida Calligraphy" w:hAnsi="Lucida Calligraphy" w:cstheme="majorBidi"/>
          <w:b/>
          <w:bCs/>
          <w:color w:val="0099FF"/>
          <w:sz w:val="32"/>
          <w:szCs w:val="32"/>
        </w:rPr>
        <w:t>HADIA</w:t>
      </w:r>
      <w:r w:rsidRPr="001E66CF">
        <w:rPr>
          <w:rFonts w:ascii="Lucida Calligraphy" w:hAnsi="Lucida Calligraphy" w:cstheme="majorBidi"/>
          <w:color w:val="FF0000"/>
          <w:sz w:val="32"/>
          <w:szCs w:val="32"/>
        </w:rPr>
        <w:t xml:space="preserve"> </w:t>
      </w:r>
    </w:p>
    <w:p w14:paraId="4CD843AD" w14:textId="6B525DDC" w:rsidR="00953CC4" w:rsidRDefault="008A4AA0" w:rsidP="00524457">
      <w:pPr>
        <w:ind w:firstLine="0"/>
        <w:jc w:val="center"/>
        <w:rPr>
          <w:rFonts w:ascii="Lucida Calligraphy" w:hAnsi="Lucida Calligraphy" w:cstheme="majorBidi"/>
          <w:szCs w:val="24"/>
        </w:rPr>
      </w:pPr>
      <w:r>
        <w:rPr>
          <w:rFonts w:ascii="Lucida Calligraphy" w:hAnsi="Lucida Calligraphy"/>
        </w:rPr>
        <w:t>Ce</w:t>
      </w:r>
      <w:r w:rsidR="0058268C">
        <w:rPr>
          <w:rFonts w:ascii="Lucida Calligraphy" w:hAnsi="Lucida Calligraphy"/>
        </w:rPr>
        <w:t xml:space="preserve"> fut</w:t>
      </w:r>
      <w:r>
        <w:rPr>
          <w:rFonts w:ascii="Lucida Calligraphy" w:hAnsi="Lucida Calligraphy"/>
        </w:rPr>
        <w:t xml:space="preserve"> un plaisir de travailler en binôme avec toi</w:t>
      </w:r>
      <w:r w:rsidR="00AA1943">
        <w:rPr>
          <w:rFonts w:ascii="Lucida Calligraphy" w:hAnsi="Lucida Calligraphy"/>
        </w:rPr>
        <w:t xml:space="preserve"> durant tout le cycle de master</w:t>
      </w:r>
      <w:r w:rsidR="00647177" w:rsidRPr="00953CC4">
        <w:rPr>
          <w:rFonts w:ascii="Lucida Calligraphy" w:hAnsi="Lucida Calligraphy"/>
        </w:rPr>
        <w:t xml:space="preserve">. </w:t>
      </w:r>
      <w:r w:rsidR="00502D7A" w:rsidRPr="0071591A">
        <w:rPr>
          <w:rFonts w:ascii="Lucida Calligraphy" w:eastAsia="Monotype Corsiva" w:hAnsi="Lucida Calligraphy" w:cs="Times New Roman"/>
          <w:color w:val="000000" w:themeColor="text1"/>
          <w:szCs w:val="24"/>
        </w:rPr>
        <w:t>Notre</w:t>
      </w:r>
      <w:r w:rsidR="00953CC4" w:rsidRPr="0071591A">
        <w:rPr>
          <w:rFonts w:ascii="Lucida Calligraphy" w:eastAsia="Monotype Corsiva" w:hAnsi="Lucida Calligraphy" w:cs="Times New Roman"/>
          <w:color w:val="000000" w:themeColor="text1"/>
          <w:szCs w:val="24"/>
        </w:rPr>
        <w:t xml:space="preserve"> </w:t>
      </w:r>
      <w:r w:rsidR="0058268C">
        <w:rPr>
          <w:rFonts w:ascii="Lucida Calligraphy" w:eastAsia="Monotype Corsiva" w:hAnsi="Lucida Calligraphy" w:cs="Times New Roman"/>
          <w:color w:val="000000" w:themeColor="text1"/>
          <w:szCs w:val="24"/>
        </w:rPr>
        <w:t>complicité</w:t>
      </w:r>
      <w:r w:rsidR="00953CC4" w:rsidRPr="0071591A">
        <w:rPr>
          <w:rFonts w:ascii="Lucida Calligraphy" w:eastAsia="Monotype Corsiva" w:hAnsi="Lucida Calligraphy" w:cs="Times New Roman"/>
          <w:color w:val="000000" w:themeColor="text1"/>
          <w:szCs w:val="24"/>
        </w:rPr>
        <w:t xml:space="preserve"> </w:t>
      </w:r>
      <w:r w:rsidR="0071591A" w:rsidRPr="0071591A">
        <w:rPr>
          <w:rFonts w:ascii="Lucida Calligraphy" w:eastAsia="Monotype Corsiva" w:hAnsi="Lucida Calligraphy" w:cs="Times New Roman"/>
          <w:color w:val="000000" w:themeColor="text1"/>
          <w:szCs w:val="24"/>
        </w:rPr>
        <w:t xml:space="preserve">nous a permis de </w:t>
      </w:r>
      <w:r w:rsidR="00F25558" w:rsidRPr="00953CC4">
        <w:rPr>
          <w:rFonts w:ascii="Lucida Calligraphy" w:hAnsi="Lucida Calligraphy"/>
        </w:rPr>
        <w:t>former</w:t>
      </w:r>
      <w:r w:rsidR="00502D7A" w:rsidRPr="00953CC4">
        <w:rPr>
          <w:rFonts w:ascii="Lucida Calligraphy" w:hAnsi="Lucida Calligraphy"/>
        </w:rPr>
        <w:t xml:space="preserve"> une bonne équipe</w:t>
      </w:r>
      <w:r w:rsidR="00502D7A" w:rsidRPr="0071591A">
        <w:rPr>
          <w:rFonts w:ascii="Lucida Calligraphy" w:eastAsia="Monotype Corsiva" w:hAnsi="Lucida Calligraphy" w:cs="Times New Roman"/>
          <w:color w:val="000000" w:themeColor="text1"/>
          <w:szCs w:val="24"/>
        </w:rPr>
        <w:t xml:space="preserve"> </w:t>
      </w:r>
      <w:r w:rsidR="00502D7A">
        <w:rPr>
          <w:rFonts w:ascii="Lucida Calligraphy" w:eastAsia="Monotype Corsiva" w:hAnsi="Lucida Calligraphy" w:cs="Times New Roman"/>
          <w:color w:val="000000" w:themeColor="text1"/>
          <w:szCs w:val="24"/>
        </w:rPr>
        <w:t xml:space="preserve">et de </w:t>
      </w:r>
      <w:r w:rsidR="0071591A" w:rsidRPr="0071591A">
        <w:rPr>
          <w:rFonts w:ascii="Lucida Calligraphy" w:eastAsia="Monotype Corsiva" w:hAnsi="Lucida Calligraphy" w:cs="Times New Roman"/>
          <w:color w:val="000000" w:themeColor="text1"/>
          <w:szCs w:val="24"/>
        </w:rPr>
        <w:t>réaliser de bons trava</w:t>
      </w:r>
      <w:r w:rsidR="0058268C">
        <w:rPr>
          <w:rFonts w:ascii="Lucida Calligraphy" w:eastAsia="Monotype Corsiva" w:hAnsi="Lucida Calligraphy" w:cs="Times New Roman"/>
          <w:color w:val="000000" w:themeColor="text1"/>
          <w:szCs w:val="24"/>
        </w:rPr>
        <w:t>ux</w:t>
      </w:r>
      <w:r w:rsidR="000C3C62">
        <w:rPr>
          <w:rFonts w:ascii="Lucida Calligraphy" w:hAnsi="Lucida Calligraphy" w:cstheme="majorBidi"/>
          <w:szCs w:val="24"/>
        </w:rPr>
        <w:t>.</w:t>
      </w:r>
    </w:p>
    <w:p w14:paraId="1DC3AEF5" w14:textId="4D7BD144" w:rsidR="00F9042D" w:rsidRPr="00525D9B" w:rsidRDefault="00ED24E3" w:rsidP="00524457">
      <w:pPr>
        <w:ind w:firstLine="0"/>
        <w:jc w:val="center"/>
        <w:rPr>
          <w:rFonts w:ascii="Lucida Calligraphy" w:eastAsia="Monotype Corsiva" w:hAnsi="Lucida Calligraphy" w:cstheme="majorBidi"/>
          <w:color w:val="000000" w:themeColor="text1"/>
          <w:szCs w:val="24"/>
        </w:rPr>
      </w:pPr>
      <w:r>
        <w:rPr>
          <w:rFonts w:ascii="Lucida Calligraphy" w:hAnsi="Lucida Calligraphy" w:cstheme="majorBidi"/>
          <w:szCs w:val="24"/>
        </w:rPr>
        <w:t xml:space="preserve">Je te remercie </w:t>
      </w:r>
      <w:r w:rsidR="00090625">
        <w:rPr>
          <w:rFonts w:ascii="Lucida Calligraphy" w:hAnsi="Lucida Calligraphy" w:cstheme="majorBidi"/>
          <w:szCs w:val="24"/>
        </w:rPr>
        <w:t xml:space="preserve">vraiment </w:t>
      </w:r>
      <w:r w:rsidR="00F9042D" w:rsidRPr="00813436">
        <w:rPr>
          <w:rFonts w:ascii="Lucida Calligraphy" w:hAnsi="Lucida Calligraphy" w:cstheme="majorBidi"/>
          <w:szCs w:val="24"/>
        </w:rPr>
        <w:t xml:space="preserve">pour </w:t>
      </w:r>
      <w:r w:rsidR="00090625">
        <w:rPr>
          <w:rFonts w:ascii="Lucida Calligraphy" w:hAnsi="Lucida Calligraphy" w:cstheme="majorBidi"/>
          <w:szCs w:val="24"/>
        </w:rPr>
        <w:t>t</w:t>
      </w:r>
      <w:r w:rsidR="00F9042D" w:rsidRPr="00813436">
        <w:rPr>
          <w:rFonts w:ascii="Lucida Calligraphy" w:hAnsi="Lucida Calligraphy" w:cstheme="majorBidi"/>
          <w:szCs w:val="24"/>
        </w:rPr>
        <w:t xml:space="preserve">on </w:t>
      </w:r>
      <w:r w:rsidR="00F9042D" w:rsidRPr="00525D9B">
        <w:rPr>
          <w:rFonts w:ascii="Lucida Calligraphy" w:eastAsia="Monotype Corsiva" w:hAnsi="Lucida Calligraphy" w:cstheme="majorBidi"/>
          <w:color w:val="000000" w:themeColor="text1"/>
          <w:szCs w:val="24"/>
        </w:rPr>
        <w:t xml:space="preserve">soutien et </w:t>
      </w:r>
      <w:r w:rsidR="00090625">
        <w:rPr>
          <w:rFonts w:ascii="Lucida Calligraphy" w:eastAsia="Monotype Corsiva" w:hAnsi="Lucida Calligraphy" w:cstheme="majorBidi"/>
          <w:color w:val="000000" w:themeColor="text1"/>
          <w:szCs w:val="24"/>
        </w:rPr>
        <w:t>t</w:t>
      </w:r>
      <w:r w:rsidR="00F9042D" w:rsidRPr="00525D9B">
        <w:rPr>
          <w:rFonts w:ascii="Lucida Calligraphy" w:eastAsia="Monotype Corsiva" w:hAnsi="Lucida Calligraphy" w:cstheme="majorBidi"/>
          <w:color w:val="000000" w:themeColor="text1"/>
          <w:szCs w:val="24"/>
        </w:rPr>
        <w:t>a patience. Je te souhaite plein de succès et beaucoup de bonheur.</w:t>
      </w:r>
    </w:p>
    <w:p w14:paraId="771BC138" w14:textId="77777777" w:rsidR="00F9042D" w:rsidRPr="00B34445" w:rsidRDefault="00F9042D" w:rsidP="00524457">
      <w:pPr>
        <w:ind w:firstLine="0"/>
        <w:jc w:val="center"/>
        <w:rPr>
          <w:rFonts w:ascii="Lucida Calligraphy" w:hAnsi="Lucida Calligraphy" w:cstheme="majorBidi"/>
          <w:sz w:val="22"/>
        </w:rPr>
      </w:pPr>
    </w:p>
    <w:p w14:paraId="7ED087D6" w14:textId="77777777" w:rsidR="00F9042D" w:rsidRPr="00080D80" w:rsidRDefault="00F9042D" w:rsidP="00524457">
      <w:pPr>
        <w:ind w:firstLine="0"/>
        <w:jc w:val="center"/>
        <w:rPr>
          <w:rFonts w:ascii="Lucida Calligraphy" w:hAnsi="Lucida Calligraphy" w:cstheme="majorBidi"/>
          <w:sz w:val="32"/>
          <w:szCs w:val="32"/>
        </w:rPr>
      </w:pPr>
      <w:r w:rsidRPr="00080D80">
        <w:rPr>
          <w:rFonts w:ascii="Lucida Calligraphy" w:hAnsi="Lucida Calligraphy" w:cstheme="majorBidi"/>
          <w:sz w:val="32"/>
          <w:szCs w:val="32"/>
        </w:rPr>
        <w:t xml:space="preserve">A tous </w:t>
      </w:r>
      <w:r w:rsidRPr="00080D80">
        <w:rPr>
          <w:rFonts w:ascii="Lucida Calligraphy" w:hAnsi="Lucida Calligraphy" w:cstheme="majorBidi"/>
          <w:b/>
          <w:bCs/>
          <w:sz w:val="32"/>
          <w:szCs w:val="32"/>
        </w:rPr>
        <w:t xml:space="preserve">mes amis </w:t>
      </w:r>
      <w:r w:rsidRPr="00080D80">
        <w:rPr>
          <w:rFonts w:ascii="Lucida Calligraphy" w:hAnsi="Lucida Calligraphy" w:cstheme="majorBidi"/>
          <w:sz w:val="32"/>
          <w:szCs w:val="32"/>
        </w:rPr>
        <w:t>…</w:t>
      </w:r>
    </w:p>
    <w:p w14:paraId="20F81EBF" w14:textId="77777777" w:rsidR="00F9042D" w:rsidRPr="00813436" w:rsidRDefault="00F9042D" w:rsidP="00524457">
      <w:pPr>
        <w:ind w:firstLine="0"/>
        <w:jc w:val="center"/>
        <w:rPr>
          <w:rFonts w:ascii="Lucida Calligraphy" w:hAnsi="Lucida Calligraphy" w:cstheme="majorBidi"/>
          <w:szCs w:val="24"/>
        </w:rPr>
      </w:pPr>
      <w:r w:rsidRPr="00813436">
        <w:rPr>
          <w:rFonts w:ascii="Lucida Calligraphy" w:hAnsi="Lucida Calligraphy" w:cstheme="majorBidi"/>
          <w:szCs w:val="24"/>
        </w:rPr>
        <w:t xml:space="preserve">En particulier </w:t>
      </w:r>
      <w:r w:rsidRPr="00E66F44">
        <w:rPr>
          <w:rFonts w:ascii="Lucida Calligraphy" w:hAnsi="Lucida Calligraphy" w:cstheme="majorBidi"/>
          <w:b/>
          <w:bCs/>
          <w:szCs w:val="24"/>
        </w:rPr>
        <w:t>IDRIS</w:t>
      </w:r>
      <w:r w:rsidRPr="00813436">
        <w:rPr>
          <w:rFonts w:ascii="Lucida Calligraphy" w:hAnsi="Lucida Calligraphy" w:cstheme="majorBidi"/>
          <w:szCs w:val="24"/>
        </w:rPr>
        <w:t xml:space="preserve">, </w:t>
      </w:r>
      <w:r w:rsidRPr="00E66F44">
        <w:rPr>
          <w:rFonts w:ascii="Lucida Calligraphy" w:hAnsi="Lucida Calligraphy" w:cstheme="majorBidi"/>
          <w:b/>
          <w:bCs/>
          <w:szCs w:val="24"/>
        </w:rPr>
        <w:t>ZOHIR</w:t>
      </w:r>
      <w:r w:rsidRPr="00813436">
        <w:rPr>
          <w:rFonts w:ascii="Lucida Calligraphy" w:hAnsi="Lucida Calligraphy" w:cstheme="majorBidi"/>
          <w:szCs w:val="24"/>
        </w:rPr>
        <w:t xml:space="preserve">, </w:t>
      </w:r>
      <w:r w:rsidRPr="00E66F44">
        <w:rPr>
          <w:rFonts w:ascii="Lucida Calligraphy" w:hAnsi="Lucida Calligraphy" w:cstheme="majorBidi"/>
          <w:b/>
          <w:bCs/>
          <w:szCs w:val="24"/>
        </w:rPr>
        <w:t>DILAW</w:t>
      </w:r>
      <w:r w:rsidRPr="00813436">
        <w:rPr>
          <w:rFonts w:ascii="Lucida Calligraphy" w:hAnsi="Lucida Calligraphy" w:cstheme="majorBidi"/>
          <w:szCs w:val="24"/>
        </w:rPr>
        <w:t xml:space="preserve">, a l’équipe Tricksept </w:t>
      </w:r>
      <w:r w:rsidRPr="008D255F">
        <w:rPr>
          <w:rFonts w:ascii="Lucida Calligraphy" w:hAnsi="Lucida Calligraphy" w:cstheme="majorBidi"/>
          <w:b/>
          <w:bCs/>
          <w:szCs w:val="24"/>
        </w:rPr>
        <w:t>KARIM</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TIKTAK</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SIXYOUSS</w:t>
      </w:r>
      <w:r w:rsidRPr="00813436">
        <w:rPr>
          <w:rFonts w:ascii="Lucida Calligraphy" w:hAnsi="Lucida Calligraphy" w:cstheme="majorBidi"/>
          <w:szCs w:val="24"/>
        </w:rPr>
        <w:t xml:space="preserve">, a tous mes amis de GTR et de MIND </w:t>
      </w:r>
      <w:r w:rsidRPr="008D255F">
        <w:rPr>
          <w:rFonts w:ascii="Lucida Calligraphy" w:hAnsi="Lucida Calligraphy" w:cstheme="majorBidi"/>
          <w:b/>
          <w:bCs/>
          <w:szCs w:val="24"/>
        </w:rPr>
        <w:t>SIDOU</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LOù</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YAHIA</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ABDELHAK</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MEHDI</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WALID</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MOH</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DJARI</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HAMMA</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AYMEN</w:t>
      </w:r>
      <w:r w:rsidRPr="00813436">
        <w:rPr>
          <w:rFonts w:ascii="Lucida Calligraphy" w:hAnsi="Lucida Calligraphy" w:cstheme="majorBidi"/>
          <w:szCs w:val="24"/>
        </w:rPr>
        <w:t xml:space="preserve">, </w:t>
      </w:r>
      <w:r w:rsidRPr="008D255F">
        <w:rPr>
          <w:rFonts w:ascii="Lucida Calligraphy" w:hAnsi="Lucida Calligraphy" w:cstheme="majorBidi"/>
          <w:b/>
          <w:bCs/>
          <w:szCs w:val="24"/>
        </w:rPr>
        <w:t>FAYCEL</w:t>
      </w:r>
    </w:p>
    <w:p w14:paraId="69C03E8E" w14:textId="77777777" w:rsidR="00F9042D" w:rsidRPr="00B34445" w:rsidRDefault="00F9042D" w:rsidP="00524457">
      <w:pPr>
        <w:ind w:firstLine="0"/>
        <w:jc w:val="center"/>
        <w:rPr>
          <w:rFonts w:ascii="Lucida Calligraphy" w:hAnsi="Lucida Calligraphy" w:cstheme="majorBidi"/>
          <w:b/>
          <w:bCs/>
          <w:sz w:val="22"/>
        </w:rPr>
      </w:pPr>
    </w:p>
    <w:p w14:paraId="0F2CBE22" w14:textId="77777777" w:rsidR="00F9042D" w:rsidRPr="00813436" w:rsidRDefault="00F9042D" w:rsidP="00524457">
      <w:pPr>
        <w:ind w:firstLine="0"/>
        <w:jc w:val="center"/>
        <w:rPr>
          <w:rFonts w:ascii="Lucida Calligraphy" w:hAnsi="Lucida Calligraphy" w:cstheme="majorBidi"/>
          <w:szCs w:val="24"/>
        </w:rPr>
      </w:pPr>
      <w:r w:rsidRPr="00813436">
        <w:rPr>
          <w:rFonts w:ascii="Lucida Calligraphy" w:hAnsi="Lucida Calligraphy" w:cstheme="majorBidi"/>
          <w:szCs w:val="24"/>
        </w:rPr>
        <w:t>A tous les professeurs qui ont contribué à ma formation</w:t>
      </w:r>
    </w:p>
    <w:p w14:paraId="4286CB15" w14:textId="77777777" w:rsidR="00F9042D" w:rsidRPr="00B34445" w:rsidRDefault="00F9042D" w:rsidP="00524457">
      <w:pPr>
        <w:ind w:firstLine="0"/>
        <w:jc w:val="center"/>
        <w:rPr>
          <w:rFonts w:ascii="Lucida Calligraphy" w:hAnsi="Lucida Calligraphy" w:cstheme="majorBidi"/>
          <w:sz w:val="22"/>
        </w:rPr>
      </w:pPr>
    </w:p>
    <w:p w14:paraId="4829CF54" w14:textId="77777777" w:rsidR="00F9042D" w:rsidRPr="00813436" w:rsidRDefault="00F9042D" w:rsidP="00524457">
      <w:pPr>
        <w:autoSpaceDE w:val="0"/>
        <w:autoSpaceDN w:val="0"/>
        <w:adjustRightInd w:val="0"/>
        <w:spacing w:after="0" w:line="240" w:lineRule="auto"/>
        <w:ind w:firstLine="0"/>
        <w:jc w:val="center"/>
        <w:rPr>
          <w:rFonts w:ascii="Lucida Calligraphy" w:hAnsi="Lucida Calligraphy" w:cstheme="majorBidi"/>
          <w:szCs w:val="24"/>
        </w:rPr>
      </w:pPr>
      <w:r w:rsidRPr="00813436">
        <w:rPr>
          <w:rFonts w:ascii="Lucida Calligraphy" w:hAnsi="Lucida Calligraphy" w:cstheme="majorBidi"/>
          <w:szCs w:val="24"/>
        </w:rPr>
        <w:t>Et à toute personne qui, de près ou de loin, m’a apporté soutien, conseil ou réconfort.</w:t>
      </w:r>
    </w:p>
    <w:p w14:paraId="2FA4C27E" w14:textId="565DA50E" w:rsidR="00F9042D" w:rsidRDefault="00F9042D" w:rsidP="00B34445">
      <w:pPr>
        <w:ind w:firstLine="0"/>
        <w:jc w:val="right"/>
        <w:rPr>
          <w:rFonts w:cstheme="majorBidi"/>
        </w:rPr>
      </w:pPr>
      <w:r w:rsidRPr="00524457">
        <w:rPr>
          <w:rFonts w:cstheme="majorBidi"/>
        </w:rPr>
        <w:tab/>
      </w:r>
      <w:r w:rsidRPr="00524457">
        <w:rPr>
          <w:rFonts w:cstheme="majorBidi"/>
        </w:rPr>
        <w:tab/>
      </w:r>
      <w:r w:rsidRPr="00524457">
        <w:rPr>
          <w:rFonts w:cstheme="majorBidi"/>
        </w:rPr>
        <w:tab/>
      </w:r>
      <w:r w:rsidRPr="00524457">
        <w:rPr>
          <w:rFonts w:cstheme="majorBidi"/>
        </w:rPr>
        <w:tab/>
      </w:r>
      <w:r w:rsidRPr="00524457">
        <w:rPr>
          <w:rFonts w:cstheme="majorBidi"/>
        </w:rPr>
        <w:tab/>
      </w:r>
      <w:r w:rsidRPr="00524457">
        <w:rPr>
          <w:rFonts w:cstheme="majorBidi"/>
        </w:rPr>
        <w:tab/>
      </w:r>
      <w:r w:rsidRPr="00524457">
        <w:rPr>
          <w:rFonts w:cstheme="majorBidi"/>
        </w:rPr>
        <w:tab/>
      </w:r>
      <w:r w:rsidRPr="00524457">
        <w:rPr>
          <w:rFonts w:cstheme="majorBidi"/>
        </w:rPr>
        <w:tab/>
      </w:r>
      <w:r w:rsidRPr="00524457">
        <w:rPr>
          <w:rFonts w:cstheme="majorBidi"/>
        </w:rPr>
        <w:tab/>
      </w:r>
      <w:r w:rsidRPr="00524457">
        <w:rPr>
          <w:rFonts w:cstheme="majorBidi"/>
        </w:rPr>
        <w:tab/>
      </w:r>
      <w:r w:rsidRPr="00524457">
        <w:rPr>
          <w:rFonts w:cstheme="majorBidi"/>
        </w:rPr>
        <w:tab/>
      </w:r>
      <w:r w:rsidRPr="00524457">
        <w:rPr>
          <w:rFonts w:cstheme="majorBidi"/>
        </w:rPr>
        <w:tab/>
      </w:r>
    </w:p>
    <w:p w14:paraId="5EC63191" w14:textId="5897149B" w:rsidR="00F9042D" w:rsidRPr="00BB260F" w:rsidRDefault="005A2ED2" w:rsidP="00BB260F">
      <w:pPr>
        <w:jc w:val="right"/>
        <w:rPr>
          <w:rFonts w:ascii="Lucida Calligraphy" w:hAnsi="Lucida Calligraphy" w:cstheme="majorBidi"/>
          <w:b/>
          <w:bCs/>
        </w:rPr>
      </w:pPr>
      <w:r>
        <w:rPr>
          <w:rFonts w:cstheme="majorBidi"/>
        </w:rPr>
        <w:tab/>
      </w:r>
      <w:r w:rsidRPr="005A2ED2">
        <w:rPr>
          <w:rFonts w:ascii="Lucida Calligraphy" w:hAnsi="Lucida Calligraphy" w:cstheme="majorBidi"/>
          <w:b/>
          <w:bCs/>
          <w:sz w:val="32"/>
          <w:szCs w:val="28"/>
        </w:rPr>
        <w:t>SALAH</w:t>
      </w:r>
      <w:r w:rsidR="00466E1F">
        <w:rPr>
          <w:rFonts w:cstheme="majorBidi"/>
        </w:rPr>
        <w:tab/>
      </w:r>
    </w:p>
    <w:p w14:paraId="5E39DA6E" w14:textId="2584FFDF" w:rsidR="008D5821" w:rsidRPr="00B713A7" w:rsidRDefault="008D5821" w:rsidP="00F879E8">
      <w:pPr>
        <w:ind w:firstLine="0"/>
        <w:sectPr w:rsidR="008D5821" w:rsidRPr="00B713A7" w:rsidSect="002169B9">
          <w:type w:val="continuous"/>
          <w:pgSz w:w="11906" w:h="16838" w:code="9"/>
          <w:pgMar w:top="1440" w:right="1440" w:bottom="1440" w:left="1440" w:header="708" w:footer="708" w:gutter="0"/>
          <w:cols w:space="708"/>
          <w:docGrid w:linePitch="360"/>
        </w:sectPr>
      </w:pPr>
    </w:p>
    <w:tbl>
      <w:tblPr>
        <w:tblStyle w:val="TableGrid"/>
        <w:tblW w:w="0" w:type="auto"/>
        <w:shd w:val="clear" w:color="auto" w:fill="FFFFFF" w:themeFill="background1"/>
        <w:tblLook w:val="04A0" w:firstRow="1" w:lastRow="0" w:firstColumn="1" w:lastColumn="0" w:noHBand="0" w:noVBand="1"/>
      </w:tblPr>
      <w:tblGrid>
        <w:gridCol w:w="8996"/>
      </w:tblGrid>
      <w:tr w:rsidR="00184CBE" w14:paraId="03DDF19D" w14:textId="77777777" w:rsidTr="00330054">
        <w:tc>
          <w:tcPr>
            <w:tcW w:w="9016" w:type="dxa"/>
            <w:tcBorders>
              <w:top w:val="double" w:sz="4" w:space="0" w:color="auto"/>
              <w:left w:val="double" w:sz="4" w:space="0" w:color="auto"/>
              <w:bottom w:val="double" w:sz="4" w:space="0" w:color="auto"/>
              <w:right w:val="double" w:sz="4" w:space="0" w:color="auto"/>
            </w:tcBorders>
            <w:shd w:val="clear" w:color="auto" w:fill="F2F2F2" w:themeFill="background1" w:themeFillShade="F2"/>
          </w:tcPr>
          <w:p w14:paraId="33DEC2A5" w14:textId="08268005" w:rsidR="00184CBE" w:rsidRPr="00184CBE" w:rsidRDefault="00184CBE" w:rsidP="00A94F11">
            <w:pPr>
              <w:pStyle w:val="Heading1"/>
              <w:numPr>
                <w:ilvl w:val="0"/>
                <w:numId w:val="0"/>
              </w:numPr>
              <w:spacing w:before="120"/>
              <w:jc w:val="center"/>
              <w:outlineLvl w:val="0"/>
            </w:pPr>
            <w:r w:rsidRPr="00A0367A">
              <w:lastRenderedPageBreak/>
              <w:t>Table des matières</w:t>
            </w:r>
          </w:p>
        </w:tc>
      </w:tr>
      <w:tr w:rsidR="00A0367A" w14:paraId="7D6FCD31" w14:textId="77777777" w:rsidTr="00330054">
        <w:tc>
          <w:tcPr>
            <w:tcW w:w="9016" w:type="dxa"/>
            <w:tcBorders>
              <w:top w:val="double" w:sz="4" w:space="0" w:color="auto"/>
              <w:left w:val="double" w:sz="4" w:space="0" w:color="auto"/>
              <w:bottom w:val="double" w:sz="4" w:space="0" w:color="auto"/>
              <w:right w:val="double" w:sz="4" w:space="0" w:color="auto"/>
            </w:tcBorders>
            <w:shd w:val="clear" w:color="auto" w:fill="FFFFFF" w:themeFill="background1"/>
          </w:tcPr>
          <w:sdt>
            <w:sdtPr>
              <w:rPr>
                <w:rFonts w:eastAsiaTheme="minorEastAsia" w:cstheme="majorBidi"/>
                <w:b/>
                <w:bCs/>
                <w:lang w:eastAsia="fr-FR"/>
              </w:rPr>
              <w:id w:val="-1856174031"/>
              <w:docPartObj>
                <w:docPartGallery w:val="Table of Contents"/>
                <w:docPartUnique/>
              </w:docPartObj>
            </w:sdtPr>
            <w:sdtEndPr>
              <w:rPr>
                <w:rFonts w:eastAsia="SimSun" w:cstheme="minorBidi"/>
                <w:b w:val="0"/>
                <w:bCs w:val="0"/>
                <w:noProof/>
                <w:lang w:eastAsia="en-US"/>
              </w:rPr>
            </w:sdtEndPr>
            <w:sdtContent>
              <w:p w14:paraId="70CA234C" w14:textId="02DAA7A8" w:rsidR="00A0367A" w:rsidRDefault="00A0367A" w:rsidP="00770023">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850377" w:history="1">
                  <w:r w:rsidR="003B19F3">
                    <w:rPr>
                      <w:rStyle w:val="Hyperlink"/>
                      <w:noProof/>
                    </w:rPr>
                    <w:t>Table des matières</w:t>
                  </w:r>
                  <w:r>
                    <w:rPr>
                      <w:noProof/>
                      <w:webHidden/>
                    </w:rPr>
                    <w:tab/>
                  </w:r>
                </w:hyperlink>
              </w:p>
              <w:p w14:paraId="15B90E00" w14:textId="2DD2A5E5" w:rsidR="00A0367A" w:rsidRDefault="00F4426F" w:rsidP="00770023">
                <w:pPr>
                  <w:pStyle w:val="TOC1"/>
                  <w:rPr>
                    <w:rFonts w:asciiTheme="minorHAnsi" w:eastAsiaTheme="minorEastAsia" w:hAnsiTheme="minorHAnsi"/>
                    <w:noProof/>
                    <w:sz w:val="22"/>
                    <w:lang w:val="en-US"/>
                  </w:rPr>
                </w:pPr>
                <w:hyperlink w:anchor="_Toc11850378" w:history="1">
                  <w:r w:rsidR="00A55DF2">
                    <w:t>Liste</w:t>
                  </w:r>
                  <w:r w:rsidR="00A0367A" w:rsidRPr="007E3046">
                    <w:rPr>
                      <w:rStyle w:val="Hyperlink"/>
                      <w:noProof/>
                    </w:rPr>
                    <w:t xml:space="preserve"> des figures</w:t>
                  </w:r>
                  <w:r w:rsidR="00A0367A">
                    <w:rPr>
                      <w:noProof/>
                      <w:webHidden/>
                    </w:rPr>
                    <w:tab/>
                  </w:r>
                </w:hyperlink>
              </w:p>
              <w:p w14:paraId="775AE559" w14:textId="0DA73F68" w:rsidR="00A0367A" w:rsidRDefault="00F4426F" w:rsidP="00770023">
                <w:pPr>
                  <w:pStyle w:val="TOC1"/>
                  <w:rPr>
                    <w:rFonts w:asciiTheme="minorHAnsi" w:eastAsiaTheme="minorEastAsia" w:hAnsiTheme="minorHAnsi"/>
                    <w:noProof/>
                    <w:sz w:val="22"/>
                    <w:lang w:val="en-US"/>
                  </w:rPr>
                </w:pPr>
                <w:hyperlink w:anchor="_Toc11850379" w:history="1">
                  <w:r w:rsidR="00A55DF2">
                    <w:rPr>
                      <w:rStyle w:val="Hyperlink"/>
                      <w:noProof/>
                    </w:rPr>
                    <w:t>Liste</w:t>
                  </w:r>
                  <w:r w:rsidR="00A0367A" w:rsidRPr="007E3046">
                    <w:rPr>
                      <w:rStyle w:val="Hyperlink"/>
                      <w:noProof/>
                    </w:rPr>
                    <w:t xml:space="preserve"> des table</w:t>
                  </w:r>
                  <w:r w:rsidR="00A55DF2">
                    <w:rPr>
                      <w:rStyle w:val="Hyperlink"/>
                      <w:noProof/>
                    </w:rPr>
                    <w:t>aux</w:t>
                  </w:r>
                  <w:r w:rsidR="00A0367A">
                    <w:rPr>
                      <w:noProof/>
                      <w:webHidden/>
                    </w:rPr>
                    <w:tab/>
                  </w:r>
                </w:hyperlink>
              </w:p>
              <w:p w14:paraId="751D6EE1" w14:textId="13413F93" w:rsidR="00A0367A" w:rsidRDefault="00F4426F" w:rsidP="00770023">
                <w:pPr>
                  <w:pStyle w:val="TOC1"/>
                  <w:rPr>
                    <w:rStyle w:val="Hyperlink"/>
                    <w:noProof/>
                  </w:rPr>
                </w:pPr>
                <w:hyperlink w:anchor="_Toc11850380" w:history="1">
                  <w:r w:rsidR="00A0367A" w:rsidRPr="007E3046">
                    <w:rPr>
                      <w:rStyle w:val="Hyperlink"/>
                      <w:noProof/>
                    </w:rPr>
                    <w:t>Introduction générale</w:t>
                  </w:r>
                  <w:r w:rsidR="00A0367A">
                    <w:rPr>
                      <w:noProof/>
                      <w:webHidden/>
                    </w:rPr>
                    <w:tab/>
                  </w:r>
                </w:hyperlink>
                <w:r w:rsidR="00785D3F">
                  <w:rPr>
                    <w:noProof/>
                  </w:rPr>
                  <w:t>1</w:t>
                </w:r>
              </w:p>
              <w:p w14:paraId="0533AF25" w14:textId="77777777" w:rsidR="00A0367A" w:rsidRPr="00F16266" w:rsidRDefault="00A0367A" w:rsidP="00C35B43">
                <w:pPr>
                  <w:ind w:firstLine="0"/>
                  <w:rPr>
                    <w:noProof/>
                    <w:sz w:val="28"/>
                    <w:szCs w:val="28"/>
                    <w:lang w:eastAsia="en-US"/>
                  </w:rPr>
                </w:pPr>
                <w:r w:rsidRPr="00F16266">
                  <w:rPr>
                    <w:b/>
                    <w:bCs/>
                    <w:noProof/>
                    <w:sz w:val="28"/>
                    <w:szCs w:val="28"/>
                    <w:lang w:eastAsia="en-US"/>
                  </w:rPr>
                  <w:t xml:space="preserve">Partie 1 : </w:t>
                </w:r>
                <w:r w:rsidRPr="00F16266">
                  <w:rPr>
                    <w:noProof/>
                    <w:sz w:val="28"/>
                    <w:szCs w:val="28"/>
                    <w:lang w:eastAsia="en-US"/>
                  </w:rPr>
                  <w:t>Etat de l'art</w:t>
                </w:r>
              </w:p>
              <w:p w14:paraId="2AD2C63B" w14:textId="77777777" w:rsidR="00A0367A" w:rsidRPr="00F16266" w:rsidRDefault="00A0367A" w:rsidP="00C35B43">
                <w:pPr>
                  <w:tabs>
                    <w:tab w:val="left" w:pos="2070"/>
                  </w:tabs>
                  <w:spacing w:line="240" w:lineRule="auto"/>
                  <w:ind w:firstLine="0"/>
                  <w:jc w:val="left"/>
                  <w:rPr>
                    <w:rFonts w:cstheme="majorBidi"/>
                    <w:noProof/>
                    <w:sz w:val="28"/>
                    <w:szCs w:val="28"/>
                  </w:rPr>
                </w:pPr>
                <w:r w:rsidRPr="00F16266">
                  <w:rPr>
                    <w:b/>
                    <w:bCs/>
                    <w:noProof/>
                    <w:sz w:val="28"/>
                    <w:szCs w:val="28"/>
                    <w:lang w:eastAsia="en-US"/>
                  </w:rPr>
                  <w:t xml:space="preserve">Chapitre </w:t>
                </w:r>
                <w:r>
                  <w:rPr>
                    <w:b/>
                    <w:bCs/>
                    <w:noProof/>
                    <w:sz w:val="28"/>
                    <w:szCs w:val="28"/>
                    <w:lang w:eastAsia="en-US"/>
                  </w:rPr>
                  <w:t>I</w:t>
                </w:r>
                <w:r w:rsidRPr="00F16266">
                  <w:rPr>
                    <w:b/>
                    <w:bCs/>
                    <w:noProof/>
                    <w:sz w:val="28"/>
                    <w:szCs w:val="28"/>
                    <w:lang w:eastAsia="en-US"/>
                  </w:rPr>
                  <w:t xml:space="preserve"> :</w:t>
                </w:r>
                <w:r w:rsidRPr="00F16266">
                  <w:rPr>
                    <w:noProof/>
                    <w:sz w:val="28"/>
                    <w:szCs w:val="28"/>
                    <w:lang w:eastAsia="en-US"/>
                  </w:rPr>
                  <w:t xml:space="preserve"> </w:t>
                </w:r>
                <w:r w:rsidRPr="00F16266">
                  <w:rPr>
                    <w:rFonts w:cstheme="majorBidi"/>
                    <w:noProof/>
                    <w:sz w:val="28"/>
                    <w:szCs w:val="28"/>
                  </w:rPr>
                  <w:t>L’EDS et le SOLAP Concepts fondamentaux</w:t>
                </w:r>
              </w:p>
              <w:p w14:paraId="730B8A37" w14:textId="01F3F123" w:rsidR="00A0367A" w:rsidRDefault="00F4426F" w:rsidP="00770023">
                <w:pPr>
                  <w:pStyle w:val="TOC1"/>
                  <w:rPr>
                    <w:rFonts w:asciiTheme="minorHAnsi" w:eastAsiaTheme="minorEastAsia" w:hAnsiTheme="minorHAnsi"/>
                    <w:noProof/>
                    <w:sz w:val="22"/>
                    <w:lang w:val="en-US"/>
                  </w:rPr>
                </w:pPr>
                <w:hyperlink w:anchor="_Toc11850381" w:history="1">
                  <w:r w:rsidR="00A0367A" w:rsidRPr="007E3046">
                    <w:rPr>
                      <w:rStyle w:val="Hyperlink"/>
                      <w:noProof/>
                    </w:rPr>
                    <w:t>1</w:t>
                  </w:r>
                  <w:r w:rsidR="00A0367A">
                    <w:rPr>
                      <w:rFonts w:asciiTheme="minorHAnsi" w:eastAsiaTheme="minorEastAsia" w:hAnsiTheme="minorHAnsi"/>
                      <w:noProof/>
                      <w:sz w:val="22"/>
                      <w:lang w:val="en-US"/>
                    </w:rPr>
                    <w:tab/>
                  </w:r>
                  <w:r w:rsidR="00A0367A" w:rsidRPr="007E3046">
                    <w:rPr>
                      <w:rStyle w:val="Hyperlink"/>
                      <w:noProof/>
                    </w:rPr>
                    <w:t>Introduction</w:t>
                  </w:r>
                  <w:r w:rsidR="00A0367A">
                    <w:rPr>
                      <w:noProof/>
                      <w:webHidden/>
                    </w:rPr>
                    <w:tab/>
                  </w:r>
                  <w:r w:rsidR="00A0367A">
                    <w:rPr>
                      <w:noProof/>
                      <w:webHidden/>
                    </w:rPr>
                    <w:fldChar w:fldCharType="begin"/>
                  </w:r>
                  <w:r w:rsidR="00A0367A">
                    <w:rPr>
                      <w:noProof/>
                      <w:webHidden/>
                    </w:rPr>
                    <w:instrText xml:space="preserve"> PAGEREF _Toc11850381 \h </w:instrText>
                  </w:r>
                  <w:r w:rsidR="00A0367A">
                    <w:rPr>
                      <w:noProof/>
                      <w:webHidden/>
                    </w:rPr>
                  </w:r>
                  <w:r w:rsidR="00A0367A">
                    <w:rPr>
                      <w:noProof/>
                      <w:webHidden/>
                    </w:rPr>
                    <w:fldChar w:fldCharType="separate"/>
                  </w:r>
                  <w:r w:rsidR="00931C8C">
                    <w:rPr>
                      <w:noProof/>
                      <w:webHidden/>
                    </w:rPr>
                    <w:t>3</w:t>
                  </w:r>
                  <w:r w:rsidR="00A0367A">
                    <w:rPr>
                      <w:noProof/>
                      <w:webHidden/>
                    </w:rPr>
                    <w:fldChar w:fldCharType="end"/>
                  </w:r>
                </w:hyperlink>
              </w:p>
              <w:p w14:paraId="1CC25672" w14:textId="36DB25D6" w:rsidR="00A0367A" w:rsidRDefault="00F4426F" w:rsidP="00770023">
                <w:pPr>
                  <w:pStyle w:val="TOC1"/>
                  <w:rPr>
                    <w:rFonts w:asciiTheme="minorHAnsi" w:eastAsiaTheme="minorEastAsia" w:hAnsiTheme="minorHAnsi"/>
                    <w:noProof/>
                    <w:sz w:val="22"/>
                    <w:lang w:val="en-US"/>
                  </w:rPr>
                </w:pPr>
                <w:hyperlink w:anchor="_Toc11850382" w:history="1">
                  <w:r w:rsidR="00A0367A" w:rsidRPr="007E3046">
                    <w:rPr>
                      <w:rStyle w:val="Hyperlink"/>
                      <w:noProof/>
                    </w:rPr>
                    <w:t>2</w:t>
                  </w:r>
                  <w:r w:rsidR="00A0367A">
                    <w:rPr>
                      <w:rFonts w:asciiTheme="minorHAnsi" w:eastAsiaTheme="minorEastAsia" w:hAnsiTheme="minorHAnsi"/>
                      <w:noProof/>
                      <w:sz w:val="22"/>
                      <w:lang w:val="en-US"/>
                    </w:rPr>
                    <w:tab/>
                  </w:r>
                  <w:r w:rsidR="00A0367A" w:rsidRPr="007E3046">
                    <w:rPr>
                      <w:rStyle w:val="Hyperlink"/>
                      <w:noProof/>
                    </w:rPr>
                    <w:t>Informatique décisionnelle</w:t>
                  </w:r>
                  <w:r w:rsidR="00A0367A">
                    <w:rPr>
                      <w:noProof/>
                      <w:webHidden/>
                    </w:rPr>
                    <w:tab/>
                  </w:r>
                  <w:r w:rsidR="00A0367A">
                    <w:rPr>
                      <w:noProof/>
                      <w:webHidden/>
                    </w:rPr>
                    <w:fldChar w:fldCharType="begin"/>
                  </w:r>
                  <w:r w:rsidR="00A0367A">
                    <w:rPr>
                      <w:noProof/>
                      <w:webHidden/>
                    </w:rPr>
                    <w:instrText xml:space="preserve"> PAGEREF _Toc11850382 \h </w:instrText>
                  </w:r>
                  <w:r w:rsidR="00A0367A">
                    <w:rPr>
                      <w:noProof/>
                      <w:webHidden/>
                    </w:rPr>
                  </w:r>
                  <w:r w:rsidR="00A0367A">
                    <w:rPr>
                      <w:noProof/>
                      <w:webHidden/>
                    </w:rPr>
                    <w:fldChar w:fldCharType="separate"/>
                  </w:r>
                  <w:r w:rsidR="00931C8C">
                    <w:rPr>
                      <w:noProof/>
                      <w:webHidden/>
                    </w:rPr>
                    <w:t>3</w:t>
                  </w:r>
                  <w:r w:rsidR="00A0367A">
                    <w:rPr>
                      <w:noProof/>
                      <w:webHidden/>
                    </w:rPr>
                    <w:fldChar w:fldCharType="end"/>
                  </w:r>
                </w:hyperlink>
              </w:p>
              <w:p w14:paraId="667B0DA2" w14:textId="18DABE4B" w:rsidR="00A0367A" w:rsidRDefault="00F4426F" w:rsidP="00FA488E">
                <w:pPr>
                  <w:pStyle w:val="TOC2"/>
                  <w:rPr>
                    <w:rFonts w:asciiTheme="minorHAnsi" w:eastAsiaTheme="minorEastAsia" w:hAnsiTheme="minorHAnsi" w:cstheme="minorBidi"/>
                    <w:sz w:val="22"/>
                    <w:szCs w:val="22"/>
                    <w:lang w:val="en-US"/>
                  </w:rPr>
                </w:pPr>
                <w:hyperlink w:anchor="_Toc11850383" w:history="1">
                  <w:r w:rsidR="00A0367A" w:rsidRPr="007E3046">
                    <w:rPr>
                      <w:rStyle w:val="Hyperlink"/>
                      <w:rFonts w:cs="Times New Roman"/>
                      <w14:scene3d>
                        <w14:camera w14:prst="orthographicFront"/>
                        <w14:lightRig w14:rig="threePt" w14:dir="t">
                          <w14:rot w14:lat="0" w14:lon="0" w14:rev="0"/>
                        </w14:lightRig>
                      </w14:scene3d>
                    </w:rPr>
                    <w:t>2.1</w:t>
                  </w:r>
                  <w:r w:rsidR="00A0367A">
                    <w:rPr>
                      <w:rFonts w:asciiTheme="minorHAnsi" w:eastAsiaTheme="minorEastAsia" w:hAnsiTheme="minorHAnsi" w:cstheme="minorBidi"/>
                      <w:sz w:val="22"/>
                      <w:szCs w:val="22"/>
                      <w:lang w:val="en-US"/>
                    </w:rPr>
                    <w:tab/>
                  </w:r>
                  <w:r w:rsidR="00A0367A" w:rsidRPr="007E3046">
                    <w:rPr>
                      <w:rStyle w:val="Hyperlink"/>
                    </w:rPr>
                    <w:t>Définition</w:t>
                  </w:r>
                  <w:r w:rsidR="00A0367A">
                    <w:rPr>
                      <w:webHidden/>
                    </w:rPr>
                    <w:tab/>
                  </w:r>
                  <w:r w:rsidR="00A0367A">
                    <w:rPr>
                      <w:webHidden/>
                    </w:rPr>
                    <w:fldChar w:fldCharType="begin"/>
                  </w:r>
                  <w:r w:rsidR="00A0367A">
                    <w:rPr>
                      <w:webHidden/>
                    </w:rPr>
                    <w:instrText xml:space="preserve"> PAGEREF _Toc11850383 \h </w:instrText>
                  </w:r>
                  <w:r w:rsidR="00A0367A">
                    <w:rPr>
                      <w:webHidden/>
                    </w:rPr>
                  </w:r>
                  <w:r w:rsidR="00A0367A">
                    <w:rPr>
                      <w:webHidden/>
                    </w:rPr>
                    <w:fldChar w:fldCharType="separate"/>
                  </w:r>
                  <w:r w:rsidR="00931C8C">
                    <w:rPr>
                      <w:webHidden/>
                    </w:rPr>
                    <w:t>3</w:t>
                  </w:r>
                  <w:r w:rsidR="00A0367A">
                    <w:rPr>
                      <w:webHidden/>
                    </w:rPr>
                    <w:fldChar w:fldCharType="end"/>
                  </w:r>
                </w:hyperlink>
              </w:p>
              <w:p w14:paraId="19C6DEDD" w14:textId="4429ACC2" w:rsidR="00A0367A" w:rsidRDefault="00F4426F" w:rsidP="00FA488E">
                <w:pPr>
                  <w:pStyle w:val="TOC2"/>
                  <w:rPr>
                    <w:rFonts w:asciiTheme="minorHAnsi" w:eastAsiaTheme="minorEastAsia" w:hAnsiTheme="minorHAnsi" w:cstheme="minorBidi"/>
                    <w:sz w:val="22"/>
                    <w:szCs w:val="22"/>
                    <w:lang w:val="en-US"/>
                  </w:rPr>
                </w:pPr>
                <w:hyperlink w:anchor="_Toc11850384" w:history="1">
                  <w:r w:rsidR="00A0367A" w:rsidRPr="007E3046">
                    <w:rPr>
                      <w:rStyle w:val="Hyperlink"/>
                      <w:rFonts w:cs="Times New Roman"/>
                      <w14:scene3d>
                        <w14:camera w14:prst="orthographicFront"/>
                        <w14:lightRig w14:rig="threePt" w14:dir="t">
                          <w14:rot w14:lat="0" w14:lon="0" w14:rev="0"/>
                        </w14:lightRig>
                      </w14:scene3d>
                    </w:rPr>
                    <w:t>2.2</w:t>
                  </w:r>
                  <w:r w:rsidR="00A0367A">
                    <w:rPr>
                      <w:rFonts w:asciiTheme="minorHAnsi" w:eastAsiaTheme="minorEastAsia" w:hAnsiTheme="minorHAnsi" w:cstheme="minorBidi"/>
                      <w:sz w:val="22"/>
                      <w:szCs w:val="22"/>
                      <w:lang w:val="en-US"/>
                    </w:rPr>
                    <w:tab/>
                  </w:r>
                  <w:r w:rsidR="00A0367A" w:rsidRPr="007E3046">
                    <w:rPr>
                      <w:rStyle w:val="Hyperlink"/>
                    </w:rPr>
                    <w:t>Système d’Aide à la Décision « SAD »</w:t>
                  </w:r>
                  <w:r w:rsidR="00A0367A">
                    <w:rPr>
                      <w:webHidden/>
                    </w:rPr>
                    <w:tab/>
                  </w:r>
                  <w:r w:rsidR="00A0367A">
                    <w:rPr>
                      <w:webHidden/>
                    </w:rPr>
                    <w:fldChar w:fldCharType="begin"/>
                  </w:r>
                  <w:r w:rsidR="00A0367A">
                    <w:rPr>
                      <w:webHidden/>
                    </w:rPr>
                    <w:instrText xml:space="preserve"> PAGEREF _Toc11850384 \h </w:instrText>
                  </w:r>
                  <w:r w:rsidR="00A0367A">
                    <w:rPr>
                      <w:webHidden/>
                    </w:rPr>
                  </w:r>
                  <w:r w:rsidR="00A0367A">
                    <w:rPr>
                      <w:webHidden/>
                    </w:rPr>
                    <w:fldChar w:fldCharType="separate"/>
                  </w:r>
                  <w:r w:rsidR="00931C8C">
                    <w:rPr>
                      <w:webHidden/>
                    </w:rPr>
                    <w:t>3</w:t>
                  </w:r>
                  <w:r w:rsidR="00A0367A">
                    <w:rPr>
                      <w:webHidden/>
                    </w:rPr>
                    <w:fldChar w:fldCharType="end"/>
                  </w:r>
                </w:hyperlink>
              </w:p>
              <w:p w14:paraId="7D60840C" w14:textId="50462F21" w:rsidR="00A0367A" w:rsidRDefault="00F4426F" w:rsidP="00FA488E">
                <w:pPr>
                  <w:pStyle w:val="TOC2"/>
                  <w:rPr>
                    <w:rFonts w:asciiTheme="minorHAnsi" w:eastAsiaTheme="minorEastAsia" w:hAnsiTheme="minorHAnsi" w:cstheme="minorBidi"/>
                    <w:sz w:val="22"/>
                    <w:szCs w:val="22"/>
                    <w:lang w:val="en-US"/>
                  </w:rPr>
                </w:pPr>
                <w:hyperlink w:anchor="_Toc11850385" w:history="1">
                  <w:r w:rsidR="00A0367A" w:rsidRPr="007E3046">
                    <w:rPr>
                      <w:rStyle w:val="Hyperlink"/>
                      <w:rFonts w:cs="Times New Roman"/>
                      <w14:scene3d>
                        <w14:camera w14:prst="orthographicFront"/>
                        <w14:lightRig w14:rig="threePt" w14:dir="t">
                          <w14:rot w14:lat="0" w14:lon="0" w14:rev="0"/>
                        </w14:lightRig>
                      </w14:scene3d>
                    </w:rPr>
                    <w:t>2.3</w:t>
                  </w:r>
                  <w:r w:rsidR="00A0367A">
                    <w:rPr>
                      <w:rFonts w:asciiTheme="minorHAnsi" w:eastAsiaTheme="minorEastAsia" w:hAnsiTheme="minorHAnsi" w:cstheme="minorBidi"/>
                      <w:sz w:val="22"/>
                      <w:szCs w:val="22"/>
                      <w:lang w:val="en-US"/>
                    </w:rPr>
                    <w:tab/>
                  </w:r>
                  <w:r w:rsidR="00A0367A" w:rsidRPr="007E3046">
                    <w:rPr>
                      <w:rStyle w:val="Hyperlink"/>
                    </w:rPr>
                    <w:t>Système d’Information « SI »</w:t>
                  </w:r>
                  <w:r w:rsidR="00A0367A">
                    <w:rPr>
                      <w:webHidden/>
                    </w:rPr>
                    <w:tab/>
                  </w:r>
                  <w:r w:rsidR="00A0367A">
                    <w:rPr>
                      <w:webHidden/>
                    </w:rPr>
                    <w:fldChar w:fldCharType="begin"/>
                  </w:r>
                  <w:r w:rsidR="00A0367A">
                    <w:rPr>
                      <w:webHidden/>
                    </w:rPr>
                    <w:instrText xml:space="preserve"> PAGEREF _Toc11850385 \h </w:instrText>
                  </w:r>
                  <w:r w:rsidR="00A0367A">
                    <w:rPr>
                      <w:webHidden/>
                    </w:rPr>
                  </w:r>
                  <w:r w:rsidR="00A0367A">
                    <w:rPr>
                      <w:webHidden/>
                    </w:rPr>
                    <w:fldChar w:fldCharType="separate"/>
                  </w:r>
                  <w:r w:rsidR="00931C8C">
                    <w:rPr>
                      <w:webHidden/>
                    </w:rPr>
                    <w:t>4</w:t>
                  </w:r>
                  <w:r w:rsidR="00A0367A">
                    <w:rPr>
                      <w:webHidden/>
                    </w:rPr>
                    <w:fldChar w:fldCharType="end"/>
                  </w:r>
                </w:hyperlink>
              </w:p>
              <w:p w14:paraId="7AB6B04D" w14:textId="7FCC6314" w:rsidR="00A0367A" w:rsidRDefault="00F4426F" w:rsidP="00770023">
                <w:pPr>
                  <w:pStyle w:val="TOC1"/>
                  <w:rPr>
                    <w:rFonts w:asciiTheme="minorHAnsi" w:eastAsiaTheme="minorEastAsia" w:hAnsiTheme="minorHAnsi"/>
                    <w:noProof/>
                    <w:sz w:val="22"/>
                    <w:lang w:val="en-US"/>
                  </w:rPr>
                </w:pPr>
                <w:hyperlink w:anchor="_Toc11850386" w:history="1">
                  <w:r w:rsidR="00A0367A" w:rsidRPr="007E3046">
                    <w:rPr>
                      <w:rStyle w:val="Hyperlink"/>
                      <w:noProof/>
                    </w:rPr>
                    <w:t>3</w:t>
                  </w:r>
                  <w:r w:rsidR="00A0367A">
                    <w:rPr>
                      <w:rFonts w:asciiTheme="minorHAnsi" w:eastAsiaTheme="minorEastAsia" w:hAnsiTheme="minorHAnsi"/>
                      <w:noProof/>
                      <w:sz w:val="22"/>
                      <w:lang w:val="en-US"/>
                    </w:rPr>
                    <w:tab/>
                  </w:r>
                  <w:r w:rsidR="00A0367A" w:rsidRPr="007E3046">
                    <w:rPr>
                      <w:rStyle w:val="Hyperlink"/>
                      <w:noProof/>
                    </w:rPr>
                    <w:t>Entrepôt de données « ED »</w:t>
                  </w:r>
                  <w:r w:rsidR="00A0367A">
                    <w:rPr>
                      <w:noProof/>
                      <w:webHidden/>
                    </w:rPr>
                    <w:tab/>
                  </w:r>
                  <w:r w:rsidR="00A0367A">
                    <w:rPr>
                      <w:noProof/>
                      <w:webHidden/>
                    </w:rPr>
                    <w:fldChar w:fldCharType="begin"/>
                  </w:r>
                  <w:r w:rsidR="00A0367A">
                    <w:rPr>
                      <w:noProof/>
                      <w:webHidden/>
                    </w:rPr>
                    <w:instrText xml:space="preserve"> PAGEREF _Toc11850386 \h </w:instrText>
                  </w:r>
                  <w:r w:rsidR="00A0367A">
                    <w:rPr>
                      <w:noProof/>
                      <w:webHidden/>
                    </w:rPr>
                  </w:r>
                  <w:r w:rsidR="00A0367A">
                    <w:rPr>
                      <w:noProof/>
                      <w:webHidden/>
                    </w:rPr>
                    <w:fldChar w:fldCharType="separate"/>
                  </w:r>
                  <w:r w:rsidR="00931C8C">
                    <w:rPr>
                      <w:noProof/>
                      <w:webHidden/>
                    </w:rPr>
                    <w:t>4</w:t>
                  </w:r>
                  <w:r w:rsidR="00A0367A">
                    <w:rPr>
                      <w:noProof/>
                      <w:webHidden/>
                    </w:rPr>
                    <w:fldChar w:fldCharType="end"/>
                  </w:r>
                </w:hyperlink>
              </w:p>
              <w:p w14:paraId="4D966233" w14:textId="67BB3DF6" w:rsidR="00A0367A" w:rsidRDefault="00F4426F" w:rsidP="00FA488E">
                <w:pPr>
                  <w:pStyle w:val="TOC2"/>
                  <w:rPr>
                    <w:rFonts w:asciiTheme="minorHAnsi" w:eastAsiaTheme="minorEastAsia" w:hAnsiTheme="minorHAnsi" w:cstheme="minorBidi"/>
                    <w:sz w:val="22"/>
                    <w:szCs w:val="22"/>
                    <w:lang w:val="en-US"/>
                  </w:rPr>
                </w:pPr>
                <w:hyperlink w:anchor="_Toc11850387" w:history="1">
                  <w:r w:rsidR="00A0367A" w:rsidRPr="007E3046">
                    <w:rPr>
                      <w:rStyle w:val="Hyperlink"/>
                      <w:rFonts w:cs="Times New Roman"/>
                      <w14:scene3d>
                        <w14:camera w14:prst="orthographicFront"/>
                        <w14:lightRig w14:rig="threePt" w14:dir="t">
                          <w14:rot w14:lat="0" w14:lon="0" w14:rev="0"/>
                        </w14:lightRig>
                      </w14:scene3d>
                    </w:rPr>
                    <w:t>3.1</w:t>
                  </w:r>
                  <w:r w:rsidR="00A0367A">
                    <w:rPr>
                      <w:rFonts w:asciiTheme="minorHAnsi" w:eastAsiaTheme="minorEastAsia" w:hAnsiTheme="minorHAnsi" w:cstheme="minorBidi"/>
                      <w:sz w:val="22"/>
                      <w:szCs w:val="22"/>
                      <w:lang w:val="en-US"/>
                    </w:rPr>
                    <w:tab/>
                  </w:r>
                  <w:r w:rsidR="00A0367A" w:rsidRPr="007E3046">
                    <w:rPr>
                      <w:rStyle w:val="Hyperlink"/>
                    </w:rPr>
                    <w:t>Définition</w:t>
                  </w:r>
                  <w:r w:rsidR="00A0367A">
                    <w:rPr>
                      <w:webHidden/>
                    </w:rPr>
                    <w:tab/>
                  </w:r>
                  <w:r w:rsidR="00A0367A">
                    <w:rPr>
                      <w:webHidden/>
                    </w:rPr>
                    <w:fldChar w:fldCharType="begin"/>
                  </w:r>
                  <w:r w:rsidR="00A0367A">
                    <w:rPr>
                      <w:webHidden/>
                    </w:rPr>
                    <w:instrText xml:space="preserve"> PAGEREF _Toc11850387 \h </w:instrText>
                  </w:r>
                  <w:r w:rsidR="00A0367A">
                    <w:rPr>
                      <w:webHidden/>
                    </w:rPr>
                  </w:r>
                  <w:r w:rsidR="00A0367A">
                    <w:rPr>
                      <w:webHidden/>
                    </w:rPr>
                    <w:fldChar w:fldCharType="separate"/>
                  </w:r>
                  <w:r w:rsidR="00931C8C">
                    <w:rPr>
                      <w:webHidden/>
                    </w:rPr>
                    <w:t>4</w:t>
                  </w:r>
                  <w:r w:rsidR="00A0367A">
                    <w:rPr>
                      <w:webHidden/>
                    </w:rPr>
                    <w:fldChar w:fldCharType="end"/>
                  </w:r>
                </w:hyperlink>
              </w:p>
              <w:p w14:paraId="1D420B7B" w14:textId="120618A4" w:rsidR="00A0367A" w:rsidRDefault="00F4426F" w:rsidP="00FA488E">
                <w:pPr>
                  <w:pStyle w:val="TOC2"/>
                  <w:rPr>
                    <w:rFonts w:asciiTheme="minorHAnsi" w:eastAsiaTheme="minorEastAsia" w:hAnsiTheme="minorHAnsi" w:cstheme="minorBidi"/>
                    <w:sz w:val="22"/>
                    <w:szCs w:val="22"/>
                    <w:lang w:val="en-US"/>
                  </w:rPr>
                </w:pPr>
                <w:hyperlink w:anchor="_Toc11850388" w:history="1">
                  <w:r w:rsidR="00A0367A" w:rsidRPr="007E3046">
                    <w:rPr>
                      <w:rStyle w:val="Hyperlink"/>
                      <w:rFonts w:cs="Times New Roman"/>
                      <w14:scene3d>
                        <w14:camera w14:prst="orthographicFront"/>
                        <w14:lightRig w14:rig="threePt" w14:dir="t">
                          <w14:rot w14:lat="0" w14:lon="0" w14:rev="0"/>
                        </w14:lightRig>
                      </w14:scene3d>
                    </w:rPr>
                    <w:t>3.2</w:t>
                  </w:r>
                  <w:r w:rsidR="00A0367A">
                    <w:rPr>
                      <w:rFonts w:asciiTheme="minorHAnsi" w:eastAsiaTheme="minorEastAsia" w:hAnsiTheme="minorHAnsi" w:cstheme="minorBidi"/>
                      <w:sz w:val="22"/>
                      <w:szCs w:val="22"/>
                      <w:lang w:val="en-US"/>
                    </w:rPr>
                    <w:tab/>
                  </w:r>
                  <w:r w:rsidR="00A0367A" w:rsidRPr="007E3046">
                    <w:rPr>
                      <w:rStyle w:val="Hyperlink"/>
                    </w:rPr>
                    <w:t>Processus d’analyse en ligne « OLAP »</w:t>
                  </w:r>
                  <w:r w:rsidR="00A0367A">
                    <w:rPr>
                      <w:webHidden/>
                    </w:rPr>
                    <w:tab/>
                  </w:r>
                  <w:r w:rsidR="00A0367A">
                    <w:rPr>
                      <w:webHidden/>
                    </w:rPr>
                    <w:fldChar w:fldCharType="begin"/>
                  </w:r>
                  <w:r w:rsidR="00A0367A">
                    <w:rPr>
                      <w:webHidden/>
                    </w:rPr>
                    <w:instrText xml:space="preserve"> PAGEREF _Toc11850388 \h </w:instrText>
                  </w:r>
                  <w:r w:rsidR="00A0367A">
                    <w:rPr>
                      <w:webHidden/>
                    </w:rPr>
                  </w:r>
                  <w:r w:rsidR="00A0367A">
                    <w:rPr>
                      <w:webHidden/>
                    </w:rPr>
                    <w:fldChar w:fldCharType="separate"/>
                  </w:r>
                  <w:r w:rsidR="00931C8C">
                    <w:rPr>
                      <w:webHidden/>
                    </w:rPr>
                    <w:t>4</w:t>
                  </w:r>
                  <w:r w:rsidR="00A0367A">
                    <w:rPr>
                      <w:webHidden/>
                    </w:rPr>
                    <w:fldChar w:fldCharType="end"/>
                  </w:r>
                </w:hyperlink>
              </w:p>
              <w:p w14:paraId="09BF3611" w14:textId="0DD876F1" w:rsidR="00A0367A" w:rsidRDefault="00F4426F" w:rsidP="00860FD1">
                <w:pPr>
                  <w:pStyle w:val="TOC3"/>
                  <w:rPr>
                    <w:rFonts w:asciiTheme="minorHAnsi" w:eastAsiaTheme="minorEastAsia" w:hAnsiTheme="minorHAnsi"/>
                    <w:noProof/>
                    <w:sz w:val="22"/>
                    <w:lang w:val="en-US"/>
                  </w:rPr>
                </w:pPr>
                <w:hyperlink w:anchor="_Toc11850389" w:history="1">
                  <w:r w:rsidR="00A0367A" w:rsidRPr="007E3046">
                    <w:rPr>
                      <w:rStyle w:val="Hyperlink"/>
                      <w:noProof/>
                    </w:rPr>
                    <w:t>3.2.1</w:t>
                  </w:r>
                  <w:r w:rsidR="00A0367A">
                    <w:rPr>
                      <w:rFonts w:asciiTheme="minorHAnsi" w:eastAsiaTheme="minorEastAsia" w:hAnsiTheme="minorHAnsi"/>
                      <w:noProof/>
                      <w:sz w:val="22"/>
                      <w:lang w:val="en-US"/>
                    </w:rPr>
                    <w:tab/>
                  </w:r>
                  <w:r w:rsidR="00A0367A" w:rsidRPr="007E3046">
                    <w:rPr>
                      <w:rStyle w:val="Hyperlink"/>
                      <w:noProof/>
                    </w:rPr>
                    <w:t>Définition</w:t>
                  </w:r>
                  <w:r w:rsidR="00A0367A">
                    <w:rPr>
                      <w:noProof/>
                      <w:webHidden/>
                    </w:rPr>
                    <w:tab/>
                  </w:r>
                  <w:r w:rsidR="00A0367A">
                    <w:rPr>
                      <w:noProof/>
                      <w:webHidden/>
                    </w:rPr>
                    <w:fldChar w:fldCharType="begin"/>
                  </w:r>
                  <w:r w:rsidR="00A0367A">
                    <w:rPr>
                      <w:noProof/>
                      <w:webHidden/>
                    </w:rPr>
                    <w:instrText xml:space="preserve"> PAGEREF _Toc11850389 \h </w:instrText>
                  </w:r>
                  <w:r w:rsidR="00A0367A">
                    <w:rPr>
                      <w:noProof/>
                      <w:webHidden/>
                    </w:rPr>
                  </w:r>
                  <w:r w:rsidR="00A0367A">
                    <w:rPr>
                      <w:noProof/>
                      <w:webHidden/>
                    </w:rPr>
                    <w:fldChar w:fldCharType="separate"/>
                  </w:r>
                  <w:r w:rsidR="00931C8C">
                    <w:rPr>
                      <w:noProof/>
                      <w:webHidden/>
                    </w:rPr>
                    <w:t>4</w:t>
                  </w:r>
                  <w:r w:rsidR="00A0367A">
                    <w:rPr>
                      <w:noProof/>
                      <w:webHidden/>
                    </w:rPr>
                    <w:fldChar w:fldCharType="end"/>
                  </w:r>
                </w:hyperlink>
              </w:p>
              <w:p w14:paraId="0789EF7D" w14:textId="766BE879" w:rsidR="00A0367A" w:rsidRDefault="00F4426F" w:rsidP="00860FD1">
                <w:pPr>
                  <w:pStyle w:val="TOC3"/>
                  <w:rPr>
                    <w:rFonts w:asciiTheme="minorHAnsi" w:eastAsiaTheme="minorEastAsia" w:hAnsiTheme="minorHAnsi"/>
                    <w:noProof/>
                    <w:sz w:val="22"/>
                    <w:lang w:val="en-US"/>
                  </w:rPr>
                </w:pPr>
                <w:hyperlink w:anchor="_Toc11850390" w:history="1">
                  <w:r w:rsidR="00A0367A" w:rsidRPr="007E3046">
                    <w:rPr>
                      <w:rStyle w:val="Hyperlink"/>
                      <w:noProof/>
                    </w:rPr>
                    <w:t>3.2.2</w:t>
                  </w:r>
                  <w:r w:rsidR="00A0367A">
                    <w:rPr>
                      <w:rFonts w:asciiTheme="minorHAnsi" w:eastAsiaTheme="minorEastAsia" w:hAnsiTheme="minorHAnsi"/>
                      <w:noProof/>
                      <w:sz w:val="22"/>
                      <w:lang w:val="en-US"/>
                    </w:rPr>
                    <w:tab/>
                  </w:r>
                  <w:r w:rsidR="00A0367A" w:rsidRPr="007E3046">
                    <w:rPr>
                      <w:rStyle w:val="Hyperlink"/>
                      <w:noProof/>
                    </w:rPr>
                    <w:t>Architecture d’un système OLAP</w:t>
                  </w:r>
                  <w:r w:rsidR="00A0367A">
                    <w:rPr>
                      <w:noProof/>
                      <w:webHidden/>
                    </w:rPr>
                    <w:tab/>
                  </w:r>
                  <w:r w:rsidR="00A0367A">
                    <w:rPr>
                      <w:noProof/>
                      <w:webHidden/>
                    </w:rPr>
                    <w:fldChar w:fldCharType="begin"/>
                  </w:r>
                  <w:r w:rsidR="00A0367A">
                    <w:rPr>
                      <w:noProof/>
                      <w:webHidden/>
                    </w:rPr>
                    <w:instrText xml:space="preserve"> PAGEREF _Toc11850390 \h </w:instrText>
                  </w:r>
                  <w:r w:rsidR="00A0367A">
                    <w:rPr>
                      <w:noProof/>
                      <w:webHidden/>
                    </w:rPr>
                  </w:r>
                  <w:r w:rsidR="00A0367A">
                    <w:rPr>
                      <w:noProof/>
                      <w:webHidden/>
                    </w:rPr>
                    <w:fldChar w:fldCharType="separate"/>
                  </w:r>
                  <w:r w:rsidR="00931C8C">
                    <w:rPr>
                      <w:noProof/>
                      <w:webHidden/>
                    </w:rPr>
                    <w:t>5</w:t>
                  </w:r>
                  <w:r w:rsidR="00A0367A">
                    <w:rPr>
                      <w:noProof/>
                      <w:webHidden/>
                    </w:rPr>
                    <w:fldChar w:fldCharType="end"/>
                  </w:r>
                </w:hyperlink>
              </w:p>
              <w:p w14:paraId="51B5428F" w14:textId="524CCE9C" w:rsidR="00A0367A" w:rsidRDefault="00F4426F" w:rsidP="00860FD1">
                <w:pPr>
                  <w:pStyle w:val="TOC3"/>
                  <w:rPr>
                    <w:rFonts w:asciiTheme="minorHAnsi" w:eastAsiaTheme="minorEastAsia" w:hAnsiTheme="minorHAnsi"/>
                    <w:noProof/>
                    <w:sz w:val="22"/>
                    <w:lang w:val="en-US"/>
                  </w:rPr>
                </w:pPr>
                <w:hyperlink w:anchor="_Toc11850391" w:history="1">
                  <w:r w:rsidR="00A0367A" w:rsidRPr="007E3046">
                    <w:rPr>
                      <w:rStyle w:val="Hyperlink"/>
                      <w:noProof/>
                    </w:rPr>
                    <w:t>3.2.3</w:t>
                  </w:r>
                  <w:r w:rsidR="00A0367A">
                    <w:rPr>
                      <w:rFonts w:asciiTheme="minorHAnsi" w:eastAsiaTheme="minorEastAsia" w:hAnsiTheme="minorHAnsi"/>
                      <w:noProof/>
                      <w:sz w:val="22"/>
                      <w:lang w:val="en-US"/>
                    </w:rPr>
                    <w:tab/>
                  </w:r>
                  <w:r w:rsidR="00A0367A" w:rsidRPr="007E3046">
                    <w:rPr>
                      <w:rStyle w:val="Hyperlink"/>
                      <w:noProof/>
                    </w:rPr>
                    <w:t>Limites des systèmes OLAP</w:t>
                  </w:r>
                  <w:r w:rsidR="00A0367A">
                    <w:rPr>
                      <w:noProof/>
                      <w:webHidden/>
                    </w:rPr>
                    <w:tab/>
                  </w:r>
                  <w:r w:rsidR="00A0367A">
                    <w:rPr>
                      <w:noProof/>
                      <w:webHidden/>
                    </w:rPr>
                    <w:fldChar w:fldCharType="begin"/>
                  </w:r>
                  <w:r w:rsidR="00A0367A">
                    <w:rPr>
                      <w:noProof/>
                      <w:webHidden/>
                    </w:rPr>
                    <w:instrText xml:space="preserve"> PAGEREF _Toc11850391 \h </w:instrText>
                  </w:r>
                  <w:r w:rsidR="00A0367A">
                    <w:rPr>
                      <w:noProof/>
                      <w:webHidden/>
                    </w:rPr>
                  </w:r>
                  <w:r w:rsidR="00A0367A">
                    <w:rPr>
                      <w:noProof/>
                      <w:webHidden/>
                    </w:rPr>
                    <w:fldChar w:fldCharType="separate"/>
                  </w:r>
                  <w:r w:rsidR="00931C8C">
                    <w:rPr>
                      <w:noProof/>
                      <w:webHidden/>
                    </w:rPr>
                    <w:t>5</w:t>
                  </w:r>
                  <w:r w:rsidR="00A0367A">
                    <w:rPr>
                      <w:noProof/>
                      <w:webHidden/>
                    </w:rPr>
                    <w:fldChar w:fldCharType="end"/>
                  </w:r>
                </w:hyperlink>
              </w:p>
              <w:p w14:paraId="31C751F9" w14:textId="5AA87603" w:rsidR="00A0367A" w:rsidRDefault="00F4426F" w:rsidP="00770023">
                <w:pPr>
                  <w:pStyle w:val="TOC1"/>
                  <w:rPr>
                    <w:rFonts w:asciiTheme="minorHAnsi" w:eastAsiaTheme="minorEastAsia" w:hAnsiTheme="minorHAnsi"/>
                    <w:noProof/>
                    <w:sz w:val="22"/>
                    <w:lang w:val="en-US"/>
                  </w:rPr>
                </w:pPr>
                <w:hyperlink w:anchor="_Toc11850392" w:history="1">
                  <w:r w:rsidR="00A0367A" w:rsidRPr="007E3046">
                    <w:rPr>
                      <w:rStyle w:val="Hyperlink"/>
                      <w:noProof/>
                    </w:rPr>
                    <w:t>4</w:t>
                  </w:r>
                  <w:r w:rsidR="00A0367A">
                    <w:rPr>
                      <w:rFonts w:asciiTheme="minorHAnsi" w:eastAsiaTheme="minorEastAsia" w:hAnsiTheme="minorHAnsi"/>
                      <w:noProof/>
                      <w:sz w:val="22"/>
                      <w:lang w:val="en-US"/>
                    </w:rPr>
                    <w:tab/>
                  </w:r>
                  <w:r w:rsidR="00A0367A" w:rsidRPr="007E3046">
                    <w:rPr>
                      <w:rStyle w:val="Hyperlink"/>
                      <w:noProof/>
                    </w:rPr>
                    <w:t>Intégration des données spatiales dans les entrepôts de données</w:t>
                  </w:r>
                  <w:r w:rsidR="00A0367A">
                    <w:rPr>
                      <w:noProof/>
                      <w:webHidden/>
                    </w:rPr>
                    <w:tab/>
                  </w:r>
                  <w:r w:rsidR="00A0367A">
                    <w:rPr>
                      <w:noProof/>
                      <w:webHidden/>
                    </w:rPr>
                    <w:fldChar w:fldCharType="begin"/>
                  </w:r>
                  <w:r w:rsidR="00A0367A">
                    <w:rPr>
                      <w:noProof/>
                      <w:webHidden/>
                    </w:rPr>
                    <w:instrText xml:space="preserve"> PAGEREF _Toc11850392 \h </w:instrText>
                  </w:r>
                  <w:r w:rsidR="00A0367A">
                    <w:rPr>
                      <w:noProof/>
                      <w:webHidden/>
                    </w:rPr>
                  </w:r>
                  <w:r w:rsidR="00A0367A">
                    <w:rPr>
                      <w:noProof/>
                      <w:webHidden/>
                    </w:rPr>
                    <w:fldChar w:fldCharType="separate"/>
                  </w:r>
                  <w:r w:rsidR="00931C8C">
                    <w:rPr>
                      <w:noProof/>
                      <w:webHidden/>
                    </w:rPr>
                    <w:t>5</w:t>
                  </w:r>
                  <w:r w:rsidR="00A0367A">
                    <w:rPr>
                      <w:noProof/>
                      <w:webHidden/>
                    </w:rPr>
                    <w:fldChar w:fldCharType="end"/>
                  </w:r>
                </w:hyperlink>
              </w:p>
              <w:p w14:paraId="46A0981F" w14:textId="02EE78C3" w:rsidR="00A0367A" w:rsidRDefault="00F4426F" w:rsidP="00FA488E">
                <w:pPr>
                  <w:pStyle w:val="TOC2"/>
                  <w:rPr>
                    <w:rFonts w:asciiTheme="minorHAnsi" w:eastAsiaTheme="minorEastAsia" w:hAnsiTheme="minorHAnsi" w:cstheme="minorBidi"/>
                    <w:sz w:val="22"/>
                    <w:szCs w:val="22"/>
                    <w:lang w:val="en-US"/>
                  </w:rPr>
                </w:pPr>
                <w:hyperlink w:anchor="_Toc11850393" w:history="1">
                  <w:r w:rsidR="00A0367A" w:rsidRPr="007E3046">
                    <w:rPr>
                      <w:rStyle w:val="Hyperlink"/>
                      <w:rFonts w:cs="Times New Roman"/>
                      <w14:scene3d>
                        <w14:camera w14:prst="orthographicFront"/>
                        <w14:lightRig w14:rig="threePt" w14:dir="t">
                          <w14:rot w14:lat="0" w14:lon="0" w14:rev="0"/>
                        </w14:lightRig>
                      </w14:scene3d>
                    </w:rPr>
                    <w:t>4.1</w:t>
                  </w:r>
                  <w:r w:rsidR="00A0367A">
                    <w:rPr>
                      <w:rFonts w:asciiTheme="minorHAnsi" w:eastAsiaTheme="minorEastAsia" w:hAnsiTheme="minorHAnsi" w:cstheme="minorBidi"/>
                      <w:sz w:val="22"/>
                      <w:szCs w:val="22"/>
                      <w:lang w:val="en-US"/>
                    </w:rPr>
                    <w:tab/>
                  </w:r>
                  <w:r w:rsidR="00A0367A" w:rsidRPr="007E3046">
                    <w:rPr>
                      <w:rStyle w:val="Hyperlink"/>
                    </w:rPr>
                    <w:t>Information géographique « IG »</w:t>
                  </w:r>
                  <w:r w:rsidR="00A0367A">
                    <w:rPr>
                      <w:webHidden/>
                    </w:rPr>
                    <w:tab/>
                  </w:r>
                  <w:r w:rsidR="00A0367A">
                    <w:rPr>
                      <w:webHidden/>
                    </w:rPr>
                    <w:fldChar w:fldCharType="begin"/>
                  </w:r>
                  <w:r w:rsidR="00A0367A">
                    <w:rPr>
                      <w:webHidden/>
                    </w:rPr>
                    <w:instrText xml:space="preserve"> PAGEREF _Toc11850393 \h </w:instrText>
                  </w:r>
                  <w:r w:rsidR="00A0367A">
                    <w:rPr>
                      <w:webHidden/>
                    </w:rPr>
                  </w:r>
                  <w:r w:rsidR="00A0367A">
                    <w:rPr>
                      <w:webHidden/>
                    </w:rPr>
                    <w:fldChar w:fldCharType="separate"/>
                  </w:r>
                  <w:r w:rsidR="00931C8C">
                    <w:rPr>
                      <w:webHidden/>
                    </w:rPr>
                    <w:t>6</w:t>
                  </w:r>
                  <w:r w:rsidR="00A0367A">
                    <w:rPr>
                      <w:webHidden/>
                    </w:rPr>
                    <w:fldChar w:fldCharType="end"/>
                  </w:r>
                </w:hyperlink>
              </w:p>
              <w:p w14:paraId="19F8AEDC" w14:textId="15DC8CDA" w:rsidR="00A0367A" w:rsidRDefault="00F4426F" w:rsidP="00FA488E">
                <w:pPr>
                  <w:pStyle w:val="TOC2"/>
                  <w:rPr>
                    <w:rFonts w:asciiTheme="minorHAnsi" w:eastAsiaTheme="minorEastAsia" w:hAnsiTheme="minorHAnsi" w:cstheme="minorBidi"/>
                    <w:sz w:val="22"/>
                    <w:szCs w:val="22"/>
                    <w:lang w:val="en-US"/>
                  </w:rPr>
                </w:pPr>
                <w:hyperlink w:anchor="_Toc11850394" w:history="1">
                  <w:r w:rsidR="00A0367A" w:rsidRPr="007E3046">
                    <w:rPr>
                      <w:rStyle w:val="Hyperlink"/>
                      <w:rFonts w:cs="Times New Roman"/>
                      <w14:scene3d>
                        <w14:camera w14:prst="orthographicFront"/>
                        <w14:lightRig w14:rig="threePt" w14:dir="t">
                          <w14:rot w14:lat="0" w14:lon="0" w14:rev="0"/>
                        </w14:lightRig>
                      </w14:scene3d>
                    </w:rPr>
                    <w:t>4.2</w:t>
                  </w:r>
                  <w:r w:rsidR="00A0367A">
                    <w:rPr>
                      <w:rFonts w:asciiTheme="minorHAnsi" w:eastAsiaTheme="minorEastAsia" w:hAnsiTheme="minorHAnsi" w:cstheme="minorBidi"/>
                      <w:sz w:val="22"/>
                      <w:szCs w:val="22"/>
                      <w:lang w:val="en-US"/>
                    </w:rPr>
                    <w:tab/>
                  </w:r>
                  <w:r w:rsidR="00A0367A" w:rsidRPr="007E3046">
                    <w:rPr>
                      <w:rStyle w:val="Hyperlink"/>
                    </w:rPr>
                    <w:t>Composant de l’information géographique</w:t>
                  </w:r>
                  <w:r w:rsidR="00A0367A">
                    <w:rPr>
                      <w:webHidden/>
                    </w:rPr>
                    <w:tab/>
                  </w:r>
                  <w:r w:rsidR="00A0367A">
                    <w:rPr>
                      <w:webHidden/>
                    </w:rPr>
                    <w:fldChar w:fldCharType="begin"/>
                  </w:r>
                  <w:r w:rsidR="00A0367A">
                    <w:rPr>
                      <w:webHidden/>
                    </w:rPr>
                    <w:instrText xml:space="preserve"> PAGEREF _Toc11850394 \h </w:instrText>
                  </w:r>
                  <w:r w:rsidR="00A0367A">
                    <w:rPr>
                      <w:webHidden/>
                    </w:rPr>
                  </w:r>
                  <w:r w:rsidR="00A0367A">
                    <w:rPr>
                      <w:webHidden/>
                    </w:rPr>
                    <w:fldChar w:fldCharType="separate"/>
                  </w:r>
                  <w:r w:rsidR="00931C8C">
                    <w:rPr>
                      <w:webHidden/>
                    </w:rPr>
                    <w:t>6</w:t>
                  </w:r>
                  <w:r w:rsidR="00A0367A">
                    <w:rPr>
                      <w:webHidden/>
                    </w:rPr>
                    <w:fldChar w:fldCharType="end"/>
                  </w:r>
                </w:hyperlink>
              </w:p>
              <w:p w14:paraId="74590057" w14:textId="2C267B9A" w:rsidR="00A0367A" w:rsidRDefault="00F4426F" w:rsidP="00FA488E">
                <w:pPr>
                  <w:pStyle w:val="TOC2"/>
                  <w:rPr>
                    <w:rFonts w:asciiTheme="minorHAnsi" w:eastAsiaTheme="minorEastAsia" w:hAnsiTheme="minorHAnsi" w:cstheme="minorBidi"/>
                    <w:sz w:val="22"/>
                    <w:szCs w:val="22"/>
                    <w:lang w:val="en-US"/>
                  </w:rPr>
                </w:pPr>
                <w:hyperlink w:anchor="_Toc11850395" w:history="1">
                  <w:r w:rsidR="00A0367A" w:rsidRPr="007E3046">
                    <w:rPr>
                      <w:rStyle w:val="Hyperlink"/>
                      <w:rFonts w:cs="Times New Roman"/>
                      <w14:scene3d>
                        <w14:camera w14:prst="orthographicFront"/>
                        <w14:lightRig w14:rig="threePt" w14:dir="t">
                          <w14:rot w14:lat="0" w14:lon="0" w14:rev="0"/>
                        </w14:lightRig>
                      </w14:scene3d>
                    </w:rPr>
                    <w:t>4.3</w:t>
                  </w:r>
                  <w:r w:rsidR="00A0367A">
                    <w:rPr>
                      <w:rFonts w:asciiTheme="minorHAnsi" w:eastAsiaTheme="minorEastAsia" w:hAnsiTheme="minorHAnsi" w:cstheme="minorBidi"/>
                      <w:sz w:val="22"/>
                      <w:szCs w:val="22"/>
                      <w:lang w:val="en-US"/>
                    </w:rPr>
                    <w:tab/>
                  </w:r>
                  <w:r w:rsidR="00A0367A" w:rsidRPr="007E3046">
                    <w:rPr>
                      <w:rStyle w:val="Hyperlink"/>
                    </w:rPr>
                    <w:t>Mode de représentation de l’information géographique</w:t>
                  </w:r>
                  <w:r w:rsidR="00A0367A">
                    <w:rPr>
                      <w:webHidden/>
                    </w:rPr>
                    <w:tab/>
                  </w:r>
                  <w:r w:rsidR="00A0367A">
                    <w:rPr>
                      <w:webHidden/>
                    </w:rPr>
                    <w:fldChar w:fldCharType="begin"/>
                  </w:r>
                  <w:r w:rsidR="00A0367A">
                    <w:rPr>
                      <w:webHidden/>
                    </w:rPr>
                    <w:instrText xml:space="preserve"> PAGEREF _Toc11850395 \h </w:instrText>
                  </w:r>
                  <w:r w:rsidR="00A0367A">
                    <w:rPr>
                      <w:webHidden/>
                    </w:rPr>
                  </w:r>
                  <w:r w:rsidR="00A0367A">
                    <w:rPr>
                      <w:webHidden/>
                    </w:rPr>
                    <w:fldChar w:fldCharType="separate"/>
                  </w:r>
                  <w:r w:rsidR="00931C8C">
                    <w:rPr>
                      <w:webHidden/>
                    </w:rPr>
                    <w:t>6</w:t>
                  </w:r>
                  <w:r w:rsidR="00A0367A">
                    <w:rPr>
                      <w:webHidden/>
                    </w:rPr>
                    <w:fldChar w:fldCharType="end"/>
                  </w:r>
                </w:hyperlink>
              </w:p>
              <w:p w14:paraId="156F0251" w14:textId="207D89F5" w:rsidR="00A0367A" w:rsidRDefault="00F4426F" w:rsidP="00FA488E">
                <w:pPr>
                  <w:pStyle w:val="TOC2"/>
                  <w:rPr>
                    <w:rFonts w:asciiTheme="minorHAnsi" w:eastAsiaTheme="minorEastAsia" w:hAnsiTheme="minorHAnsi" w:cstheme="minorBidi"/>
                    <w:sz w:val="22"/>
                    <w:szCs w:val="22"/>
                    <w:lang w:val="en-US"/>
                  </w:rPr>
                </w:pPr>
                <w:hyperlink w:anchor="_Toc11850396" w:history="1">
                  <w:r w:rsidR="00A0367A" w:rsidRPr="007E3046">
                    <w:rPr>
                      <w:rStyle w:val="Hyperlink"/>
                      <w:rFonts w:cs="Times New Roman"/>
                      <w14:scene3d>
                        <w14:camera w14:prst="orthographicFront"/>
                        <w14:lightRig w14:rig="threePt" w14:dir="t">
                          <w14:rot w14:lat="0" w14:lon="0" w14:rev="0"/>
                        </w14:lightRig>
                      </w14:scene3d>
                    </w:rPr>
                    <w:t>4.4</w:t>
                  </w:r>
                  <w:r w:rsidR="00A0367A">
                    <w:rPr>
                      <w:rFonts w:asciiTheme="minorHAnsi" w:eastAsiaTheme="minorEastAsia" w:hAnsiTheme="minorHAnsi" w:cstheme="minorBidi"/>
                      <w:sz w:val="22"/>
                      <w:szCs w:val="22"/>
                      <w:lang w:val="en-US"/>
                    </w:rPr>
                    <w:tab/>
                  </w:r>
                  <w:r w:rsidR="00A0367A" w:rsidRPr="007E3046">
                    <w:rPr>
                      <w:rStyle w:val="Hyperlink"/>
                    </w:rPr>
                    <w:t>Système d’information géographique « SIG »</w:t>
                  </w:r>
                  <w:r w:rsidR="00A0367A">
                    <w:rPr>
                      <w:webHidden/>
                    </w:rPr>
                    <w:tab/>
                  </w:r>
                  <w:r w:rsidR="00A0367A">
                    <w:rPr>
                      <w:webHidden/>
                    </w:rPr>
                    <w:fldChar w:fldCharType="begin"/>
                  </w:r>
                  <w:r w:rsidR="00A0367A">
                    <w:rPr>
                      <w:webHidden/>
                    </w:rPr>
                    <w:instrText xml:space="preserve"> PAGEREF _Toc11850396 \h </w:instrText>
                  </w:r>
                  <w:r w:rsidR="00A0367A">
                    <w:rPr>
                      <w:webHidden/>
                    </w:rPr>
                  </w:r>
                  <w:r w:rsidR="00A0367A">
                    <w:rPr>
                      <w:webHidden/>
                    </w:rPr>
                    <w:fldChar w:fldCharType="separate"/>
                  </w:r>
                  <w:r w:rsidR="00931C8C">
                    <w:rPr>
                      <w:webHidden/>
                    </w:rPr>
                    <w:t>8</w:t>
                  </w:r>
                  <w:r w:rsidR="00A0367A">
                    <w:rPr>
                      <w:webHidden/>
                    </w:rPr>
                    <w:fldChar w:fldCharType="end"/>
                  </w:r>
                </w:hyperlink>
              </w:p>
              <w:p w14:paraId="5EB8A8E1" w14:textId="3CE2AC8F" w:rsidR="00A0367A" w:rsidRDefault="00F4426F" w:rsidP="00860FD1">
                <w:pPr>
                  <w:pStyle w:val="TOC3"/>
                  <w:rPr>
                    <w:rFonts w:asciiTheme="minorHAnsi" w:eastAsiaTheme="minorEastAsia" w:hAnsiTheme="minorHAnsi"/>
                    <w:noProof/>
                    <w:sz w:val="22"/>
                    <w:lang w:val="en-US"/>
                  </w:rPr>
                </w:pPr>
                <w:hyperlink w:anchor="_Toc11850397" w:history="1">
                  <w:r w:rsidR="00A0367A" w:rsidRPr="007E3046">
                    <w:rPr>
                      <w:rStyle w:val="Hyperlink"/>
                      <w:noProof/>
                    </w:rPr>
                    <w:t>4.4.1</w:t>
                  </w:r>
                  <w:r w:rsidR="00A0367A">
                    <w:rPr>
                      <w:rFonts w:asciiTheme="minorHAnsi" w:eastAsiaTheme="minorEastAsia" w:hAnsiTheme="minorHAnsi"/>
                      <w:noProof/>
                      <w:sz w:val="22"/>
                      <w:lang w:val="en-US"/>
                    </w:rPr>
                    <w:tab/>
                  </w:r>
                  <w:r w:rsidR="00A0367A" w:rsidRPr="007E3046">
                    <w:rPr>
                      <w:rStyle w:val="Hyperlink"/>
                      <w:noProof/>
                    </w:rPr>
                    <w:t>Définition</w:t>
                  </w:r>
                  <w:r w:rsidR="00A0367A">
                    <w:rPr>
                      <w:noProof/>
                      <w:webHidden/>
                    </w:rPr>
                    <w:tab/>
                  </w:r>
                  <w:r w:rsidR="00A0367A">
                    <w:rPr>
                      <w:noProof/>
                      <w:webHidden/>
                    </w:rPr>
                    <w:fldChar w:fldCharType="begin"/>
                  </w:r>
                  <w:r w:rsidR="00A0367A">
                    <w:rPr>
                      <w:noProof/>
                      <w:webHidden/>
                    </w:rPr>
                    <w:instrText xml:space="preserve"> PAGEREF _Toc11850397 \h </w:instrText>
                  </w:r>
                  <w:r w:rsidR="00A0367A">
                    <w:rPr>
                      <w:noProof/>
                      <w:webHidden/>
                    </w:rPr>
                  </w:r>
                  <w:r w:rsidR="00A0367A">
                    <w:rPr>
                      <w:noProof/>
                      <w:webHidden/>
                    </w:rPr>
                    <w:fldChar w:fldCharType="separate"/>
                  </w:r>
                  <w:r w:rsidR="00931C8C">
                    <w:rPr>
                      <w:noProof/>
                      <w:webHidden/>
                    </w:rPr>
                    <w:t>8</w:t>
                  </w:r>
                  <w:r w:rsidR="00A0367A">
                    <w:rPr>
                      <w:noProof/>
                      <w:webHidden/>
                    </w:rPr>
                    <w:fldChar w:fldCharType="end"/>
                  </w:r>
                </w:hyperlink>
              </w:p>
              <w:p w14:paraId="6D339634" w14:textId="06BF3DD6" w:rsidR="00A0367A" w:rsidRDefault="00F4426F" w:rsidP="00860FD1">
                <w:pPr>
                  <w:pStyle w:val="TOC3"/>
                  <w:rPr>
                    <w:rFonts w:asciiTheme="minorHAnsi" w:eastAsiaTheme="minorEastAsia" w:hAnsiTheme="minorHAnsi"/>
                    <w:noProof/>
                    <w:sz w:val="22"/>
                    <w:lang w:val="en-US"/>
                  </w:rPr>
                </w:pPr>
                <w:hyperlink w:anchor="_Toc11850398" w:history="1">
                  <w:r w:rsidR="00A0367A" w:rsidRPr="007E3046">
                    <w:rPr>
                      <w:rStyle w:val="Hyperlink"/>
                      <w:noProof/>
                    </w:rPr>
                    <w:t>4.4.2</w:t>
                  </w:r>
                  <w:r w:rsidR="00A0367A">
                    <w:rPr>
                      <w:rFonts w:asciiTheme="minorHAnsi" w:eastAsiaTheme="minorEastAsia" w:hAnsiTheme="minorHAnsi"/>
                      <w:noProof/>
                      <w:sz w:val="22"/>
                      <w:lang w:val="en-US"/>
                    </w:rPr>
                    <w:tab/>
                  </w:r>
                  <w:r w:rsidR="00A0367A" w:rsidRPr="007E3046">
                    <w:rPr>
                      <w:rStyle w:val="Hyperlink"/>
                      <w:noProof/>
                    </w:rPr>
                    <w:t>Organisation de l’information géographique dans un SIG</w:t>
                  </w:r>
                  <w:r w:rsidR="00A0367A">
                    <w:rPr>
                      <w:noProof/>
                      <w:webHidden/>
                    </w:rPr>
                    <w:tab/>
                  </w:r>
                  <w:r w:rsidR="00A0367A">
                    <w:rPr>
                      <w:noProof/>
                      <w:webHidden/>
                    </w:rPr>
                    <w:fldChar w:fldCharType="begin"/>
                  </w:r>
                  <w:r w:rsidR="00A0367A">
                    <w:rPr>
                      <w:noProof/>
                      <w:webHidden/>
                    </w:rPr>
                    <w:instrText xml:space="preserve"> PAGEREF _Toc11850398 \h </w:instrText>
                  </w:r>
                  <w:r w:rsidR="00A0367A">
                    <w:rPr>
                      <w:noProof/>
                      <w:webHidden/>
                    </w:rPr>
                  </w:r>
                  <w:r w:rsidR="00A0367A">
                    <w:rPr>
                      <w:noProof/>
                      <w:webHidden/>
                    </w:rPr>
                    <w:fldChar w:fldCharType="separate"/>
                  </w:r>
                  <w:r w:rsidR="00931C8C">
                    <w:rPr>
                      <w:noProof/>
                      <w:webHidden/>
                    </w:rPr>
                    <w:t>8</w:t>
                  </w:r>
                  <w:r w:rsidR="00A0367A">
                    <w:rPr>
                      <w:noProof/>
                      <w:webHidden/>
                    </w:rPr>
                    <w:fldChar w:fldCharType="end"/>
                  </w:r>
                </w:hyperlink>
              </w:p>
              <w:p w14:paraId="6F163A41" w14:textId="1F50A5CF" w:rsidR="00A0367A" w:rsidRDefault="00F4426F" w:rsidP="00860FD1">
                <w:pPr>
                  <w:pStyle w:val="TOC3"/>
                  <w:rPr>
                    <w:rFonts w:asciiTheme="minorHAnsi" w:eastAsiaTheme="minorEastAsia" w:hAnsiTheme="minorHAnsi"/>
                    <w:noProof/>
                    <w:sz w:val="22"/>
                    <w:lang w:val="en-US"/>
                  </w:rPr>
                </w:pPr>
                <w:hyperlink w:anchor="_Toc11850399" w:history="1">
                  <w:r w:rsidR="00A0367A" w:rsidRPr="007E3046">
                    <w:rPr>
                      <w:rStyle w:val="Hyperlink"/>
                      <w:noProof/>
                    </w:rPr>
                    <w:t>4.4.3</w:t>
                  </w:r>
                  <w:r w:rsidR="00A0367A">
                    <w:rPr>
                      <w:rFonts w:asciiTheme="minorHAnsi" w:eastAsiaTheme="minorEastAsia" w:hAnsiTheme="minorHAnsi"/>
                      <w:noProof/>
                      <w:sz w:val="22"/>
                      <w:lang w:val="en-US"/>
                    </w:rPr>
                    <w:tab/>
                  </w:r>
                  <w:r w:rsidR="00A0367A" w:rsidRPr="007E3046">
                    <w:rPr>
                      <w:rStyle w:val="Hyperlink"/>
                      <w:noProof/>
                    </w:rPr>
                    <w:t>Les relations spatiales</w:t>
                  </w:r>
                  <w:r w:rsidR="00A0367A">
                    <w:rPr>
                      <w:noProof/>
                      <w:webHidden/>
                    </w:rPr>
                    <w:tab/>
                  </w:r>
                  <w:r w:rsidR="00A0367A">
                    <w:rPr>
                      <w:noProof/>
                      <w:webHidden/>
                    </w:rPr>
                    <w:fldChar w:fldCharType="begin"/>
                  </w:r>
                  <w:r w:rsidR="00A0367A">
                    <w:rPr>
                      <w:noProof/>
                      <w:webHidden/>
                    </w:rPr>
                    <w:instrText xml:space="preserve"> PAGEREF _Toc11850399 \h </w:instrText>
                  </w:r>
                  <w:r w:rsidR="00A0367A">
                    <w:rPr>
                      <w:noProof/>
                      <w:webHidden/>
                    </w:rPr>
                  </w:r>
                  <w:r w:rsidR="00A0367A">
                    <w:rPr>
                      <w:noProof/>
                      <w:webHidden/>
                    </w:rPr>
                    <w:fldChar w:fldCharType="separate"/>
                  </w:r>
                  <w:r w:rsidR="00931C8C">
                    <w:rPr>
                      <w:noProof/>
                      <w:webHidden/>
                    </w:rPr>
                    <w:t>9</w:t>
                  </w:r>
                  <w:r w:rsidR="00A0367A">
                    <w:rPr>
                      <w:noProof/>
                      <w:webHidden/>
                    </w:rPr>
                    <w:fldChar w:fldCharType="end"/>
                  </w:r>
                </w:hyperlink>
              </w:p>
              <w:p w14:paraId="42C5C912" w14:textId="37496C2B" w:rsidR="00A0367A" w:rsidRDefault="00F4426F" w:rsidP="00770023">
                <w:pPr>
                  <w:pStyle w:val="TOC1"/>
                  <w:rPr>
                    <w:rFonts w:asciiTheme="minorHAnsi" w:eastAsiaTheme="minorEastAsia" w:hAnsiTheme="minorHAnsi"/>
                    <w:noProof/>
                    <w:sz w:val="22"/>
                    <w:lang w:val="en-US"/>
                  </w:rPr>
                </w:pPr>
                <w:hyperlink w:anchor="_Toc11850400" w:history="1">
                  <w:r w:rsidR="00A0367A" w:rsidRPr="007E3046">
                    <w:rPr>
                      <w:rStyle w:val="Hyperlink"/>
                      <w:noProof/>
                    </w:rPr>
                    <w:t>5</w:t>
                  </w:r>
                  <w:r w:rsidR="00A0367A">
                    <w:rPr>
                      <w:rFonts w:asciiTheme="minorHAnsi" w:eastAsiaTheme="minorEastAsia" w:hAnsiTheme="minorHAnsi"/>
                      <w:noProof/>
                      <w:sz w:val="22"/>
                      <w:lang w:val="en-US"/>
                    </w:rPr>
                    <w:tab/>
                  </w:r>
                  <w:r w:rsidR="00A0367A" w:rsidRPr="007E3046">
                    <w:rPr>
                      <w:rStyle w:val="Hyperlink"/>
                      <w:noProof/>
                    </w:rPr>
                    <w:t>Entrepôt de données spatiales « EDS »</w:t>
                  </w:r>
                  <w:r w:rsidR="00A0367A">
                    <w:rPr>
                      <w:noProof/>
                      <w:webHidden/>
                    </w:rPr>
                    <w:tab/>
                  </w:r>
                  <w:r w:rsidR="00A0367A">
                    <w:rPr>
                      <w:noProof/>
                      <w:webHidden/>
                    </w:rPr>
                    <w:fldChar w:fldCharType="begin"/>
                  </w:r>
                  <w:r w:rsidR="00A0367A">
                    <w:rPr>
                      <w:noProof/>
                      <w:webHidden/>
                    </w:rPr>
                    <w:instrText xml:space="preserve"> PAGEREF _Toc11850400 \h </w:instrText>
                  </w:r>
                  <w:r w:rsidR="00A0367A">
                    <w:rPr>
                      <w:noProof/>
                      <w:webHidden/>
                    </w:rPr>
                  </w:r>
                  <w:r w:rsidR="00A0367A">
                    <w:rPr>
                      <w:noProof/>
                      <w:webHidden/>
                    </w:rPr>
                    <w:fldChar w:fldCharType="separate"/>
                  </w:r>
                  <w:r w:rsidR="00931C8C">
                    <w:rPr>
                      <w:noProof/>
                      <w:webHidden/>
                    </w:rPr>
                    <w:t>10</w:t>
                  </w:r>
                  <w:r w:rsidR="00A0367A">
                    <w:rPr>
                      <w:noProof/>
                      <w:webHidden/>
                    </w:rPr>
                    <w:fldChar w:fldCharType="end"/>
                  </w:r>
                </w:hyperlink>
              </w:p>
              <w:p w14:paraId="38BFA250" w14:textId="7FBB8A80" w:rsidR="00A0367A" w:rsidRDefault="00F4426F" w:rsidP="00FA488E">
                <w:pPr>
                  <w:pStyle w:val="TOC2"/>
                  <w:rPr>
                    <w:rFonts w:asciiTheme="minorHAnsi" w:eastAsiaTheme="minorEastAsia" w:hAnsiTheme="minorHAnsi" w:cstheme="minorBidi"/>
                    <w:sz w:val="22"/>
                    <w:szCs w:val="22"/>
                    <w:lang w:val="en-US"/>
                  </w:rPr>
                </w:pPr>
                <w:hyperlink w:anchor="_Toc11850401" w:history="1">
                  <w:r w:rsidR="00A0367A" w:rsidRPr="007E3046">
                    <w:rPr>
                      <w:rStyle w:val="Hyperlink"/>
                      <w:rFonts w:cs="Times New Roman"/>
                      <w14:scene3d>
                        <w14:camera w14:prst="orthographicFront"/>
                        <w14:lightRig w14:rig="threePt" w14:dir="t">
                          <w14:rot w14:lat="0" w14:lon="0" w14:rev="0"/>
                        </w14:lightRig>
                      </w14:scene3d>
                    </w:rPr>
                    <w:t>5.1</w:t>
                  </w:r>
                  <w:r w:rsidR="00A0367A">
                    <w:rPr>
                      <w:rFonts w:asciiTheme="minorHAnsi" w:eastAsiaTheme="minorEastAsia" w:hAnsiTheme="minorHAnsi" w:cstheme="minorBidi"/>
                      <w:sz w:val="22"/>
                      <w:szCs w:val="22"/>
                      <w:lang w:val="en-US"/>
                    </w:rPr>
                    <w:tab/>
                  </w:r>
                  <w:r w:rsidR="00A0367A" w:rsidRPr="007E3046">
                    <w:rPr>
                      <w:rStyle w:val="Hyperlink"/>
                    </w:rPr>
                    <w:t>Définition</w:t>
                  </w:r>
                  <w:r w:rsidR="00A0367A">
                    <w:rPr>
                      <w:webHidden/>
                    </w:rPr>
                    <w:tab/>
                  </w:r>
                  <w:r w:rsidR="00A0367A">
                    <w:rPr>
                      <w:webHidden/>
                    </w:rPr>
                    <w:fldChar w:fldCharType="begin"/>
                  </w:r>
                  <w:r w:rsidR="00A0367A">
                    <w:rPr>
                      <w:webHidden/>
                    </w:rPr>
                    <w:instrText xml:space="preserve"> PAGEREF _Toc11850401 \h </w:instrText>
                  </w:r>
                  <w:r w:rsidR="00A0367A">
                    <w:rPr>
                      <w:webHidden/>
                    </w:rPr>
                  </w:r>
                  <w:r w:rsidR="00A0367A">
                    <w:rPr>
                      <w:webHidden/>
                    </w:rPr>
                    <w:fldChar w:fldCharType="separate"/>
                  </w:r>
                  <w:r w:rsidR="00931C8C">
                    <w:rPr>
                      <w:webHidden/>
                    </w:rPr>
                    <w:t>10</w:t>
                  </w:r>
                  <w:r w:rsidR="00A0367A">
                    <w:rPr>
                      <w:webHidden/>
                    </w:rPr>
                    <w:fldChar w:fldCharType="end"/>
                  </w:r>
                </w:hyperlink>
              </w:p>
              <w:p w14:paraId="2AC2AAAF" w14:textId="728B9299" w:rsidR="00A0367A" w:rsidRDefault="00F4426F" w:rsidP="00FA488E">
                <w:pPr>
                  <w:pStyle w:val="TOC2"/>
                  <w:rPr>
                    <w:rFonts w:asciiTheme="minorHAnsi" w:eastAsiaTheme="minorEastAsia" w:hAnsiTheme="minorHAnsi" w:cstheme="minorBidi"/>
                    <w:sz w:val="22"/>
                    <w:szCs w:val="22"/>
                    <w:lang w:val="en-US"/>
                  </w:rPr>
                </w:pPr>
                <w:hyperlink w:anchor="_Toc11850402" w:history="1">
                  <w:r w:rsidR="00A0367A" w:rsidRPr="007E3046">
                    <w:rPr>
                      <w:rStyle w:val="Hyperlink"/>
                      <w:rFonts w:cs="Times New Roman"/>
                      <w14:scene3d>
                        <w14:camera w14:prst="orthographicFront"/>
                        <w14:lightRig w14:rig="threePt" w14:dir="t">
                          <w14:rot w14:lat="0" w14:lon="0" w14:rev="0"/>
                        </w14:lightRig>
                      </w14:scene3d>
                    </w:rPr>
                    <w:t>5.2</w:t>
                  </w:r>
                  <w:r w:rsidR="00A0367A">
                    <w:rPr>
                      <w:rFonts w:asciiTheme="minorHAnsi" w:eastAsiaTheme="minorEastAsia" w:hAnsiTheme="minorHAnsi" w:cstheme="minorBidi"/>
                      <w:sz w:val="22"/>
                      <w:szCs w:val="22"/>
                      <w:lang w:val="en-US"/>
                    </w:rPr>
                    <w:tab/>
                  </w:r>
                  <w:r w:rsidR="00A0367A" w:rsidRPr="007E3046">
                    <w:rPr>
                      <w:rStyle w:val="Hyperlink"/>
                    </w:rPr>
                    <w:t>Modèle spatio-multidimensionnel</w:t>
                  </w:r>
                  <w:r w:rsidR="00A0367A">
                    <w:rPr>
                      <w:webHidden/>
                    </w:rPr>
                    <w:tab/>
                  </w:r>
                  <w:r w:rsidR="00A0367A">
                    <w:rPr>
                      <w:webHidden/>
                    </w:rPr>
                    <w:fldChar w:fldCharType="begin"/>
                  </w:r>
                  <w:r w:rsidR="00A0367A">
                    <w:rPr>
                      <w:webHidden/>
                    </w:rPr>
                    <w:instrText xml:space="preserve"> PAGEREF _Toc11850402 \h </w:instrText>
                  </w:r>
                  <w:r w:rsidR="00A0367A">
                    <w:rPr>
                      <w:webHidden/>
                    </w:rPr>
                  </w:r>
                  <w:r w:rsidR="00A0367A">
                    <w:rPr>
                      <w:webHidden/>
                    </w:rPr>
                    <w:fldChar w:fldCharType="separate"/>
                  </w:r>
                  <w:r w:rsidR="00931C8C">
                    <w:rPr>
                      <w:webHidden/>
                    </w:rPr>
                    <w:t>10</w:t>
                  </w:r>
                  <w:r w:rsidR="00A0367A">
                    <w:rPr>
                      <w:webHidden/>
                    </w:rPr>
                    <w:fldChar w:fldCharType="end"/>
                  </w:r>
                </w:hyperlink>
              </w:p>
              <w:p w14:paraId="091ACA54" w14:textId="353B8664" w:rsidR="00A0367A" w:rsidRDefault="00F4426F" w:rsidP="00860FD1">
                <w:pPr>
                  <w:pStyle w:val="TOC3"/>
                  <w:rPr>
                    <w:rFonts w:asciiTheme="minorHAnsi" w:eastAsiaTheme="minorEastAsia" w:hAnsiTheme="minorHAnsi"/>
                    <w:noProof/>
                    <w:sz w:val="22"/>
                    <w:lang w:val="en-US"/>
                  </w:rPr>
                </w:pPr>
                <w:hyperlink w:anchor="_Toc11850403" w:history="1">
                  <w:r w:rsidR="00A0367A" w:rsidRPr="007E3046">
                    <w:rPr>
                      <w:rStyle w:val="Hyperlink"/>
                      <w:noProof/>
                    </w:rPr>
                    <w:t>5.2.1</w:t>
                  </w:r>
                  <w:r w:rsidR="00A0367A">
                    <w:rPr>
                      <w:rFonts w:asciiTheme="minorHAnsi" w:eastAsiaTheme="minorEastAsia" w:hAnsiTheme="minorHAnsi"/>
                      <w:noProof/>
                      <w:sz w:val="22"/>
                      <w:lang w:val="en-US"/>
                    </w:rPr>
                    <w:tab/>
                  </w:r>
                  <w:r w:rsidR="00A0367A" w:rsidRPr="007E3046">
                    <w:rPr>
                      <w:rStyle w:val="Hyperlink"/>
                      <w:noProof/>
                    </w:rPr>
                    <w:t>Fait spatial</w:t>
                  </w:r>
                  <w:r w:rsidR="00A0367A">
                    <w:rPr>
                      <w:noProof/>
                      <w:webHidden/>
                    </w:rPr>
                    <w:tab/>
                  </w:r>
                  <w:r w:rsidR="00A0367A">
                    <w:rPr>
                      <w:noProof/>
                      <w:webHidden/>
                    </w:rPr>
                    <w:fldChar w:fldCharType="begin"/>
                  </w:r>
                  <w:r w:rsidR="00A0367A">
                    <w:rPr>
                      <w:noProof/>
                      <w:webHidden/>
                    </w:rPr>
                    <w:instrText xml:space="preserve"> PAGEREF _Toc11850403 \h </w:instrText>
                  </w:r>
                  <w:r w:rsidR="00A0367A">
                    <w:rPr>
                      <w:noProof/>
                      <w:webHidden/>
                    </w:rPr>
                  </w:r>
                  <w:r w:rsidR="00A0367A">
                    <w:rPr>
                      <w:noProof/>
                      <w:webHidden/>
                    </w:rPr>
                    <w:fldChar w:fldCharType="separate"/>
                  </w:r>
                  <w:r w:rsidR="00931C8C">
                    <w:rPr>
                      <w:noProof/>
                      <w:webHidden/>
                    </w:rPr>
                    <w:t>10</w:t>
                  </w:r>
                  <w:r w:rsidR="00A0367A">
                    <w:rPr>
                      <w:noProof/>
                      <w:webHidden/>
                    </w:rPr>
                    <w:fldChar w:fldCharType="end"/>
                  </w:r>
                </w:hyperlink>
              </w:p>
              <w:p w14:paraId="63D0A851" w14:textId="4B3CD2B6" w:rsidR="00A0367A" w:rsidRDefault="00F4426F" w:rsidP="00860FD1">
                <w:pPr>
                  <w:pStyle w:val="TOC3"/>
                  <w:rPr>
                    <w:rFonts w:asciiTheme="minorHAnsi" w:eastAsiaTheme="minorEastAsia" w:hAnsiTheme="minorHAnsi"/>
                    <w:noProof/>
                    <w:sz w:val="22"/>
                    <w:lang w:val="en-US"/>
                  </w:rPr>
                </w:pPr>
                <w:hyperlink w:anchor="_Toc11850404" w:history="1">
                  <w:r w:rsidR="00A0367A" w:rsidRPr="007E3046">
                    <w:rPr>
                      <w:rStyle w:val="Hyperlink"/>
                      <w:noProof/>
                    </w:rPr>
                    <w:t>5.2.2</w:t>
                  </w:r>
                  <w:r w:rsidR="00A0367A">
                    <w:rPr>
                      <w:rFonts w:asciiTheme="minorHAnsi" w:eastAsiaTheme="minorEastAsia" w:hAnsiTheme="minorHAnsi"/>
                      <w:noProof/>
                      <w:sz w:val="22"/>
                      <w:lang w:val="en-US"/>
                    </w:rPr>
                    <w:tab/>
                  </w:r>
                  <w:r w:rsidR="00A0367A" w:rsidRPr="007E3046">
                    <w:rPr>
                      <w:rStyle w:val="Hyperlink"/>
                      <w:noProof/>
                    </w:rPr>
                    <w:t>Mesure spatiale</w:t>
                  </w:r>
                  <w:r w:rsidR="00A0367A">
                    <w:rPr>
                      <w:noProof/>
                      <w:webHidden/>
                    </w:rPr>
                    <w:tab/>
                  </w:r>
                  <w:r w:rsidR="00A0367A">
                    <w:rPr>
                      <w:noProof/>
                      <w:webHidden/>
                    </w:rPr>
                    <w:fldChar w:fldCharType="begin"/>
                  </w:r>
                  <w:r w:rsidR="00A0367A">
                    <w:rPr>
                      <w:noProof/>
                      <w:webHidden/>
                    </w:rPr>
                    <w:instrText xml:space="preserve"> PAGEREF _Toc11850404 \h </w:instrText>
                  </w:r>
                  <w:r w:rsidR="00A0367A">
                    <w:rPr>
                      <w:noProof/>
                      <w:webHidden/>
                    </w:rPr>
                  </w:r>
                  <w:r w:rsidR="00A0367A">
                    <w:rPr>
                      <w:noProof/>
                      <w:webHidden/>
                    </w:rPr>
                    <w:fldChar w:fldCharType="separate"/>
                  </w:r>
                  <w:r w:rsidR="00931C8C">
                    <w:rPr>
                      <w:noProof/>
                      <w:webHidden/>
                    </w:rPr>
                    <w:t>10</w:t>
                  </w:r>
                  <w:r w:rsidR="00A0367A">
                    <w:rPr>
                      <w:noProof/>
                      <w:webHidden/>
                    </w:rPr>
                    <w:fldChar w:fldCharType="end"/>
                  </w:r>
                </w:hyperlink>
              </w:p>
              <w:p w14:paraId="56D62748" w14:textId="13CAFD75" w:rsidR="00A0367A" w:rsidRDefault="00F4426F" w:rsidP="00860FD1">
                <w:pPr>
                  <w:pStyle w:val="TOC3"/>
                  <w:rPr>
                    <w:rFonts w:asciiTheme="minorHAnsi" w:eastAsiaTheme="minorEastAsia" w:hAnsiTheme="minorHAnsi"/>
                    <w:noProof/>
                    <w:sz w:val="22"/>
                    <w:lang w:val="en-US"/>
                  </w:rPr>
                </w:pPr>
                <w:hyperlink w:anchor="_Toc11850405" w:history="1">
                  <w:r w:rsidR="00A0367A" w:rsidRPr="007E3046">
                    <w:rPr>
                      <w:rStyle w:val="Hyperlink"/>
                      <w:noProof/>
                    </w:rPr>
                    <w:t>5.2.3</w:t>
                  </w:r>
                  <w:r w:rsidR="00A0367A">
                    <w:rPr>
                      <w:rFonts w:asciiTheme="minorHAnsi" w:eastAsiaTheme="minorEastAsia" w:hAnsiTheme="minorHAnsi"/>
                      <w:noProof/>
                      <w:sz w:val="22"/>
                      <w:lang w:val="en-US"/>
                    </w:rPr>
                    <w:tab/>
                  </w:r>
                  <w:r w:rsidR="00A0367A" w:rsidRPr="007E3046">
                    <w:rPr>
                      <w:rStyle w:val="Hyperlink"/>
                      <w:noProof/>
                    </w:rPr>
                    <w:t>Hiérarchie spatiale</w:t>
                  </w:r>
                  <w:r w:rsidR="00A0367A">
                    <w:rPr>
                      <w:noProof/>
                      <w:webHidden/>
                    </w:rPr>
                    <w:tab/>
                  </w:r>
                  <w:r w:rsidR="00A0367A">
                    <w:rPr>
                      <w:noProof/>
                      <w:webHidden/>
                    </w:rPr>
                    <w:fldChar w:fldCharType="begin"/>
                  </w:r>
                  <w:r w:rsidR="00A0367A">
                    <w:rPr>
                      <w:noProof/>
                      <w:webHidden/>
                    </w:rPr>
                    <w:instrText xml:space="preserve"> PAGEREF _Toc11850405 \h </w:instrText>
                  </w:r>
                  <w:r w:rsidR="00A0367A">
                    <w:rPr>
                      <w:noProof/>
                      <w:webHidden/>
                    </w:rPr>
                  </w:r>
                  <w:r w:rsidR="00A0367A">
                    <w:rPr>
                      <w:noProof/>
                      <w:webHidden/>
                    </w:rPr>
                    <w:fldChar w:fldCharType="separate"/>
                  </w:r>
                  <w:r w:rsidR="00931C8C">
                    <w:rPr>
                      <w:noProof/>
                      <w:webHidden/>
                    </w:rPr>
                    <w:t>10</w:t>
                  </w:r>
                  <w:r w:rsidR="00A0367A">
                    <w:rPr>
                      <w:noProof/>
                      <w:webHidden/>
                    </w:rPr>
                    <w:fldChar w:fldCharType="end"/>
                  </w:r>
                </w:hyperlink>
              </w:p>
              <w:p w14:paraId="70ADD8A9" w14:textId="1CA37CA6" w:rsidR="00A0367A" w:rsidRDefault="00F4426F" w:rsidP="00860FD1">
                <w:pPr>
                  <w:pStyle w:val="TOC3"/>
                  <w:rPr>
                    <w:rFonts w:asciiTheme="minorHAnsi" w:eastAsiaTheme="minorEastAsia" w:hAnsiTheme="minorHAnsi"/>
                    <w:noProof/>
                    <w:sz w:val="22"/>
                    <w:lang w:val="en-US"/>
                  </w:rPr>
                </w:pPr>
                <w:hyperlink w:anchor="_Toc11850406" w:history="1">
                  <w:r w:rsidR="00A0367A" w:rsidRPr="007E3046">
                    <w:rPr>
                      <w:rStyle w:val="Hyperlink"/>
                      <w:noProof/>
                    </w:rPr>
                    <w:t>5.2.4</w:t>
                  </w:r>
                  <w:r w:rsidR="00A0367A">
                    <w:rPr>
                      <w:rFonts w:asciiTheme="minorHAnsi" w:eastAsiaTheme="minorEastAsia" w:hAnsiTheme="minorHAnsi"/>
                      <w:noProof/>
                      <w:sz w:val="22"/>
                      <w:lang w:val="en-US"/>
                    </w:rPr>
                    <w:tab/>
                  </w:r>
                  <w:r w:rsidR="00A0367A" w:rsidRPr="007E3046">
                    <w:rPr>
                      <w:rStyle w:val="Hyperlink"/>
                      <w:noProof/>
                    </w:rPr>
                    <w:t>Dimension spatiale</w:t>
                  </w:r>
                  <w:r w:rsidR="00A0367A">
                    <w:rPr>
                      <w:noProof/>
                      <w:webHidden/>
                    </w:rPr>
                    <w:tab/>
                  </w:r>
                  <w:r w:rsidR="00A0367A">
                    <w:rPr>
                      <w:noProof/>
                      <w:webHidden/>
                    </w:rPr>
                    <w:fldChar w:fldCharType="begin"/>
                  </w:r>
                  <w:r w:rsidR="00A0367A">
                    <w:rPr>
                      <w:noProof/>
                      <w:webHidden/>
                    </w:rPr>
                    <w:instrText xml:space="preserve"> PAGEREF _Toc11850406 \h </w:instrText>
                  </w:r>
                  <w:r w:rsidR="00A0367A">
                    <w:rPr>
                      <w:noProof/>
                      <w:webHidden/>
                    </w:rPr>
                  </w:r>
                  <w:r w:rsidR="00A0367A">
                    <w:rPr>
                      <w:noProof/>
                      <w:webHidden/>
                    </w:rPr>
                    <w:fldChar w:fldCharType="separate"/>
                  </w:r>
                  <w:r w:rsidR="00931C8C">
                    <w:rPr>
                      <w:noProof/>
                      <w:webHidden/>
                    </w:rPr>
                    <w:t>11</w:t>
                  </w:r>
                  <w:r w:rsidR="00A0367A">
                    <w:rPr>
                      <w:noProof/>
                      <w:webHidden/>
                    </w:rPr>
                    <w:fldChar w:fldCharType="end"/>
                  </w:r>
                </w:hyperlink>
              </w:p>
              <w:p w14:paraId="585DADA0" w14:textId="4359D5FA" w:rsidR="00A0367A" w:rsidRDefault="00F4426F" w:rsidP="00FA488E">
                <w:pPr>
                  <w:pStyle w:val="TOC2"/>
                  <w:rPr>
                    <w:rFonts w:asciiTheme="minorHAnsi" w:eastAsiaTheme="minorEastAsia" w:hAnsiTheme="minorHAnsi" w:cstheme="minorBidi"/>
                    <w:sz w:val="22"/>
                    <w:szCs w:val="22"/>
                    <w:lang w:val="en-US"/>
                  </w:rPr>
                </w:pPr>
                <w:hyperlink w:anchor="_Toc11850407" w:history="1">
                  <w:r w:rsidR="00A0367A" w:rsidRPr="007E3046">
                    <w:rPr>
                      <w:rStyle w:val="Hyperlink"/>
                      <w:rFonts w:cs="Times New Roman"/>
                      <w14:scene3d>
                        <w14:camera w14:prst="orthographicFront"/>
                        <w14:lightRig w14:rig="threePt" w14:dir="t">
                          <w14:rot w14:lat="0" w14:lon="0" w14:rev="0"/>
                        </w14:lightRig>
                      </w14:scene3d>
                    </w:rPr>
                    <w:t>5.3</w:t>
                  </w:r>
                  <w:r w:rsidR="00A0367A">
                    <w:rPr>
                      <w:rFonts w:asciiTheme="minorHAnsi" w:eastAsiaTheme="minorEastAsia" w:hAnsiTheme="minorHAnsi" w:cstheme="minorBidi"/>
                      <w:sz w:val="22"/>
                      <w:szCs w:val="22"/>
                      <w:lang w:val="en-US"/>
                    </w:rPr>
                    <w:tab/>
                  </w:r>
                  <w:r w:rsidR="00A0367A" w:rsidRPr="007E3046">
                    <w:rPr>
                      <w:rStyle w:val="Hyperlink"/>
                    </w:rPr>
                    <w:t>Analyse spatiale en ligne « SOLAP »</w:t>
                  </w:r>
                  <w:r w:rsidR="00A0367A">
                    <w:rPr>
                      <w:webHidden/>
                    </w:rPr>
                    <w:tab/>
                  </w:r>
                  <w:r w:rsidR="00A0367A">
                    <w:rPr>
                      <w:webHidden/>
                    </w:rPr>
                    <w:fldChar w:fldCharType="begin"/>
                  </w:r>
                  <w:r w:rsidR="00A0367A">
                    <w:rPr>
                      <w:webHidden/>
                    </w:rPr>
                    <w:instrText xml:space="preserve"> PAGEREF _Toc11850407 \h </w:instrText>
                  </w:r>
                  <w:r w:rsidR="00A0367A">
                    <w:rPr>
                      <w:webHidden/>
                    </w:rPr>
                  </w:r>
                  <w:r w:rsidR="00A0367A">
                    <w:rPr>
                      <w:webHidden/>
                    </w:rPr>
                    <w:fldChar w:fldCharType="separate"/>
                  </w:r>
                  <w:r w:rsidR="00931C8C">
                    <w:rPr>
                      <w:webHidden/>
                    </w:rPr>
                    <w:t>12</w:t>
                  </w:r>
                  <w:r w:rsidR="00A0367A">
                    <w:rPr>
                      <w:webHidden/>
                    </w:rPr>
                    <w:fldChar w:fldCharType="end"/>
                  </w:r>
                </w:hyperlink>
              </w:p>
              <w:p w14:paraId="1CDAB210" w14:textId="1327B14B" w:rsidR="00A0367A" w:rsidRDefault="00F4426F" w:rsidP="00860FD1">
                <w:pPr>
                  <w:pStyle w:val="TOC3"/>
                  <w:rPr>
                    <w:rFonts w:asciiTheme="minorHAnsi" w:eastAsiaTheme="minorEastAsia" w:hAnsiTheme="minorHAnsi"/>
                    <w:noProof/>
                    <w:sz w:val="22"/>
                    <w:lang w:val="en-US"/>
                  </w:rPr>
                </w:pPr>
                <w:hyperlink w:anchor="_Toc11850408" w:history="1">
                  <w:r w:rsidR="00A0367A" w:rsidRPr="007E3046">
                    <w:rPr>
                      <w:rStyle w:val="Hyperlink"/>
                      <w:noProof/>
                    </w:rPr>
                    <w:t>5.3.1</w:t>
                  </w:r>
                  <w:r w:rsidR="00A0367A">
                    <w:rPr>
                      <w:rFonts w:asciiTheme="minorHAnsi" w:eastAsiaTheme="minorEastAsia" w:hAnsiTheme="minorHAnsi"/>
                      <w:noProof/>
                      <w:sz w:val="22"/>
                      <w:lang w:val="en-US"/>
                    </w:rPr>
                    <w:tab/>
                  </w:r>
                  <w:r w:rsidR="00A0367A" w:rsidRPr="007E3046">
                    <w:rPr>
                      <w:rStyle w:val="Hyperlink"/>
                      <w:noProof/>
                    </w:rPr>
                    <w:t>Définition</w:t>
                  </w:r>
                  <w:r w:rsidR="00A0367A">
                    <w:rPr>
                      <w:noProof/>
                      <w:webHidden/>
                    </w:rPr>
                    <w:tab/>
                  </w:r>
                  <w:r w:rsidR="00A0367A">
                    <w:rPr>
                      <w:noProof/>
                      <w:webHidden/>
                    </w:rPr>
                    <w:fldChar w:fldCharType="begin"/>
                  </w:r>
                  <w:r w:rsidR="00A0367A">
                    <w:rPr>
                      <w:noProof/>
                      <w:webHidden/>
                    </w:rPr>
                    <w:instrText xml:space="preserve"> PAGEREF _Toc11850408 \h </w:instrText>
                  </w:r>
                  <w:r w:rsidR="00A0367A">
                    <w:rPr>
                      <w:noProof/>
                      <w:webHidden/>
                    </w:rPr>
                  </w:r>
                  <w:r w:rsidR="00A0367A">
                    <w:rPr>
                      <w:noProof/>
                      <w:webHidden/>
                    </w:rPr>
                    <w:fldChar w:fldCharType="separate"/>
                  </w:r>
                  <w:r w:rsidR="00931C8C">
                    <w:rPr>
                      <w:noProof/>
                      <w:webHidden/>
                    </w:rPr>
                    <w:t>12</w:t>
                  </w:r>
                  <w:r w:rsidR="00A0367A">
                    <w:rPr>
                      <w:noProof/>
                      <w:webHidden/>
                    </w:rPr>
                    <w:fldChar w:fldCharType="end"/>
                  </w:r>
                </w:hyperlink>
              </w:p>
              <w:p w14:paraId="0CEDC89D" w14:textId="694B9D1E" w:rsidR="00A0367A" w:rsidRDefault="00F4426F" w:rsidP="00860FD1">
                <w:pPr>
                  <w:pStyle w:val="TOC3"/>
                  <w:rPr>
                    <w:rFonts w:asciiTheme="minorHAnsi" w:eastAsiaTheme="minorEastAsia" w:hAnsiTheme="minorHAnsi"/>
                    <w:noProof/>
                    <w:sz w:val="22"/>
                    <w:lang w:val="en-US"/>
                  </w:rPr>
                </w:pPr>
                <w:hyperlink w:anchor="_Toc11850409" w:history="1">
                  <w:r w:rsidR="00A0367A" w:rsidRPr="007E3046">
                    <w:rPr>
                      <w:rStyle w:val="Hyperlink"/>
                      <w:noProof/>
                    </w:rPr>
                    <w:t>5.3.2</w:t>
                  </w:r>
                  <w:r w:rsidR="00A0367A">
                    <w:rPr>
                      <w:rFonts w:asciiTheme="minorHAnsi" w:eastAsiaTheme="minorEastAsia" w:hAnsiTheme="minorHAnsi"/>
                      <w:noProof/>
                      <w:sz w:val="22"/>
                      <w:lang w:val="en-US"/>
                    </w:rPr>
                    <w:tab/>
                  </w:r>
                  <w:r w:rsidR="00A0367A" w:rsidRPr="007E3046">
                    <w:rPr>
                      <w:rStyle w:val="Hyperlink"/>
                      <w:noProof/>
                    </w:rPr>
                    <w:t>Architecture des système SOLAP</w:t>
                  </w:r>
                  <w:r w:rsidR="00A0367A">
                    <w:rPr>
                      <w:noProof/>
                      <w:webHidden/>
                    </w:rPr>
                    <w:tab/>
                  </w:r>
                  <w:r w:rsidR="00A0367A">
                    <w:rPr>
                      <w:noProof/>
                      <w:webHidden/>
                    </w:rPr>
                    <w:fldChar w:fldCharType="begin"/>
                  </w:r>
                  <w:r w:rsidR="00A0367A">
                    <w:rPr>
                      <w:noProof/>
                      <w:webHidden/>
                    </w:rPr>
                    <w:instrText xml:space="preserve"> PAGEREF _Toc11850409 \h </w:instrText>
                  </w:r>
                  <w:r w:rsidR="00A0367A">
                    <w:rPr>
                      <w:noProof/>
                      <w:webHidden/>
                    </w:rPr>
                  </w:r>
                  <w:r w:rsidR="00A0367A">
                    <w:rPr>
                      <w:noProof/>
                      <w:webHidden/>
                    </w:rPr>
                    <w:fldChar w:fldCharType="separate"/>
                  </w:r>
                  <w:r w:rsidR="00931C8C">
                    <w:rPr>
                      <w:noProof/>
                      <w:webHidden/>
                    </w:rPr>
                    <w:t>12</w:t>
                  </w:r>
                  <w:r w:rsidR="00A0367A">
                    <w:rPr>
                      <w:noProof/>
                      <w:webHidden/>
                    </w:rPr>
                    <w:fldChar w:fldCharType="end"/>
                  </w:r>
                </w:hyperlink>
              </w:p>
              <w:p w14:paraId="1935D660" w14:textId="264BDBA5" w:rsidR="00A0367A" w:rsidRDefault="00F4426F" w:rsidP="00860FD1">
                <w:pPr>
                  <w:pStyle w:val="TOC3"/>
                  <w:rPr>
                    <w:rFonts w:asciiTheme="minorHAnsi" w:eastAsiaTheme="minorEastAsia" w:hAnsiTheme="minorHAnsi"/>
                    <w:noProof/>
                    <w:sz w:val="22"/>
                    <w:lang w:val="en-US"/>
                  </w:rPr>
                </w:pPr>
                <w:hyperlink w:anchor="_Toc11850410" w:history="1">
                  <w:r w:rsidR="00A0367A" w:rsidRPr="007E3046">
                    <w:rPr>
                      <w:rStyle w:val="Hyperlink"/>
                      <w:noProof/>
                    </w:rPr>
                    <w:t>5.3.3</w:t>
                  </w:r>
                  <w:r w:rsidR="00A0367A">
                    <w:rPr>
                      <w:rFonts w:asciiTheme="minorHAnsi" w:eastAsiaTheme="minorEastAsia" w:hAnsiTheme="minorHAnsi"/>
                      <w:noProof/>
                      <w:sz w:val="22"/>
                      <w:lang w:val="en-US"/>
                    </w:rPr>
                    <w:tab/>
                  </w:r>
                  <w:r w:rsidR="00A0367A" w:rsidRPr="007E3046">
                    <w:rPr>
                      <w:rStyle w:val="Hyperlink"/>
                      <w:noProof/>
                    </w:rPr>
                    <w:t>Standard de modélisation</w:t>
                  </w:r>
                  <w:r w:rsidR="00A0367A">
                    <w:rPr>
                      <w:noProof/>
                      <w:webHidden/>
                    </w:rPr>
                    <w:tab/>
                  </w:r>
                  <w:r w:rsidR="00A0367A">
                    <w:rPr>
                      <w:noProof/>
                      <w:webHidden/>
                    </w:rPr>
                    <w:fldChar w:fldCharType="begin"/>
                  </w:r>
                  <w:r w:rsidR="00A0367A">
                    <w:rPr>
                      <w:noProof/>
                      <w:webHidden/>
                    </w:rPr>
                    <w:instrText xml:space="preserve"> PAGEREF _Toc11850410 \h </w:instrText>
                  </w:r>
                  <w:r w:rsidR="00A0367A">
                    <w:rPr>
                      <w:noProof/>
                      <w:webHidden/>
                    </w:rPr>
                  </w:r>
                  <w:r w:rsidR="00A0367A">
                    <w:rPr>
                      <w:noProof/>
                      <w:webHidden/>
                    </w:rPr>
                    <w:fldChar w:fldCharType="separate"/>
                  </w:r>
                  <w:r w:rsidR="00931C8C">
                    <w:rPr>
                      <w:noProof/>
                      <w:webHidden/>
                    </w:rPr>
                    <w:t>13</w:t>
                  </w:r>
                  <w:r w:rsidR="00A0367A">
                    <w:rPr>
                      <w:noProof/>
                      <w:webHidden/>
                    </w:rPr>
                    <w:fldChar w:fldCharType="end"/>
                  </w:r>
                </w:hyperlink>
              </w:p>
              <w:p w14:paraId="416DE236" w14:textId="7EA29536" w:rsidR="00A0367A" w:rsidRDefault="00F4426F" w:rsidP="00860FD1">
                <w:pPr>
                  <w:pStyle w:val="TOC3"/>
                  <w:rPr>
                    <w:rFonts w:asciiTheme="minorHAnsi" w:eastAsiaTheme="minorEastAsia" w:hAnsiTheme="minorHAnsi"/>
                    <w:noProof/>
                    <w:sz w:val="22"/>
                    <w:lang w:val="en-US"/>
                  </w:rPr>
                </w:pPr>
                <w:hyperlink w:anchor="_Toc11850411" w:history="1">
                  <w:r w:rsidR="00A0367A" w:rsidRPr="007E3046">
                    <w:rPr>
                      <w:rStyle w:val="Hyperlink"/>
                      <w:noProof/>
                    </w:rPr>
                    <w:t>5.3.4</w:t>
                  </w:r>
                  <w:r w:rsidR="00A0367A">
                    <w:rPr>
                      <w:rFonts w:asciiTheme="minorHAnsi" w:eastAsiaTheme="minorEastAsia" w:hAnsiTheme="minorHAnsi"/>
                      <w:noProof/>
                      <w:sz w:val="22"/>
                      <w:lang w:val="en-US"/>
                    </w:rPr>
                    <w:tab/>
                  </w:r>
                  <w:r w:rsidR="00A0367A" w:rsidRPr="007E3046">
                    <w:rPr>
                      <w:rStyle w:val="Hyperlink"/>
                      <w:noProof/>
                    </w:rPr>
                    <w:t>Operateurs SOLAP</w:t>
                  </w:r>
                  <w:r w:rsidR="00A0367A">
                    <w:rPr>
                      <w:noProof/>
                      <w:webHidden/>
                    </w:rPr>
                    <w:tab/>
                  </w:r>
                  <w:r w:rsidR="00A0367A">
                    <w:rPr>
                      <w:noProof/>
                      <w:webHidden/>
                    </w:rPr>
                    <w:fldChar w:fldCharType="begin"/>
                  </w:r>
                  <w:r w:rsidR="00A0367A">
                    <w:rPr>
                      <w:noProof/>
                      <w:webHidden/>
                    </w:rPr>
                    <w:instrText xml:space="preserve"> PAGEREF _Toc11850411 \h </w:instrText>
                  </w:r>
                  <w:r w:rsidR="00A0367A">
                    <w:rPr>
                      <w:noProof/>
                      <w:webHidden/>
                    </w:rPr>
                  </w:r>
                  <w:r w:rsidR="00A0367A">
                    <w:rPr>
                      <w:noProof/>
                      <w:webHidden/>
                    </w:rPr>
                    <w:fldChar w:fldCharType="separate"/>
                  </w:r>
                  <w:r w:rsidR="00931C8C">
                    <w:rPr>
                      <w:noProof/>
                      <w:webHidden/>
                    </w:rPr>
                    <w:t>14</w:t>
                  </w:r>
                  <w:r w:rsidR="00A0367A">
                    <w:rPr>
                      <w:noProof/>
                      <w:webHidden/>
                    </w:rPr>
                    <w:fldChar w:fldCharType="end"/>
                  </w:r>
                </w:hyperlink>
              </w:p>
              <w:p w14:paraId="2F8C1A71" w14:textId="3191BCF0" w:rsidR="00A0367A" w:rsidRDefault="00F4426F" w:rsidP="00770023">
                <w:pPr>
                  <w:pStyle w:val="TOC1"/>
                  <w:rPr>
                    <w:rStyle w:val="Hyperlink"/>
                    <w:noProof/>
                  </w:rPr>
                </w:pPr>
                <w:hyperlink w:anchor="_Toc11850412" w:history="1">
                  <w:r w:rsidR="00A0367A" w:rsidRPr="007E3046">
                    <w:rPr>
                      <w:rStyle w:val="Hyperlink"/>
                      <w:noProof/>
                    </w:rPr>
                    <w:t>6</w:t>
                  </w:r>
                  <w:r w:rsidR="00A0367A">
                    <w:rPr>
                      <w:rFonts w:asciiTheme="minorHAnsi" w:eastAsiaTheme="minorEastAsia" w:hAnsiTheme="minorHAnsi"/>
                      <w:noProof/>
                      <w:sz w:val="22"/>
                      <w:lang w:val="en-US"/>
                    </w:rPr>
                    <w:tab/>
                  </w:r>
                  <w:r w:rsidR="00A0367A" w:rsidRPr="007E3046">
                    <w:rPr>
                      <w:rStyle w:val="Hyperlink"/>
                      <w:noProof/>
                    </w:rPr>
                    <w:t>Conclusion</w:t>
                  </w:r>
                  <w:r w:rsidR="00A0367A">
                    <w:rPr>
                      <w:noProof/>
                      <w:webHidden/>
                    </w:rPr>
                    <w:tab/>
                  </w:r>
                  <w:r w:rsidR="00A0367A">
                    <w:rPr>
                      <w:noProof/>
                      <w:webHidden/>
                    </w:rPr>
                    <w:fldChar w:fldCharType="begin"/>
                  </w:r>
                  <w:r w:rsidR="00A0367A">
                    <w:rPr>
                      <w:noProof/>
                      <w:webHidden/>
                    </w:rPr>
                    <w:instrText xml:space="preserve"> PAGEREF _Toc11850412 \h </w:instrText>
                  </w:r>
                  <w:r w:rsidR="00A0367A">
                    <w:rPr>
                      <w:noProof/>
                      <w:webHidden/>
                    </w:rPr>
                  </w:r>
                  <w:r w:rsidR="00A0367A">
                    <w:rPr>
                      <w:noProof/>
                      <w:webHidden/>
                    </w:rPr>
                    <w:fldChar w:fldCharType="separate"/>
                  </w:r>
                  <w:r w:rsidR="00931C8C">
                    <w:rPr>
                      <w:noProof/>
                      <w:webHidden/>
                    </w:rPr>
                    <w:t>17</w:t>
                  </w:r>
                  <w:r w:rsidR="00A0367A">
                    <w:rPr>
                      <w:noProof/>
                      <w:webHidden/>
                    </w:rPr>
                    <w:fldChar w:fldCharType="end"/>
                  </w:r>
                </w:hyperlink>
              </w:p>
              <w:p w14:paraId="2CDF3F50" w14:textId="77777777" w:rsidR="00A0367A" w:rsidRPr="00F16266" w:rsidRDefault="00A0367A" w:rsidP="00C35B43">
                <w:pPr>
                  <w:ind w:firstLine="0"/>
                  <w:rPr>
                    <w:noProof/>
                    <w:sz w:val="28"/>
                    <w:szCs w:val="28"/>
                    <w:lang w:eastAsia="en-US"/>
                  </w:rPr>
                </w:pPr>
                <w:r w:rsidRPr="00F16266">
                  <w:rPr>
                    <w:b/>
                    <w:bCs/>
                    <w:noProof/>
                    <w:sz w:val="28"/>
                    <w:szCs w:val="28"/>
                    <w:lang w:eastAsia="en-US"/>
                  </w:rPr>
                  <w:t xml:space="preserve">Chapitre </w:t>
                </w:r>
                <w:r>
                  <w:rPr>
                    <w:b/>
                    <w:bCs/>
                    <w:noProof/>
                    <w:sz w:val="28"/>
                    <w:szCs w:val="28"/>
                    <w:lang w:eastAsia="en-US"/>
                  </w:rPr>
                  <w:t>II</w:t>
                </w:r>
                <w:r w:rsidRPr="00F16266">
                  <w:rPr>
                    <w:b/>
                    <w:bCs/>
                    <w:noProof/>
                    <w:sz w:val="28"/>
                    <w:szCs w:val="28"/>
                    <w:lang w:eastAsia="en-US"/>
                  </w:rPr>
                  <w:t xml:space="preserve"> :</w:t>
                </w:r>
                <w:r w:rsidRPr="00F16266">
                  <w:rPr>
                    <w:rFonts w:ascii="Times New Roman" w:hAnsi="Times New Roman" w:cs="Times New Roman"/>
                    <w:noProof/>
                    <w:color w:val="2F5496" w:themeColor="accent1" w:themeShade="BF"/>
                    <w:sz w:val="28"/>
                    <w:szCs w:val="28"/>
                  </w:rPr>
                  <w:t xml:space="preserve"> </w:t>
                </w:r>
                <w:r w:rsidRPr="00F16266">
                  <w:rPr>
                    <w:rFonts w:ascii="Times New Roman" w:hAnsi="Times New Roman" w:cs="Times New Roman"/>
                    <w:noProof/>
                    <w:sz w:val="28"/>
                    <w:szCs w:val="28"/>
                  </w:rPr>
                  <w:t>La personnalisation des entrepôts de données spatiales</w:t>
                </w:r>
              </w:p>
              <w:p w14:paraId="0B8CA6E0" w14:textId="7F3CA76A" w:rsidR="00A0367A" w:rsidRDefault="00F4426F" w:rsidP="00770023">
                <w:pPr>
                  <w:pStyle w:val="TOC1"/>
                  <w:rPr>
                    <w:rFonts w:asciiTheme="minorHAnsi" w:eastAsiaTheme="minorEastAsia" w:hAnsiTheme="minorHAnsi"/>
                    <w:noProof/>
                    <w:sz w:val="22"/>
                    <w:lang w:val="en-US"/>
                  </w:rPr>
                </w:pPr>
                <w:hyperlink w:anchor="_Toc11850413" w:history="1">
                  <w:r w:rsidR="00A0367A" w:rsidRPr="007E3046">
                    <w:rPr>
                      <w:rStyle w:val="Hyperlink"/>
                      <w:noProof/>
                    </w:rPr>
                    <w:t>1</w:t>
                  </w:r>
                  <w:r w:rsidR="00A0367A">
                    <w:rPr>
                      <w:rFonts w:asciiTheme="minorHAnsi" w:eastAsiaTheme="minorEastAsia" w:hAnsiTheme="minorHAnsi"/>
                      <w:noProof/>
                      <w:sz w:val="22"/>
                      <w:lang w:val="en-US"/>
                    </w:rPr>
                    <w:tab/>
                  </w:r>
                  <w:r w:rsidR="00A0367A" w:rsidRPr="007E3046">
                    <w:rPr>
                      <w:rStyle w:val="Hyperlink"/>
                      <w:noProof/>
                    </w:rPr>
                    <w:t>Introduction</w:t>
                  </w:r>
                  <w:r w:rsidR="00A0367A">
                    <w:rPr>
                      <w:noProof/>
                      <w:webHidden/>
                    </w:rPr>
                    <w:tab/>
                  </w:r>
                  <w:r w:rsidR="00A0367A">
                    <w:rPr>
                      <w:noProof/>
                      <w:webHidden/>
                    </w:rPr>
                    <w:fldChar w:fldCharType="begin"/>
                  </w:r>
                  <w:r w:rsidR="00A0367A">
                    <w:rPr>
                      <w:noProof/>
                      <w:webHidden/>
                    </w:rPr>
                    <w:instrText xml:space="preserve"> PAGEREF _Toc11850413 \h </w:instrText>
                  </w:r>
                  <w:r w:rsidR="00A0367A">
                    <w:rPr>
                      <w:noProof/>
                      <w:webHidden/>
                    </w:rPr>
                  </w:r>
                  <w:r w:rsidR="00A0367A">
                    <w:rPr>
                      <w:noProof/>
                      <w:webHidden/>
                    </w:rPr>
                    <w:fldChar w:fldCharType="separate"/>
                  </w:r>
                  <w:r w:rsidR="00931C8C">
                    <w:rPr>
                      <w:noProof/>
                      <w:webHidden/>
                    </w:rPr>
                    <w:t>18</w:t>
                  </w:r>
                  <w:r w:rsidR="00A0367A">
                    <w:rPr>
                      <w:noProof/>
                      <w:webHidden/>
                    </w:rPr>
                    <w:fldChar w:fldCharType="end"/>
                  </w:r>
                </w:hyperlink>
              </w:p>
              <w:p w14:paraId="2DEA8571" w14:textId="03984241" w:rsidR="00A0367A" w:rsidRDefault="00F4426F" w:rsidP="00770023">
                <w:pPr>
                  <w:pStyle w:val="TOC1"/>
                  <w:rPr>
                    <w:rFonts w:asciiTheme="minorHAnsi" w:eastAsiaTheme="minorEastAsia" w:hAnsiTheme="minorHAnsi"/>
                    <w:noProof/>
                    <w:sz w:val="22"/>
                    <w:lang w:val="en-US"/>
                  </w:rPr>
                </w:pPr>
                <w:hyperlink w:anchor="_Toc11850414" w:history="1">
                  <w:r w:rsidR="00A0367A" w:rsidRPr="007E3046">
                    <w:rPr>
                      <w:rStyle w:val="Hyperlink"/>
                      <w:noProof/>
                    </w:rPr>
                    <w:t>2</w:t>
                  </w:r>
                  <w:r w:rsidR="00A0367A">
                    <w:rPr>
                      <w:rFonts w:asciiTheme="minorHAnsi" w:eastAsiaTheme="minorEastAsia" w:hAnsiTheme="minorHAnsi"/>
                      <w:noProof/>
                      <w:sz w:val="22"/>
                      <w:lang w:val="en-US"/>
                    </w:rPr>
                    <w:tab/>
                  </w:r>
                  <w:r w:rsidR="00A0367A" w:rsidRPr="007E3046">
                    <w:rPr>
                      <w:rStyle w:val="Hyperlink"/>
                      <w:noProof/>
                    </w:rPr>
                    <w:t>Personnalisation de l’information</w:t>
                  </w:r>
                  <w:r w:rsidR="00A0367A">
                    <w:rPr>
                      <w:noProof/>
                      <w:webHidden/>
                    </w:rPr>
                    <w:tab/>
                  </w:r>
                  <w:r w:rsidR="00A0367A">
                    <w:rPr>
                      <w:noProof/>
                      <w:webHidden/>
                    </w:rPr>
                    <w:fldChar w:fldCharType="begin"/>
                  </w:r>
                  <w:r w:rsidR="00A0367A">
                    <w:rPr>
                      <w:noProof/>
                      <w:webHidden/>
                    </w:rPr>
                    <w:instrText xml:space="preserve"> PAGEREF _Toc11850414 \h </w:instrText>
                  </w:r>
                  <w:r w:rsidR="00A0367A">
                    <w:rPr>
                      <w:noProof/>
                      <w:webHidden/>
                    </w:rPr>
                  </w:r>
                  <w:r w:rsidR="00A0367A">
                    <w:rPr>
                      <w:noProof/>
                      <w:webHidden/>
                    </w:rPr>
                    <w:fldChar w:fldCharType="separate"/>
                  </w:r>
                  <w:r w:rsidR="00931C8C">
                    <w:rPr>
                      <w:noProof/>
                      <w:webHidden/>
                    </w:rPr>
                    <w:t>18</w:t>
                  </w:r>
                  <w:r w:rsidR="00A0367A">
                    <w:rPr>
                      <w:noProof/>
                      <w:webHidden/>
                    </w:rPr>
                    <w:fldChar w:fldCharType="end"/>
                  </w:r>
                </w:hyperlink>
              </w:p>
              <w:p w14:paraId="190DFE05" w14:textId="3D54E4C8" w:rsidR="00A0367A" w:rsidRDefault="00F4426F" w:rsidP="00FA488E">
                <w:pPr>
                  <w:pStyle w:val="TOC2"/>
                  <w:rPr>
                    <w:rFonts w:asciiTheme="minorHAnsi" w:eastAsiaTheme="minorEastAsia" w:hAnsiTheme="minorHAnsi" w:cstheme="minorBidi"/>
                    <w:sz w:val="22"/>
                    <w:szCs w:val="22"/>
                    <w:lang w:val="en-US"/>
                  </w:rPr>
                </w:pPr>
                <w:hyperlink w:anchor="_Toc11850415" w:history="1">
                  <w:r w:rsidR="00A0367A" w:rsidRPr="007E3046">
                    <w:rPr>
                      <w:rStyle w:val="Hyperlink"/>
                      <w:rFonts w:cs="Times New Roman"/>
                      <w14:scene3d>
                        <w14:camera w14:prst="orthographicFront"/>
                        <w14:lightRig w14:rig="threePt" w14:dir="t">
                          <w14:rot w14:lat="0" w14:lon="0" w14:rev="0"/>
                        </w14:lightRig>
                      </w14:scene3d>
                    </w:rPr>
                    <w:t>2.1</w:t>
                  </w:r>
                  <w:r w:rsidR="00A0367A">
                    <w:rPr>
                      <w:rFonts w:asciiTheme="minorHAnsi" w:eastAsiaTheme="minorEastAsia" w:hAnsiTheme="minorHAnsi" w:cstheme="minorBidi"/>
                      <w:sz w:val="22"/>
                      <w:szCs w:val="22"/>
                      <w:lang w:val="en-US"/>
                    </w:rPr>
                    <w:tab/>
                  </w:r>
                  <w:r w:rsidR="00A0367A" w:rsidRPr="007E3046">
                    <w:rPr>
                      <w:rStyle w:val="Hyperlink"/>
                    </w:rPr>
                    <w:t>Définition</w:t>
                  </w:r>
                  <w:r w:rsidR="00A0367A">
                    <w:rPr>
                      <w:webHidden/>
                    </w:rPr>
                    <w:tab/>
                  </w:r>
                  <w:r w:rsidR="00A0367A">
                    <w:rPr>
                      <w:webHidden/>
                    </w:rPr>
                    <w:fldChar w:fldCharType="begin"/>
                  </w:r>
                  <w:r w:rsidR="00A0367A">
                    <w:rPr>
                      <w:webHidden/>
                    </w:rPr>
                    <w:instrText xml:space="preserve"> PAGEREF _Toc11850415 \h </w:instrText>
                  </w:r>
                  <w:r w:rsidR="00A0367A">
                    <w:rPr>
                      <w:webHidden/>
                    </w:rPr>
                  </w:r>
                  <w:r w:rsidR="00A0367A">
                    <w:rPr>
                      <w:webHidden/>
                    </w:rPr>
                    <w:fldChar w:fldCharType="separate"/>
                  </w:r>
                  <w:r w:rsidR="00931C8C">
                    <w:rPr>
                      <w:webHidden/>
                    </w:rPr>
                    <w:t>18</w:t>
                  </w:r>
                  <w:r w:rsidR="00A0367A">
                    <w:rPr>
                      <w:webHidden/>
                    </w:rPr>
                    <w:fldChar w:fldCharType="end"/>
                  </w:r>
                </w:hyperlink>
              </w:p>
              <w:p w14:paraId="48D6C19C" w14:textId="44FA9D21" w:rsidR="00A0367A" w:rsidRDefault="00F4426F" w:rsidP="00FA488E">
                <w:pPr>
                  <w:pStyle w:val="TOC2"/>
                  <w:rPr>
                    <w:rFonts w:asciiTheme="minorHAnsi" w:eastAsiaTheme="minorEastAsia" w:hAnsiTheme="minorHAnsi" w:cstheme="minorBidi"/>
                    <w:sz w:val="22"/>
                    <w:szCs w:val="22"/>
                    <w:lang w:val="en-US"/>
                  </w:rPr>
                </w:pPr>
                <w:hyperlink w:anchor="_Toc11850416" w:history="1">
                  <w:r w:rsidR="00A0367A" w:rsidRPr="007E3046">
                    <w:rPr>
                      <w:rStyle w:val="Hyperlink"/>
                      <w:rFonts w:cs="Times New Roman"/>
                      <w14:scene3d>
                        <w14:camera w14:prst="orthographicFront"/>
                        <w14:lightRig w14:rig="threePt" w14:dir="t">
                          <w14:rot w14:lat="0" w14:lon="0" w14:rev="0"/>
                        </w14:lightRig>
                      </w14:scene3d>
                    </w:rPr>
                    <w:t>2.2</w:t>
                  </w:r>
                  <w:r w:rsidR="00A0367A">
                    <w:rPr>
                      <w:rFonts w:asciiTheme="minorHAnsi" w:eastAsiaTheme="minorEastAsia" w:hAnsiTheme="minorHAnsi" w:cstheme="minorBidi"/>
                      <w:sz w:val="22"/>
                      <w:szCs w:val="22"/>
                      <w:lang w:val="en-US"/>
                    </w:rPr>
                    <w:tab/>
                  </w:r>
                  <w:r w:rsidR="00A0367A" w:rsidRPr="007E3046">
                    <w:rPr>
                      <w:rStyle w:val="Hyperlink"/>
                    </w:rPr>
                    <w:t>Principe de la personnalisation</w:t>
                  </w:r>
                  <w:r w:rsidR="00A0367A">
                    <w:rPr>
                      <w:webHidden/>
                    </w:rPr>
                    <w:tab/>
                  </w:r>
                  <w:r w:rsidR="00A0367A">
                    <w:rPr>
                      <w:webHidden/>
                    </w:rPr>
                    <w:fldChar w:fldCharType="begin"/>
                  </w:r>
                  <w:r w:rsidR="00A0367A">
                    <w:rPr>
                      <w:webHidden/>
                    </w:rPr>
                    <w:instrText xml:space="preserve"> PAGEREF _Toc11850416 \h </w:instrText>
                  </w:r>
                  <w:r w:rsidR="00A0367A">
                    <w:rPr>
                      <w:webHidden/>
                    </w:rPr>
                  </w:r>
                  <w:r w:rsidR="00A0367A">
                    <w:rPr>
                      <w:webHidden/>
                    </w:rPr>
                    <w:fldChar w:fldCharType="separate"/>
                  </w:r>
                  <w:r w:rsidR="00931C8C">
                    <w:rPr>
                      <w:webHidden/>
                    </w:rPr>
                    <w:t>19</w:t>
                  </w:r>
                  <w:r w:rsidR="00A0367A">
                    <w:rPr>
                      <w:webHidden/>
                    </w:rPr>
                    <w:fldChar w:fldCharType="end"/>
                  </w:r>
                </w:hyperlink>
              </w:p>
              <w:p w14:paraId="71CE558F" w14:textId="688482E4" w:rsidR="00A0367A" w:rsidRDefault="00F4426F" w:rsidP="00770023">
                <w:pPr>
                  <w:pStyle w:val="TOC1"/>
                  <w:rPr>
                    <w:rFonts w:asciiTheme="minorHAnsi" w:eastAsiaTheme="minorEastAsia" w:hAnsiTheme="minorHAnsi"/>
                    <w:noProof/>
                    <w:sz w:val="22"/>
                    <w:lang w:val="en-US"/>
                  </w:rPr>
                </w:pPr>
                <w:hyperlink w:anchor="_Toc11850417" w:history="1">
                  <w:r w:rsidR="00A0367A" w:rsidRPr="007E3046">
                    <w:rPr>
                      <w:rStyle w:val="Hyperlink"/>
                      <w:noProof/>
                    </w:rPr>
                    <w:t>3</w:t>
                  </w:r>
                  <w:r w:rsidR="00A0367A">
                    <w:rPr>
                      <w:rFonts w:asciiTheme="minorHAnsi" w:eastAsiaTheme="minorEastAsia" w:hAnsiTheme="minorHAnsi"/>
                      <w:noProof/>
                      <w:sz w:val="22"/>
                      <w:lang w:val="en-US"/>
                    </w:rPr>
                    <w:tab/>
                  </w:r>
                  <w:r w:rsidR="00A0367A" w:rsidRPr="007E3046">
                    <w:rPr>
                      <w:rStyle w:val="Hyperlink"/>
                      <w:noProof/>
                    </w:rPr>
                    <w:t>Profil utilisateur</w:t>
                  </w:r>
                  <w:r w:rsidR="00A0367A">
                    <w:rPr>
                      <w:noProof/>
                      <w:webHidden/>
                    </w:rPr>
                    <w:tab/>
                  </w:r>
                  <w:r w:rsidR="00A0367A">
                    <w:rPr>
                      <w:noProof/>
                      <w:webHidden/>
                    </w:rPr>
                    <w:fldChar w:fldCharType="begin"/>
                  </w:r>
                  <w:r w:rsidR="00A0367A">
                    <w:rPr>
                      <w:noProof/>
                      <w:webHidden/>
                    </w:rPr>
                    <w:instrText xml:space="preserve"> PAGEREF _Toc11850417 \h </w:instrText>
                  </w:r>
                  <w:r w:rsidR="00A0367A">
                    <w:rPr>
                      <w:noProof/>
                      <w:webHidden/>
                    </w:rPr>
                  </w:r>
                  <w:r w:rsidR="00A0367A">
                    <w:rPr>
                      <w:noProof/>
                      <w:webHidden/>
                    </w:rPr>
                    <w:fldChar w:fldCharType="separate"/>
                  </w:r>
                  <w:r w:rsidR="00931C8C">
                    <w:rPr>
                      <w:noProof/>
                      <w:webHidden/>
                    </w:rPr>
                    <w:t>19</w:t>
                  </w:r>
                  <w:r w:rsidR="00A0367A">
                    <w:rPr>
                      <w:noProof/>
                      <w:webHidden/>
                    </w:rPr>
                    <w:fldChar w:fldCharType="end"/>
                  </w:r>
                </w:hyperlink>
              </w:p>
              <w:p w14:paraId="13B551A1" w14:textId="591EA90C" w:rsidR="00A0367A" w:rsidRDefault="00F4426F" w:rsidP="00FA488E">
                <w:pPr>
                  <w:pStyle w:val="TOC2"/>
                  <w:rPr>
                    <w:rFonts w:asciiTheme="minorHAnsi" w:eastAsiaTheme="minorEastAsia" w:hAnsiTheme="minorHAnsi" w:cstheme="minorBidi"/>
                    <w:sz w:val="22"/>
                    <w:szCs w:val="22"/>
                    <w:lang w:val="en-US"/>
                  </w:rPr>
                </w:pPr>
                <w:hyperlink w:anchor="_Toc11850418" w:history="1">
                  <w:r w:rsidR="00A0367A" w:rsidRPr="007E3046">
                    <w:rPr>
                      <w:rStyle w:val="Hyperlink"/>
                      <w:rFonts w:cs="Times New Roman"/>
                      <w14:scene3d>
                        <w14:camera w14:prst="orthographicFront"/>
                        <w14:lightRig w14:rig="threePt" w14:dir="t">
                          <w14:rot w14:lat="0" w14:lon="0" w14:rev="0"/>
                        </w14:lightRig>
                      </w14:scene3d>
                    </w:rPr>
                    <w:t>3.1</w:t>
                  </w:r>
                  <w:r w:rsidR="00A0367A">
                    <w:rPr>
                      <w:rFonts w:asciiTheme="minorHAnsi" w:eastAsiaTheme="minorEastAsia" w:hAnsiTheme="minorHAnsi" w:cstheme="minorBidi"/>
                      <w:sz w:val="22"/>
                      <w:szCs w:val="22"/>
                      <w:lang w:val="en-US"/>
                    </w:rPr>
                    <w:tab/>
                  </w:r>
                  <w:r w:rsidR="00A0367A" w:rsidRPr="007E3046">
                    <w:rPr>
                      <w:rStyle w:val="Hyperlink"/>
                    </w:rPr>
                    <w:t>Définition</w:t>
                  </w:r>
                  <w:r w:rsidR="00A0367A">
                    <w:rPr>
                      <w:webHidden/>
                    </w:rPr>
                    <w:tab/>
                  </w:r>
                  <w:r w:rsidR="00A0367A">
                    <w:rPr>
                      <w:webHidden/>
                    </w:rPr>
                    <w:fldChar w:fldCharType="begin"/>
                  </w:r>
                  <w:r w:rsidR="00A0367A">
                    <w:rPr>
                      <w:webHidden/>
                    </w:rPr>
                    <w:instrText xml:space="preserve"> PAGEREF _Toc11850418 \h </w:instrText>
                  </w:r>
                  <w:r w:rsidR="00A0367A">
                    <w:rPr>
                      <w:webHidden/>
                    </w:rPr>
                  </w:r>
                  <w:r w:rsidR="00A0367A">
                    <w:rPr>
                      <w:webHidden/>
                    </w:rPr>
                    <w:fldChar w:fldCharType="separate"/>
                  </w:r>
                  <w:r w:rsidR="00931C8C">
                    <w:rPr>
                      <w:webHidden/>
                    </w:rPr>
                    <w:t>20</w:t>
                  </w:r>
                  <w:r w:rsidR="00A0367A">
                    <w:rPr>
                      <w:webHidden/>
                    </w:rPr>
                    <w:fldChar w:fldCharType="end"/>
                  </w:r>
                </w:hyperlink>
              </w:p>
              <w:p w14:paraId="2E093893" w14:textId="5326C40E" w:rsidR="00A0367A" w:rsidRDefault="00F4426F" w:rsidP="00FA488E">
                <w:pPr>
                  <w:pStyle w:val="TOC2"/>
                  <w:rPr>
                    <w:rFonts w:asciiTheme="minorHAnsi" w:eastAsiaTheme="minorEastAsia" w:hAnsiTheme="minorHAnsi" w:cstheme="minorBidi"/>
                    <w:sz w:val="22"/>
                    <w:szCs w:val="22"/>
                    <w:lang w:val="en-US"/>
                  </w:rPr>
                </w:pPr>
                <w:hyperlink w:anchor="_Toc11850419" w:history="1">
                  <w:r w:rsidR="00A0367A" w:rsidRPr="007E3046">
                    <w:rPr>
                      <w:rStyle w:val="Hyperlink"/>
                      <w:rFonts w:cs="Times New Roman"/>
                      <w14:scene3d>
                        <w14:camera w14:prst="orthographicFront"/>
                        <w14:lightRig w14:rig="threePt" w14:dir="t">
                          <w14:rot w14:lat="0" w14:lon="0" w14:rev="0"/>
                        </w14:lightRig>
                      </w14:scene3d>
                    </w:rPr>
                    <w:t>3.2</w:t>
                  </w:r>
                  <w:r w:rsidR="00A0367A">
                    <w:rPr>
                      <w:rFonts w:asciiTheme="minorHAnsi" w:eastAsiaTheme="minorEastAsia" w:hAnsiTheme="minorHAnsi" w:cstheme="minorBidi"/>
                      <w:sz w:val="22"/>
                      <w:szCs w:val="22"/>
                      <w:lang w:val="en-US"/>
                    </w:rPr>
                    <w:tab/>
                  </w:r>
                  <w:r w:rsidR="00A0367A" w:rsidRPr="007E3046">
                    <w:rPr>
                      <w:rStyle w:val="Hyperlink"/>
                    </w:rPr>
                    <w:t>Processus de définition d’un profil utilisateur</w:t>
                  </w:r>
                  <w:r w:rsidR="00A0367A">
                    <w:rPr>
                      <w:webHidden/>
                    </w:rPr>
                    <w:tab/>
                  </w:r>
                  <w:r w:rsidR="00A0367A">
                    <w:rPr>
                      <w:webHidden/>
                    </w:rPr>
                    <w:fldChar w:fldCharType="begin"/>
                  </w:r>
                  <w:r w:rsidR="00A0367A">
                    <w:rPr>
                      <w:webHidden/>
                    </w:rPr>
                    <w:instrText xml:space="preserve"> PAGEREF _Toc11850419 \h </w:instrText>
                  </w:r>
                  <w:r w:rsidR="00A0367A">
                    <w:rPr>
                      <w:webHidden/>
                    </w:rPr>
                  </w:r>
                  <w:r w:rsidR="00A0367A">
                    <w:rPr>
                      <w:webHidden/>
                    </w:rPr>
                    <w:fldChar w:fldCharType="separate"/>
                  </w:r>
                  <w:r w:rsidR="00931C8C">
                    <w:rPr>
                      <w:webHidden/>
                    </w:rPr>
                    <w:t>20</w:t>
                  </w:r>
                  <w:r w:rsidR="00A0367A">
                    <w:rPr>
                      <w:webHidden/>
                    </w:rPr>
                    <w:fldChar w:fldCharType="end"/>
                  </w:r>
                </w:hyperlink>
              </w:p>
              <w:p w14:paraId="32CC23E3" w14:textId="4CA558A6" w:rsidR="00A0367A" w:rsidRDefault="00F4426F" w:rsidP="00860FD1">
                <w:pPr>
                  <w:pStyle w:val="TOC3"/>
                  <w:rPr>
                    <w:rFonts w:asciiTheme="minorHAnsi" w:eastAsiaTheme="minorEastAsia" w:hAnsiTheme="minorHAnsi"/>
                    <w:noProof/>
                    <w:sz w:val="22"/>
                    <w:lang w:val="en-US"/>
                  </w:rPr>
                </w:pPr>
                <w:hyperlink w:anchor="_Toc11850420" w:history="1">
                  <w:r w:rsidR="00A0367A" w:rsidRPr="007E3046">
                    <w:rPr>
                      <w:rStyle w:val="Hyperlink"/>
                      <w:noProof/>
                    </w:rPr>
                    <w:t>3.2.1</w:t>
                  </w:r>
                  <w:r w:rsidR="00A0367A">
                    <w:rPr>
                      <w:rFonts w:asciiTheme="minorHAnsi" w:eastAsiaTheme="minorEastAsia" w:hAnsiTheme="minorHAnsi"/>
                      <w:noProof/>
                      <w:sz w:val="22"/>
                      <w:lang w:val="en-US"/>
                    </w:rPr>
                    <w:tab/>
                  </w:r>
                  <w:r w:rsidR="00A0367A" w:rsidRPr="007E3046">
                    <w:rPr>
                      <w:rStyle w:val="Hyperlink"/>
                      <w:noProof/>
                    </w:rPr>
                    <w:t>Représentation du profil</w:t>
                  </w:r>
                  <w:r w:rsidR="00A0367A">
                    <w:rPr>
                      <w:noProof/>
                      <w:webHidden/>
                    </w:rPr>
                    <w:tab/>
                  </w:r>
                  <w:r w:rsidR="00A0367A">
                    <w:rPr>
                      <w:noProof/>
                      <w:webHidden/>
                    </w:rPr>
                    <w:fldChar w:fldCharType="begin"/>
                  </w:r>
                  <w:r w:rsidR="00A0367A">
                    <w:rPr>
                      <w:noProof/>
                      <w:webHidden/>
                    </w:rPr>
                    <w:instrText xml:space="preserve"> PAGEREF _Toc11850420 \h </w:instrText>
                  </w:r>
                  <w:r w:rsidR="00A0367A">
                    <w:rPr>
                      <w:noProof/>
                      <w:webHidden/>
                    </w:rPr>
                  </w:r>
                  <w:r w:rsidR="00A0367A">
                    <w:rPr>
                      <w:noProof/>
                      <w:webHidden/>
                    </w:rPr>
                    <w:fldChar w:fldCharType="separate"/>
                  </w:r>
                  <w:r w:rsidR="00931C8C">
                    <w:rPr>
                      <w:noProof/>
                      <w:webHidden/>
                    </w:rPr>
                    <w:t>20</w:t>
                  </w:r>
                  <w:r w:rsidR="00A0367A">
                    <w:rPr>
                      <w:noProof/>
                      <w:webHidden/>
                    </w:rPr>
                    <w:fldChar w:fldCharType="end"/>
                  </w:r>
                </w:hyperlink>
              </w:p>
              <w:p w14:paraId="5C89960D" w14:textId="77BD17AA" w:rsidR="00A0367A" w:rsidRDefault="00F4426F" w:rsidP="00860FD1">
                <w:pPr>
                  <w:pStyle w:val="TOC3"/>
                  <w:rPr>
                    <w:rFonts w:asciiTheme="minorHAnsi" w:eastAsiaTheme="minorEastAsia" w:hAnsiTheme="minorHAnsi"/>
                    <w:noProof/>
                    <w:sz w:val="22"/>
                    <w:lang w:val="en-US"/>
                  </w:rPr>
                </w:pPr>
                <w:hyperlink w:anchor="_Toc11850421" w:history="1">
                  <w:r w:rsidR="00A0367A" w:rsidRPr="007E3046">
                    <w:rPr>
                      <w:rStyle w:val="Hyperlink"/>
                      <w:noProof/>
                    </w:rPr>
                    <w:t>3.2.2</w:t>
                  </w:r>
                  <w:r w:rsidR="00A0367A">
                    <w:rPr>
                      <w:rFonts w:asciiTheme="minorHAnsi" w:eastAsiaTheme="minorEastAsia" w:hAnsiTheme="minorHAnsi"/>
                      <w:noProof/>
                      <w:sz w:val="22"/>
                      <w:lang w:val="en-US"/>
                    </w:rPr>
                    <w:tab/>
                  </w:r>
                  <w:r w:rsidR="00A0367A" w:rsidRPr="007E3046">
                    <w:rPr>
                      <w:rStyle w:val="Hyperlink"/>
                      <w:noProof/>
                    </w:rPr>
                    <w:t>Construction du profil</w:t>
                  </w:r>
                  <w:r w:rsidR="00A0367A">
                    <w:rPr>
                      <w:noProof/>
                      <w:webHidden/>
                    </w:rPr>
                    <w:tab/>
                  </w:r>
                  <w:r w:rsidR="00A0367A">
                    <w:rPr>
                      <w:noProof/>
                      <w:webHidden/>
                    </w:rPr>
                    <w:fldChar w:fldCharType="begin"/>
                  </w:r>
                  <w:r w:rsidR="00A0367A">
                    <w:rPr>
                      <w:noProof/>
                      <w:webHidden/>
                    </w:rPr>
                    <w:instrText xml:space="preserve"> PAGEREF _Toc11850421 \h </w:instrText>
                  </w:r>
                  <w:r w:rsidR="00A0367A">
                    <w:rPr>
                      <w:noProof/>
                      <w:webHidden/>
                    </w:rPr>
                  </w:r>
                  <w:r w:rsidR="00A0367A">
                    <w:rPr>
                      <w:noProof/>
                      <w:webHidden/>
                    </w:rPr>
                    <w:fldChar w:fldCharType="separate"/>
                  </w:r>
                  <w:r w:rsidR="00931C8C">
                    <w:rPr>
                      <w:noProof/>
                      <w:webHidden/>
                    </w:rPr>
                    <w:t>22</w:t>
                  </w:r>
                  <w:r w:rsidR="00A0367A">
                    <w:rPr>
                      <w:noProof/>
                      <w:webHidden/>
                    </w:rPr>
                    <w:fldChar w:fldCharType="end"/>
                  </w:r>
                </w:hyperlink>
              </w:p>
              <w:p w14:paraId="254E61B7" w14:textId="7318442F" w:rsidR="00A0367A" w:rsidRDefault="00F4426F" w:rsidP="00860FD1">
                <w:pPr>
                  <w:pStyle w:val="TOC3"/>
                  <w:rPr>
                    <w:rFonts w:asciiTheme="minorHAnsi" w:eastAsiaTheme="minorEastAsia" w:hAnsiTheme="minorHAnsi"/>
                    <w:noProof/>
                    <w:sz w:val="22"/>
                    <w:lang w:val="en-US"/>
                  </w:rPr>
                </w:pPr>
                <w:hyperlink w:anchor="_Toc11850422" w:history="1">
                  <w:r w:rsidR="00A0367A" w:rsidRPr="007E3046">
                    <w:rPr>
                      <w:rStyle w:val="Hyperlink"/>
                      <w:noProof/>
                    </w:rPr>
                    <w:t>3.2.3</w:t>
                  </w:r>
                  <w:r w:rsidR="00A0367A">
                    <w:rPr>
                      <w:rFonts w:asciiTheme="minorHAnsi" w:eastAsiaTheme="minorEastAsia" w:hAnsiTheme="minorHAnsi"/>
                      <w:noProof/>
                      <w:sz w:val="22"/>
                      <w:lang w:val="en-US"/>
                    </w:rPr>
                    <w:tab/>
                  </w:r>
                  <w:r w:rsidR="00A0367A" w:rsidRPr="007E3046">
                    <w:rPr>
                      <w:rStyle w:val="Hyperlink"/>
                      <w:noProof/>
                    </w:rPr>
                    <w:t>Evolution du profil</w:t>
                  </w:r>
                  <w:r w:rsidR="00A0367A">
                    <w:rPr>
                      <w:noProof/>
                      <w:webHidden/>
                    </w:rPr>
                    <w:tab/>
                  </w:r>
                  <w:r w:rsidR="00A0367A">
                    <w:rPr>
                      <w:noProof/>
                      <w:webHidden/>
                    </w:rPr>
                    <w:fldChar w:fldCharType="begin"/>
                  </w:r>
                  <w:r w:rsidR="00A0367A">
                    <w:rPr>
                      <w:noProof/>
                      <w:webHidden/>
                    </w:rPr>
                    <w:instrText xml:space="preserve"> PAGEREF _Toc11850422 \h </w:instrText>
                  </w:r>
                  <w:r w:rsidR="00A0367A">
                    <w:rPr>
                      <w:noProof/>
                      <w:webHidden/>
                    </w:rPr>
                  </w:r>
                  <w:r w:rsidR="00A0367A">
                    <w:rPr>
                      <w:noProof/>
                      <w:webHidden/>
                    </w:rPr>
                    <w:fldChar w:fldCharType="separate"/>
                  </w:r>
                  <w:r w:rsidR="00931C8C">
                    <w:rPr>
                      <w:noProof/>
                      <w:webHidden/>
                    </w:rPr>
                    <w:t>23</w:t>
                  </w:r>
                  <w:r w:rsidR="00A0367A">
                    <w:rPr>
                      <w:noProof/>
                      <w:webHidden/>
                    </w:rPr>
                    <w:fldChar w:fldCharType="end"/>
                  </w:r>
                </w:hyperlink>
              </w:p>
              <w:p w14:paraId="4B078006" w14:textId="6B85A3AE" w:rsidR="00A0367A" w:rsidRDefault="00F4426F" w:rsidP="00FA488E">
                <w:pPr>
                  <w:pStyle w:val="TOC2"/>
                  <w:rPr>
                    <w:rFonts w:asciiTheme="minorHAnsi" w:eastAsiaTheme="minorEastAsia" w:hAnsiTheme="minorHAnsi" w:cstheme="minorBidi"/>
                    <w:sz w:val="22"/>
                    <w:szCs w:val="22"/>
                    <w:lang w:val="en-US"/>
                  </w:rPr>
                </w:pPr>
                <w:hyperlink w:anchor="_Toc11850423" w:history="1">
                  <w:r w:rsidR="00A0367A" w:rsidRPr="007E3046">
                    <w:rPr>
                      <w:rStyle w:val="Hyperlink"/>
                      <w:rFonts w:cs="Times New Roman"/>
                      <w14:scene3d>
                        <w14:camera w14:prst="orthographicFront"/>
                        <w14:lightRig w14:rig="threePt" w14:dir="t">
                          <w14:rot w14:lat="0" w14:lon="0" w14:rev="0"/>
                        </w14:lightRig>
                      </w14:scene3d>
                    </w:rPr>
                    <w:t>3.3</w:t>
                  </w:r>
                  <w:r w:rsidR="00A0367A">
                    <w:rPr>
                      <w:rFonts w:asciiTheme="minorHAnsi" w:eastAsiaTheme="minorEastAsia" w:hAnsiTheme="minorHAnsi" w:cstheme="minorBidi"/>
                      <w:sz w:val="22"/>
                      <w:szCs w:val="22"/>
                      <w:lang w:val="en-US"/>
                    </w:rPr>
                    <w:tab/>
                  </w:r>
                  <w:r w:rsidR="00A0367A" w:rsidRPr="007E3046">
                    <w:rPr>
                      <w:rStyle w:val="Hyperlink"/>
                    </w:rPr>
                    <w:t>Techniques de construction d’un profil</w:t>
                  </w:r>
                  <w:r w:rsidR="00A0367A">
                    <w:rPr>
                      <w:webHidden/>
                    </w:rPr>
                    <w:tab/>
                  </w:r>
                  <w:r w:rsidR="00A0367A">
                    <w:rPr>
                      <w:webHidden/>
                    </w:rPr>
                    <w:fldChar w:fldCharType="begin"/>
                  </w:r>
                  <w:r w:rsidR="00A0367A">
                    <w:rPr>
                      <w:webHidden/>
                    </w:rPr>
                    <w:instrText xml:space="preserve"> PAGEREF _Toc11850423 \h </w:instrText>
                  </w:r>
                  <w:r w:rsidR="00A0367A">
                    <w:rPr>
                      <w:webHidden/>
                    </w:rPr>
                  </w:r>
                  <w:r w:rsidR="00A0367A">
                    <w:rPr>
                      <w:webHidden/>
                    </w:rPr>
                    <w:fldChar w:fldCharType="separate"/>
                  </w:r>
                  <w:r w:rsidR="00931C8C">
                    <w:rPr>
                      <w:webHidden/>
                    </w:rPr>
                    <w:t>23</w:t>
                  </w:r>
                  <w:r w:rsidR="00A0367A">
                    <w:rPr>
                      <w:webHidden/>
                    </w:rPr>
                    <w:fldChar w:fldCharType="end"/>
                  </w:r>
                </w:hyperlink>
              </w:p>
              <w:p w14:paraId="79C73826" w14:textId="7259F065" w:rsidR="00A0367A" w:rsidRDefault="00F4426F" w:rsidP="00860FD1">
                <w:pPr>
                  <w:pStyle w:val="TOC3"/>
                  <w:rPr>
                    <w:rFonts w:asciiTheme="minorHAnsi" w:eastAsiaTheme="minorEastAsia" w:hAnsiTheme="minorHAnsi"/>
                    <w:noProof/>
                    <w:sz w:val="22"/>
                    <w:lang w:val="en-US"/>
                  </w:rPr>
                </w:pPr>
                <w:hyperlink w:anchor="_Toc11850424" w:history="1">
                  <w:r w:rsidR="00A0367A" w:rsidRPr="007E3046">
                    <w:rPr>
                      <w:rStyle w:val="Hyperlink"/>
                      <w:noProof/>
                    </w:rPr>
                    <w:t>3.3.1</w:t>
                  </w:r>
                  <w:r w:rsidR="00A0367A">
                    <w:rPr>
                      <w:rFonts w:asciiTheme="minorHAnsi" w:eastAsiaTheme="minorEastAsia" w:hAnsiTheme="minorHAnsi"/>
                      <w:noProof/>
                      <w:sz w:val="22"/>
                      <w:lang w:val="en-US"/>
                    </w:rPr>
                    <w:tab/>
                  </w:r>
                  <w:r w:rsidR="00A0367A" w:rsidRPr="007E3046">
                    <w:rPr>
                      <w:rStyle w:val="Hyperlink"/>
                      <w:noProof/>
                    </w:rPr>
                    <w:t>Techniques de construction explicite</w:t>
                  </w:r>
                  <w:r w:rsidR="00A0367A">
                    <w:rPr>
                      <w:noProof/>
                      <w:webHidden/>
                    </w:rPr>
                    <w:tab/>
                  </w:r>
                  <w:r w:rsidR="00A0367A">
                    <w:rPr>
                      <w:noProof/>
                      <w:webHidden/>
                    </w:rPr>
                    <w:fldChar w:fldCharType="begin"/>
                  </w:r>
                  <w:r w:rsidR="00A0367A">
                    <w:rPr>
                      <w:noProof/>
                      <w:webHidden/>
                    </w:rPr>
                    <w:instrText xml:space="preserve"> PAGEREF _Toc11850424 \h </w:instrText>
                  </w:r>
                  <w:r w:rsidR="00A0367A">
                    <w:rPr>
                      <w:noProof/>
                      <w:webHidden/>
                    </w:rPr>
                  </w:r>
                  <w:r w:rsidR="00A0367A">
                    <w:rPr>
                      <w:noProof/>
                      <w:webHidden/>
                    </w:rPr>
                    <w:fldChar w:fldCharType="separate"/>
                  </w:r>
                  <w:r w:rsidR="00931C8C">
                    <w:rPr>
                      <w:noProof/>
                      <w:webHidden/>
                    </w:rPr>
                    <w:t>23</w:t>
                  </w:r>
                  <w:r w:rsidR="00A0367A">
                    <w:rPr>
                      <w:noProof/>
                      <w:webHidden/>
                    </w:rPr>
                    <w:fldChar w:fldCharType="end"/>
                  </w:r>
                </w:hyperlink>
              </w:p>
              <w:p w14:paraId="6AC1FF11" w14:textId="5DDCB3F2" w:rsidR="00A0367A" w:rsidRDefault="00F4426F" w:rsidP="00860FD1">
                <w:pPr>
                  <w:pStyle w:val="TOC3"/>
                  <w:rPr>
                    <w:rFonts w:asciiTheme="minorHAnsi" w:eastAsiaTheme="minorEastAsia" w:hAnsiTheme="minorHAnsi"/>
                    <w:noProof/>
                    <w:sz w:val="22"/>
                    <w:lang w:val="en-US"/>
                  </w:rPr>
                </w:pPr>
                <w:hyperlink w:anchor="_Toc11850425" w:history="1">
                  <w:r w:rsidR="00A0367A" w:rsidRPr="007E3046">
                    <w:rPr>
                      <w:rStyle w:val="Hyperlink"/>
                      <w:noProof/>
                    </w:rPr>
                    <w:t>3.3.1</w:t>
                  </w:r>
                  <w:r w:rsidR="00A0367A">
                    <w:rPr>
                      <w:rFonts w:asciiTheme="minorHAnsi" w:eastAsiaTheme="minorEastAsia" w:hAnsiTheme="minorHAnsi"/>
                      <w:noProof/>
                      <w:sz w:val="22"/>
                      <w:lang w:val="en-US"/>
                    </w:rPr>
                    <w:tab/>
                  </w:r>
                  <w:r w:rsidR="00A0367A" w:rsidRPr="007E3046">
                    <w:rPr>
                      <w:rStyle w:val="Hyperlink"/>
                      <w:noProof/>
                    </w:rPr>
                    <w:t>Techniques de construction implicite</w:t>
                  </w:r>
                  <w:r w:rsidR="00A0367A">
                    <w:rPr>
                      <w:noProof/>
                      <w:webHidden/>
                    </w:rPr>
                    <w:tab/>
                  </w:r>
                  <w:r w:rsidR="00A0367A">
                    <w:rPr>
                      <w:noProof/>
                      <w:webHidden/>
                    </w:rPr>
                    <w:fldChar w:fldCharType="begin"/>
                  </w:r>
                  <w:r w:rsidR="00A0367A">
                    <w:rPr>
                      <w:noProof/>
                      <w:webHidden/>
                    </w:rPr>
                    <w:instrText xml:space="preserve"> PAGEREF _Toc11850425 \h </w:instrText>
                  </w:r>
                  <w:r w:rsidR="00A0367A">
                    <w:rPr>
                      <w:noProof/>
                      <w:webHidden/>
                    </w:rPr>
                  </w:r>
                  <w:r w:rsidR="00A0367A">
                    <w:rPr>
                      <w:noProof/>
                      <w:webHidden/>
                    </w:rPr>
                    <w:fldChar w:fldCharType="separate"/>
                  </w:r>
                  <w:r w:rsidR="00931C8C">
                    <w:rPr>
                      <w:noProof/>
                      <w:webHidden/>
                    </w:rPr>
                    <w:t>24</w:t>
                  </w:r>
                  <w:r w:rsidR="00A0367A">
                    <w:rPr>
                      <w:noProof/>
                      <w:webHidden/>
                    </w:rPr>
                    <w:fldChar w:fldCharType="end"/>
                  </w:r>
                </w:hyperlink>
              </w:p>
              <w:p w14:paraId="2F63135B" w14:textId="7A9899EA" w:rsidR="00A0367A" w:rsidRDefault="00F4426F" w:rsidP="00770023">
                <w:pPr>
                  <w:pStyle w:val="TOC1"/>
                  <w:rPr>
                    <w:rFonts w:asciiTheme="minorHAnsi" w:eastAsiaTheme="minorEastAsia" w:hAnsiTheme="minorHAnsi"/>
                    <w:noProof/>
                    <w:sz w:val="22"/>
                    <w:lang w:val="en-US"/>
                  </w:rPr>
                </w:pPr>
                <w:hyperlink w:anchor="_Toc11850426" w:history="1">
                  <w:r w:rsidR="00A0367A" w:rsidRPr="007E3046">
                    <w:rPr>
                      <w:rStyle w:val="Hyperlink"/>
                      <w:noProof/>
                    </w:rPr>
                    <w:t>4</w:t>
                  </w:r>
                  <w:r w:rsidR="00A0367A">
                    <w:rPr>
                      <w:rFonts w:asciiTheme="minorHAnsi" w:eastAsiaTheme="minorEastAsia" w:hAnsiTheme="minorHAnsi"/>
                      <w:noProof/>
                      <w:sz w:val="22"/>
                      <w:lang w:val="en-US"/>
                    </w:rPr>
                    <w:tab/>
                  </w:r>
                  <w:r w:rsidR="00A0367A" w:rsidRPr="007E3046">
                    <w:rPr>
                      <w:rStyle w:val="Hyperlink"/>
                      <w:noProof/>
                    </w:rPr>
                    <w:t>Personnalisation dans les EDS</w:t>
                  </w:r>
                  <w:r w:rsidR="00A0367A">
                    <w:rPr>
                      <w:noProof/>
                      <w:webHidden/>
                    </w:rPr>
                    <w:tab/>
                  </w:r>
                  <w:r w:rsidR="00A0367A">
                    <w:rPr>
                      <w:noProof/>
                      <w:webHidden/>
                    </w:rPr>
                    <w:fldChar w:fldCharType="begin"/>
                  </w:r>
                  <w:r w:rsidR="00A0367A">
                    <w:rPr>
                      <w:noProof/>
                      <w:webHidden/>
                    </w:rPr>
                    <w:instrText xml:space="preserve"> PAGEREF _Toc11850426 \h </w:instrText>
                  </w:r>
                  <w:r w:rsidR="00A0367A">
                    <w:rPr>
                      <w:noProof/>
                      <w:webHidden/>
                    </w:rPr>
                  </w:r>
                  <w:r w:rsidR="00A0367A">
                    <w:rPr>
                      <w:noProof/>
                      <w:webHidden/>
                    </w:rPr>
                    <w:fldChar w:fldCharType="separate"/>
                  </w:r>
                  <w:r w:rsidR="00931C8C">
                    <w:rPr>
                      <w:noProof/>
                      <w:webHidden/>
                    </w:rPr>
                    <w:t>28</w:t>
                  </w:r>
                  <w:r w:rsidR="00A0367A">
                    <w:rPr>
                      <w:noProof/>
                      <w:webHidden/>
                    </w:rPr>
                    <w:fldChar w:fldCharType="end"/>
                  </w:r>
                </w:hyperlink>
              </w:p>
              <w:p w14:paraId="06EA5E48" w14:textId="2D74D2C8" w:rsidR="00A0367A" w:rsidRDefault="00F4426F" w:rsidP="00FA488E">
                <w:pPr>
                  <w:pStyle w:val="TOC2"/>
                  <w:rPr>
                    <w:rFonts w:asciiTheme="minorHAnsi" w:eastAsiaTheme="minorEastAsia" w:hAnsiTheme="minorHAnsi" w:cstheme="minorBidi"/>
                    <w:sz w:val="22"/>
                    <w:szCs w:val="22"/>
                    <w:lang w:val="en-US"/>
                  </w:rPr>
                </w:pPr>
                <w:hyperlink w:anchor="_Toc11850427" w:history="1">
                  <w:r w:rsidR="00A0367A" w:rsidRPr="007E3046">
                    <w:rPr>
                      <w:rStyle w:val="Hyperlink"/>
                      <w:rFonts w:cs="Times New Roman"/>
                      <w14:scene3d>
                        <w14:camera w14:prst="orthographicFront"/>
                        <w14:lightRig w14:rig="threePt" w14:dir="t">
                          <w14:rot w14:lat="0" w14:lon="0" w14:rev="0"/>
                        </w14:lightRig>
                      </w14:scene3d>
                    </w:rPr>
                    <w:t>4.1</w:t>
                  </w:r>
                  <w:r w:rsidR="00A0367A">
                    <w:rPr>
                      <w:rFonts w:asciiTheme="minorHAnsi" w:eastAsiaTheme="minorEastAsia" w:hAnsiTheme="minorHAnsi" w:cstheme="minorBidi"/>
                      <w:sz w:val="22"/>
                      <w:szCs w:val="22"/>
                      <w:lang w:val="en-US"/>
                    </w:rPr>
                    <w:tab/>
                  </w:r>
                  <w:r w:rsidR="00A0367A" w:rsidRPr="007E3046">
                    <w:rPr>
                      <w:rStyle w:val="Hyperlink"/>
                    </w:rPr>
                    <w:t>Personnalisation dans SOLAP</w:t>
                  </w:r>
                  <w:r w:rsidR="00A0367A">
                    <w:rPr>
                      <w:webHidden/>
                    </w:rPr>
                    <w:tab/>
                  </w:r>
                  <w:r w:rsidR="00A0367A">
                    <w:rPr>
                      <w:webHidden/>
                    </w:rPr>
                    <w:fldChar w:fldCharType="begin"/>
                  </w:r>
                  <w:r w:rsidR="00A0367A">
                    <w:rPr>
                      <w:webHidden/>
                    </w:rPr>
                    <w:instrText xml:space="preserve"> PAGEREF _Toc11850427 \h </w:instrText>
                  </w:r>
                  <w:r w:rsidR="00A0367A">
                    <w:rPr>
                      <w:webHidden/>
                    </w:rPr>
                  </w:r>
                  <w:r w:rsidR="00A0367A">
                    <w:rPr>
                      <w:webHidden/>
                    </w:rPr>
                    <w:fldChar w:fldCharType="separate"/>
                  </w:r>
                  <w:r w:rsidR="00931C8C">
                    <w:rPr>
                      <w:webHidden/>
                    </w:rPr>
                    <w:t>28</w:t>
                  </w:r>
                  <w:r w:rsidR="00A0367A">
                    <w:rPr>
                      <w:webHidden/>
                    </w:rPr>
                    <w:fldChar w:fldCharType="end"/>
                  </w:r>
                </w:hyperlink>
              </w:p>
              <w:p w14:paraId="682FA9ED" w14:textId="7249A98E" w:rsidR="00A0367A" w:rsidRDefault="00F4426F" w:rsidP="00FA488E">
                <w:pPr>
                  <w:pStyle w:val="TOC2"/>
                  <w:rPr>
                    <w:rFonts w:asciiTheme="minorHAnsi" w:eastAsiaTheme="minorEastAsia" w:hAnsiTheme="minorHAnsi" w:cstheme="minorBidi"/>
                    <w:sz w:val="22"/>
                    <w:szCs w:val="22"/>
                    <w:lang w:val="en-US"/>
                  </w:rPr>
                </w:pPr>
                <w:hyperlink w:anchor="_Toc11850428" w:history="1">
                  <w:r w:rsidR="00A0367A" w:rsidRPr="007E3046">
                    <w:rPr>
                      <w:rStyle w:val="Hyperlink"/>
                      <w:rFonts w:cs="Times New Roman"/>
                      <w14:scene3d>
                        <w14:camera w14:prst="orthographicFront"/>
                        <w14:lightRig w14:rig="threePt" w14:dir="t">
                          <w14:rot w14:lat="0" w14:lon="0" w14:rev="0"/>
                        </w14:lightRig>
                      </w14:scene3d>
                    </w:rPr>
                    <w:t>4.2</w:t>
                  </w:r>
                  <w:r w:rsidR="00A0367A">
                    <w:rPr>
                      <w:rFonts w:asciiTheme="minorHAnsi" w:eastAsiaTheme="minorEastAsia" w:hAnsiTheme="minorHAnsi" w:cstheme="minorBidi"/>
                      <w:sz w:val="22"/>
                      <w:szCs w:val="22"/>
                      <w:lang w:val="en-US"/>
                    </w:rPr>
                    <w:tab/>
                  </w:r>
                  <w:r w:rsidR="00A0367A" w:rsidRPr="007E3046">
                    <w:rPr>
                      <w:rStyle w:val="Hyperlink"/>
                    </w:rPr>
                    <w:t>Type d’action de personnalisation</w:t>
                  </w:r>
                  <w:r w:rsidR="00A0367A">
                    <w:rPr>
                      <w:webHidden/>
                    </w:rPr>
                    <w:tab/>
                  </w:r>
                  <w:r w:rsidR="00A0367A">
                    <w:rPr>
                      <w:webHidden/>
                    </w:rPr>
                    <w:fldChar w:fldCharType="begin"/>
                  </w:r>
                  <w:r w:rsidR="00A0367A">
                    <w:rPr>
                      <w:webHidden/>
                    </w:rPr>
                    <w:instrText xml:space="preserve"> PAGEREF _Toc11850428 \h </w:instrText>
                  </w:r>
                  <w:r w:rsidR="00A0367A">
                    <w:rPr>
                      <w:webHidden/>
                    </w:rPr>
                  </w:r>
                  <w:r w:rsidR="00A0367A">
                    <w:rPr>
                      <w:webHidden/>
                    </w:rPr>
                    <w:fldChar w:fldCharType="separate"/>
                  </w:r>
                  <w:r w:rsidR="00931C8C">
                    <w:rPr>
                      <w:webHidden/>
                    </w:rPr>
                    <w:t>29</w:t>
                  </w:r>
                  <w:r w:rsidR="00A0367A">
                    <w:rPr>
                      <w:webHidden/>
                    </w:rPr>
                    <w:fldChar w:fldCharType="end"/>
                  </w:r>
                </w:hyperlink>
              </w:p>
              <w:p w14:paraId="0796C4AA" w14:textId="425ECC25" w:rsidR="00A0367A" w:rsidRDefault="00F4426F" w:rsidP="00770023">
                <w:pPr>
                  <w:pStyle w:val="TOC1"/>
                  <w:rPr>
                    <w:rStyle w:val="Hyperlink"/>
                    <w:noProof/>
                  </w:rPr>
                </w:pPr>
                <w:hyperlink w:anchor="_Toc11850429" w:history="1">
                  <w:r w:rsidR="00A0367A" w:rsidRPr="007E3046">
                    <w:rPr>
                      <w:rStyle w:val="Hyperlink"/>
                      <w:noProof/>
                    </w:rPr>
                    <w:t>5</w:t>
                  </w:r>
                  <w:r w:rsidR="00A0367A">
                    <w:rPr>
                      <w:rFonts w:asciiTheme="minorHAnsi" w:eastAsiaTheme="minorEastAsia" w:hAnsiTheme="minorHAnsi"/>
                      <w:noProof/>
                      <w:sz w:val="22"/>
                      <w:lang w:val="en-US"/>
                    </w:rPr>
                    <w:tab/>
                  </w:r>
                  <w:r w:rsidR="00A0367A" w:rsidRPr="007E3046">
                    <w:rPr>
                      <w:rStyle w:val="Hyperlink"/>
                      <w:noProof/>
                    </w:rPr>
                    <w:t>Conclusion</w:t>
                  </w:r>
                  <w:r w:rsidR="00A0367A">
                    <w:rPr>
                      <w:noProof/>
                      <w:webHidden/>
                    </w:rPr>
                    <w:tab/>
                  </w:r>
                  <w:r w:rsidR="00A0367A">
                    <w:rPr>
                      <w:noProof/>
                      <w:webHidden/>
                    </w:rPr>
                    <w:fldChar w:fldCharType="begin"/>
                  </w:r>
                  <w:r w:rsidR="00A0367A">
                    <w:rPr>
                      <w:noProof/>
                      <w:webHidden/>
                    </w:rPr>
                    <w:instrText xml:space="preserve"> PAGEREF _Toc11850429 \h </w:instrText>
                  </w:r>
                  <w:r w:rsidR="00A0367A">
                    <w:rPr>
                      <w:noProof/>
                      <w:webHidden/>
                    </w:rPr>
                  </w:r>
                  <w:r w:rsidR="00A0367A">
                    <w:rPr>
                      <w:noProof/>
                      <w:webHidden/>
                    </w:rPr>
                    <w:fldChar w:fldCharType="separate"/>
                  </w:r>
                  <w:r w:rsidR="00931C8C">
                    <w:rPr>
                      <w:noProof/>
                      <w:webHidden/>
                    </w:rPr>
                    <w:t>30</w:t>
                  </w:r>
                  <w:r w:rsidR="00A0367A">
                    <w:rPr>
                      <w:noProof/>
                      <w:webHidden/>
                    </w:rPr>
                    <w:fldChar w:fldCharType="end"/>
                  </w:r>
                </w:hyperlink>
              </w:p>
              <w:p w14:paraId="3E035FE3" w14:textId="77777777" w:rsidR="00A0367A" w:rsidRPr="00F16266" w:rsidRDefault="00A0367A" w:rsidP="00C35B43">
                <w:pPr>
                  <w:ind w:firstLine="0"/>
                  <w:rPr>
                    <w:b/>
                    <w:bCs/>
                    <w:noProof/>
                    <w:sz w:val="32"/>
                    <w:szCs w:val="28"/>
                    <w:lang w:eastAsia="en-US"/>
                  </w:rPr>
                </w:pPr>
                <w:r w:rsidRPr="00F16266">
                  <w:rPr>
                    <w:b/>
                    <w:bCs/>
                    <w:noProof/>
                    <w:sz w:val="28"/>
                    <w:szCs w:val="24"/>
                    <w:lang w:eastAsia="en-US"/>
                  </w:rPr>
                  <w:t xml:space="preserve">Chapitre </w:t>
                </w:r>
                <w:r>
                  <w:rPr>
                    <w:b/>
                    <w:bCs/>
                    <w:noProof/>
                    <w:sz w:val="28"/>
                    <w:szCs w:val="24"/>
                    <w:lang w:eastAsia="en-US"/>
                  </w:rPr>
                  <w:t>III</w:t>
                </w:r>
                <w:r w:rsidRPr="00F16266">
                  <w:rPr>
                    <w:b/>
                    <w:bCs/>
                    <w:noProof/>
                    <w:sz w:val="28"/>
                    <w:szCs w:val="24"/>
                    <w:lang w:eastAsia="en-US"/>
                  </w:rPr>
                  <w:t xml:space="preserve"> :</w:t>
                </w:r>
                <w:r w:rsidRPr="00F16266">
                  <w:rPr>
                    <w:b/>
                    <w:bCs/>
                    <w:noProof/>
                    <w:sz w:val="32"/>
                    <w:szCs w:val="28"/>
                    <w:lang w:eastAsia="en-US"/>
                  </w:rPr>
                  <w:t xml:space="preserve"> </w:t>
                </w:r>
                <w:r w:rsidRPr="00F16266">
                  <w:rPr>
                    <w:rFonts w:ascii="Times New Roman" w:hAnsi="Times New Roman" w:cs="Times New Roman"/>
                    <w:noProof/>
                    <w:sz w:val="28"/>
                    <w:szCs w:val="28"/>
                  </w:rPr>
                  <w:t>Etude de cas : Accidentologie</w:t>
                </w:r>
              </w:p>
              <w:p w14:paraId="22824ECC" w14:textId="7AEDC062" w:rsidR="00A0367A" w:rsidRDefault="00F4426F" w:rsidP="00770023">
                <w:pPr>
                  <w:pStyle w:val="TOC1"/>
                  <w:rPr>
                    <w:rFonts w:asciiTheme="minorHAnsi" w:eastAsiaTheme="minorEastAsia" w:hAnsiTheme="minorHAnsi"/>
                    <w:noProof/>
                    <w:sz w:val="22"/>
                    <w:lang w:val="en-US"/>
                  </w:rPr>
                </w:pPr>
                <w:hyperlink w:anchor="_Toc11850430" w:history="1">
                  <w:r w:rsidR="00A0367A" w:rsidRPr="007E3046">
                    <w:rPr>
                      <w:rStyle w:val="Hyperlink"/>
                      <w:noProof/>
                    </w:rPr>
                    <w:t>1</w:t>
                  </w:r>
                  <w:r w:rsidR="00A0367A">
                    <w:rPr>
                      <w:rFonts w:asciiTheme="minorHAnsi" w:eastAsiaTheme="minorEastAsia" w:hAnsiTheme="minorHAnsi"/>
                      <w:noProof/>
                      <w:sz w:val="22"/>
                      <w:lang w:val="en-US"/>
                    </w:rPr>
                    <w:tab/>
                  </w:r>
                  <w:r w:rsidR="00A0367A" w:rsidRPr="007E3046">
                    <w:rPr>
                      <w:rStyle w:val="Hyperlink"/>
                      <w:noProof/>
                    </w:rPr>
                    <w:t>Introduction</w:t>
                  </w:r>
                  <w:r w:rsidR="00A0367A">
                    <w:rPr>
                      <w:noProof/>
                      <w:webHidden/>
                    </w:rPr>
                    <w:tab/>
                  </w:r>
                  <w:r w:rsidR="00A0367A">
                    <w:rPr>
                      <w:noProof/>
                      <w:webHidden/>
                    </w:rPr>
                    <w:fldChar w:fldCharType="begin"/>
                  </w:r>
                  <w:r w:rsidR="00A0367A">
                    <w:rPr>
                      <w:noProof/>
                      <w:webHidden/>
                    </w:rPr>
                    <w:instrText xml:space="preserve"> PAGEREF _Toc11850430 \h </w:instrText>
                  </w:r>
                  <w:r w:rsidR="00A0367A">
                    <w:rPr>
                      <w:noProof/>
                      <w:webHidden/>
                    </w:rPr>
                  </w:r>
                  <w:r w:rsidR="00A0367A">
                    <w:rPr>
                      <w:noProof/>
                      <w:webHidden/>
                    </w:rPr>
                    <w:fldChar w:fldCharType="separate"/>
                  </w:r>
                  <w:r w:rsidR="00931C8C">
                    <w:rPr>
                      <w:noProof/>
                      <w:webHidden/>
                    </w:rPr>
                    <w:t>32</w:t>
                  </w:r>
                  <w:r w:rsidR="00A0367A">
                    <w:rPr>
                      <w:noProof/>
                      <w:webHidden/>
                    </w:rPr>
                    <w:fldChar w:fldCharType="end"/>
                  </w:r>
                </w:hyperlink>
              </w:p>
              <w:p w14:paraId="7C15BEF3" w14:textId="59D1387A" w:rsidR="00A0367A" w:rsidRDefault="00F4426F" w:rsidP="00770023">
                <w:pPr>
                  <w:pStyle w:val="TOC1"/>
                  <w:rPr>
                    <w:rFonts w:asciiTheme="minorHAnsi" w:eastAsiaTheme="minorEastAsia" w:hAnsiTheme="minorHAnsi"/>
                    <w:noProof/>
                    <w:sz w:val="22"/>
                    <w:lang w:val="en-US"/>
                  </w:rPr>
                </w:pPr>
                <w:hyperlink w:anchor="_Toc11850431" w:history="1">
                  <w:r w:rsidR="00A0367A" w:rsidRPr="007E3046">
                    <w:rPr>
                      <w:rStyle w:val="Hyperlink"/>
                      <w:noProof/>
                    </w:rPr>
                    <w:t>2</w:t>
                  </w:r>
                  <w:r w:rsidR="00A0367A">
                    <w:rPr>
                      <w:rFonts w:asciiTheme="minorHAnsi" w:eastAsiaTheme="minorEastAsia" w:hAnsiTheme="minorHAnsi"/>
                      <w:noProof/>
                      <w:sz w:val="22"/>
                      <w:lang w:val="en-US"/>
                    </w:rPr>
                    <w:tab/>
                  </w:r>
                  <w:r w:rsidR="00A0367A" w:rsidRPr="007E3046">
                    <w:rPr>
                      <w:rStyle w:val="Hyperlink"/>
                      <w:noProof/>
                    </w:rPr>
                    <w:t>Concepts fondamentaux de la sécurité routière</w:t>
                  </w:r>
                  <w:r w:rsidR="00A0367A">
                    <w:rPr>
                      <w:noProof/>
                      <w:webHidden/>
                    </w:rPr>
                    <w:tab/>
                  </w:r>
                  <w:r w:rsidR="00A0367A">
                    <w:rPr>
                      <w:noProof/>
                      <w:webHidden/>
                    </w:rPr>
                    <w:fldChar w:fldCharType="begin"/>
                  </w:r>
                  <w:r w:rsidR="00A0367A">
                    <w:rPr>
                      <w:noProof/>
                      <w:webHidden/>
                    </w:rPr>
                    <w:instrText xml:space="preserve"> PAGEREF _Toc11850431 \h </w:instrText>
                  </w:r>
                  <w:r w:rsidR="00A0367A">
                    <w:rPr>
                      <w:noProof/>
                      <w:webHidden/>
                    </w:rPr>
                  </w:r>
                  <w:r w:rsidR="00A0367A">
                    <w:rPr>
                      <w:noProof/>
                      <w:webHidden/>
                    </w:rPr>
                    <w:fldChar w:fldCharType="separate"/>
                  </w:r>
                  <w:r w:rsidR="00931C8C">
                    <w:rPr>
                      <w:noProof/>
                      <w:webHidden/>
                    </w:rPr>
                    <w:t>32</w:t>
                  </w:r>
                  <w:r w:rsidR="00A0367A">
                    <w:rPr>
                      <w:noProof/>
                      <w:webHidden/>
                    </w:rPr>
                    <w:fldChar w:fldCharType="end"/>
                  </w:r>
                </w:hyperlink>
              </w:p>
              <w:p w14:paraId="694B5E1F" w14:textId="5BC2BDC2" w:rsidR="00A0367A" w:rsidRDefault="00F4426F" w:rsidP="00FA488E">
                <w:pPr>
                  <w:pStyle w:val="TOC2"/>
                  <w:rPr>
                    <w:rFonts w:asciiTheme="minorHAnsi" w:eastAsiaTheme="minorEastAsia" w:hAnsiTheme="minorHAnsi" w:cstheme="minorBidi"/>
                    <w:sz w:val="22"/>
                    <w:szCs w:val="22"/>
                    <w:lang w:val="en-US"/>
                  </w:rPr>
                </w:pPr>
                <w:hyperlink w:anchor="_Toc11850432" w:history="1">
                  <w:r w:rsidR="00A0367A" w:rsidRPr="007E3046">
                    <w:rPr>
                      <w:rStyle w:val="Hyperlink"/>
                      <w:rFonts w:cs="Times New Roman"/>
                      <w14:scene3d>
                        <w14:camera w14:prst="orthographicFront"/>
                        <w14:lightRig w14:rig="threePt" w14:dir="t">
                          <w14:rot w14:lat="0" w14:lon="0" w14:rev="0"/>
                        </w14:lightRig>
                      </w14:scene3d>
                    </w:rPr>
                    <w:t>2.1</w:t>
                  </w:r>
                  <w:r w:rsidR="00A0367A">
                    <w:rPr>
                      <w:rFonts w:asciiTheme="minorHAnsi" w:eastAsiaTheme="minorEastAsia" w:hAnsiTheme="minorHAnsi" w:cstheme="minorBidi"/>
                      <w:sz w:val="22"/>
                      <w:szCs w:val="22"/>
                      <w:lang w:val="en-US"/>
                    </w:rPr>
                    <w:tab/>
                  </w:r>
                  <w:r w:rsidR="00A0367A" w:rsidRPr="007E3046">
                    <w:rPr>
                      <w:rStyle w:val="Hyperlink"/>
                    </w:rPr>
                    <w:t>Accident</w:t>
                  </w:r>
                  <w:r w:rsidR="00A0367A">
                    <w:rPr>
                      <w:webHidden/>
                    </w:rPr>
                    <w:tab/>
                  </w:r>
                  <w:r w:rsidR="00A0367A">
                    <w:rPr>
                      <w:webHidden/>
                    </w:rPr>
                    <w:fldChar w:fldCharType="begin"/>
                  </w:r>
                  <w:r w:rsidR="00A0367A">
                    <w:rPr>
                      <w:webHidden/>
                    </w:rPr>
                    <w:instrText xml:space="preserve"> PAGEREF _Toc11850432 \h </w:instrText>
                  </w:r>
                  <w:r w:rsidR="00A0367A">
                    <w:rPr>
                      <w:webHidden/>
                    </w:rPr>
                  </w:r>
                  <w:r w:rsidR="00A0367A">
                    <w:rPr>
                      <w:webHidden/>
                    </w:rPr>
                    <w:fldChar w:fldCharType="separate"/>
                  </w:r>
                  <w:r w:rsidR="00931C8C">
                    <w:rPr>
                      <w:webHidden/>
                    </w:rPr>
                    <w:t>32</w:t>
                  </w:r>
                  <w:r w:rsidR="00A0367A">
                    <w:rPr>
                      <w:webHidden/>
                    </w:rPr>
                    <w:fldChar w:fldCharType="end"/>
                  </w:r>
                </w:hyperlink>
              </w:p>
              <w:p w14:paraId="0B66B032" w14:textId="09465985" w:rsidR="00A0367A" w:rsidRDefault="00F4426F" w:rsidP="00FA488E">
                <w:pPr>
                  <w:pStyle w:val="TOC2"/>
                  <w:rPr>
                    <w:rFonts w:asciiTheme="minorHAnsi" w:eastAsiaTheme="minorEastAsia" w:hAnsiTheme="minorHAnsi" w:cstheme="minorBidi"/>
                    <w:sz w:val="22"/>
                    <w:szCs w:val="22"/>
                    <w:lang w:val="en-US"/>
                  </w:rPr>
                </w:pPr>
                <w:hyperlink w:anchor="_Toc11850433" w:history="1">
                  <w:r w:rsidR="00A0367A" w:rsidRPr="007E3046">
                    <w:rPr>
                      <w:rStyle w:val="Hyperlink"/>
                      <w:rFonts w:cs="Times New Roman"/>
                      <w14:scene3d>
                        <w14:camera w14:prst="orthographicFront"/>
                        <w14:lightRig w14:rig="threePt" w14:dir="t">
                          <w14:rot w14:lat="0" w14:lon="0" w14:rev="0"/>
                        </w14:lightRig>
                      </w14:scene3d>
                    </w:rPr>
                    <w:t>2.2</w:t>
                  </w:r>
                  <w:r w:rsidR="00A0367A">
                    <w:rPr>
                      <w:rFonts w:asciiTheme="minorHAnsi" w:eastAsiaTheme="minorEastAsia" w:hAnsiTheme="minorHAnsi" w:cstheme="minorBidi"/>
                      <w:sz w:val="22"/>
                      <w:szCs w:val="22"/>
                      <w:lang w:val="en-US"/>
                    </w:rPr>
                    <w:tab/>
                  </w:r>
                  <w:r w:rsidR="00A0367A" w:rsidRPr="007E3046">
                    <w:rPr>
                      <w:rStyle w:val="Hyperlink"/>
                    </w:rPr>
                    <w:t>Accidentologie</w:t>
                  </w:r>
                  <w:r w:rsidR="00A0367A">
                    <w:rPr>
                      <w:webHidden/>
                    </w:rPr>
                    <w:tab/>
                  </w:r>
                  <w:r w:rsidR="00A0367A">
                    <w:rPr>
                      <w:webHidden/>
                    </w:rPr>
                    <w:fldChar w:fldCharType="begin"/>
                  </w:r>
                  <w:r w:rsidR="00A0367A">
                    <w:rPr>
                      <w:webHidden/>
                    </w:rPr>
                    <w:instrText xml:space="preserve"> PAGEREF _Toc11850433 \h </w:instrText>
                  </w:r>
                  <w:r w:rsidR="00A0367A">
                    <w:rPr>
                      <w:webHidden/>
                    </w:rPr>
                  </w:r>
                  <w:r w:rsidR="00A0367A">
                    <w:rPr>
                      <w:webHidden/>
                    </w:rPr>
                    <w:fldChar w:fldCharType="separate"/>
                  </w:r>
                  <w:r w:rsidR="00931C8C">
                    <w:rPr>
                      <w:webHidden/>
                    </w:rPr>
                    <w:t>32</w:t>
                  </w:r>
                  <w:r w:rsidR="00A0367A">
                    <w:rPr>
                      <w:webHidden/>
                    </w:rPr>
                    <w:fldChar w:fldCharType="end"/>
                  </w:r>
                </w:hyperlink>
              </w:p>
              <w:p w14:paraId="7D8214F9" w14:textId="6E49AAFE" w:rsidR="00A0367A" w:rsidRDefault="00F4426F" w:rsidP="00FA488E">
                <w:pPr>
                  <w:pStyle w:val="TOC2"/>
                  <w:rPr>
                    <w:rFonts w:asciiTheme="minorHAnsi" w:eastAsiaTheme="minorEastAsia" w:hAnsiTheme="minorHAnsi" w:cstheme="minorBidi"/>
                    <w:sz w:val="22"/>
                    <w:szCs w:val="22"/>
                    <w:lang w:val="en-US"/>
                  </w:rPr>
                </w:pPr>
                <w:hyperlink w:anchor="_Toc11850434" w:history="1">
                  <w:r w:rsidR="00A0367A" w:rsidRPr="007E3046">
                    <w:rPr>
                      <w:rStyle w:val="Hyperlink"/>
                      <w:rFonts w:cs="Times New Roman"/>
                      <w14:scene3d>
                        <w14:camera w14:prst="orthographicFront"/>
                        <w14:lightRig w14:rig="threePt" w14:dir="t">
                          <w14:rot w14:lat="0" w14:lon="0" w14:rev="0"/>
                        </w14:lightRig>
                      </w14:scene3d>
                    </w:rPr>
                    <w:t>2.3</w:t>
                  </w:r>
                  <w:r w:rsidR="00A0367A">
                    <w:rPr>
                      <w:rFonts w:asciiTheme="minorHAnsi" w:eastAsiaTheme="minorEastAsia" w:hAnsiTheme="minorHAnsi" w:cstheme="minorBidi"/>
                      <w:sz w:val="22"/>
                      <w:szCs w:val="22"/>
                      <w:lang w:val="en-US"/>
                    </w:rPr>
                    <w:tab/>
                  </w:r>
                  <w:r w:rsidR="00A0367A" w:rsidRPr="007E3046">
                    <w:rPr>
                      <w:rStyle w:val="Hyperlink"/>
                    </w:rPr>
                    <w:t>Accidentalité </w:t>
                  </w:r>
                  <w:r w:rsidR="00A0367A">
                    <w:rPr>
                      <w:webHidden/>
                    </w:rPr>
                    <w:tab/>
                  </w:r>
                  <w:r w:rsidR="00A0367A">
                    <w:rPr>
                      <w:webHidden/>
                    </w:rPr>
                    <w:fldChar w:fldCharType="begin"/>
                  </w:r>
                  <w:r w:rsidR="00A0367A">
                    <w:rPr>
                      <w:webHidden/>
                    </w:rPr>
                    <w:instrText xml:space="preserve"> PAGEREF _Toc11850434 \h </w:instrText>
                  </w:r>
                  <w:r w:rsidR="00A0367A">
                    <w:rPr>
                      <w:webHidden/>
                    </w:rPr>
                  </w:r>
                  <w:r w:rsidR="00A0367A">
                    <w:rPr>
                      <w:webHidden/>
                    </w:rPr>
                    <w:fldChar w:fldCharType="separate"/>
                  </w:r>
                  <w:r w:rsidR="00931C8C">
                    <w:rPr>
                      <w:webHidden/>
                    </w:rPr>
                    <w:t>33</w:t>
                  </w:r>
                  <w:r w:rsidR="00A0367A">
                    <w:rPr>
                      <w:webHidden/>
                    </w:rPr>
                    <w:fldChar w:fldCharType="end"/>
                  </w:r>
                </w:hyperlink>
              </w:p>
              <w:p w14:paraId="026B981C" w14:textId="5DA44F43" w:rsidR="00A0367A" w:rsidRDefault="00F4426F" w:rsidP="00FA488E">
                <w:pPr>
                  <w:pStyle w:val="TOC2"/>
                  <w:rPr>
                    <w:rFonts w:asciiTheme="minorHAnsi" w:eastAsiaTheme="minorEastAsia" w:hAnsiTheme="minorHAnsi" w:cstheme="minorBidi"/>
                    <w:sz w:val="22"/>
                    <w:szCs w:val="22"/>
                    <w:lang w:val="en-US"/>
                  </w:rPr>
                </w:pPr>
                <w:hyperlink w:anchor="_Toc11850435" w:history="1">
                  <w:r w:rsidR="00A0367A" w:rsidRPr="007E3046">
                    <w:rPr>
                      <w:rStyle w:val="Hyperlink"/>
                      <w:rFonts w:cs="Times New Roman"/>
                      <w14:scene3d>
                        <w14:camera w14:prst="orthographicFront"/>
                        <w14:lightRig w14:rig="threePt" w14:dir="t">
                          <w14:rot w14:lat="0" w14:lon="0" w14:rev="0"/>
                        </w14:lightRig>
                      </w14:scene3d>
                    </w:rPr>
                    <w:t>2.4</w:t>
                  </w:r>
                  <w:r w:rsidR="00A0367A">
                    <w:rPr>
                      <w:rFonts w:asciiTheme="minorHAnsi" w:eastAsiaTheme="minorEastAsia" w:hAnsiTheme="minorHAnsi" w:cstheme="minorBidi"/>
                      <w:sz w:val="22"/>
                      <w:szCs w:val="22"/>
                      <w:lang w:val="en-US"/>
                    </w:rPr>
                    <w:tab/>
                  </w:r>
                  <w:r w:rsidR="00A0367A" w:rsidRPr="007E3046">
                    <w:rPr>
                      <w:rStyle w:val="Hyperlink"/>
                    </w:rPr>
                    <w:t>Victimes</w:t>
                  </w:r>
                  <w:r w:rsidR="00A0367A">
                    <w:rPr>
                      <w:webHidden/>
                    </w:rPr>
                    <w:tab/>
                  </w:r>
                  <w:r w:rsidR="00A0367A">
                    <w:rPr>
                      <w:webHidden/>
                    </w:rPr>
                    <w:fldChar w:fldCharType="begin"/>
                  </w:r>
                  <w:r w:rsidR="00A0367A">
                    <w:rPr>
                      <w:webHidden/>
                    </w:rPr>
                    <w:instrText xml:space="preserve"> PAGEREF _Toc11850435 \h </w:instrText>
                  </w:r>
                  <w:r w:rsidR="00A0367A">
                    <w:rPr>
                      <w:webHidden/>
                    </w:rPr>
                  </w:r>
                  <w:r w:rsidR="00A0367A">
                    <w:rPr>
                      <w:webHidden/>
                    </w:rPr>
                    <w:fldChar w:fldCharType="separate"/>
                  </w:r>
                  <w:r w:rsidR="00931C8C">
                    <w:rPr>
                      <w:webHidden/>
                    </w:rPr>
                    <w:t>33</w:t>
                  </w:r>
                  <w:r w:rsidR="00A0367A">
                    <w:rPr>
                      <w:webHidden/>
                    </w:rPr>
                    <w:fldChar w:fldCharType="end"/>
                  </w:r>
                </w:hyperlink>
              </w:p>
              <w:p w14:paraId="74B72330" w14:textId="1DD96E27" w:rsidR="00A0367A" w:rsidRDefault="00F4426F" w:rsidP="00FA488E">
                <w:pPr>
                  <w:pStyle w:val="TOC2"/>
                  <w:rPr>
                    <w:rFonts w:asciiTheme="minorHAnsi" w:eastAsiaTheme="minorEastAsia" w:hAnsiTheme="minorHAnsi" w:cstheme="minorBidi"/>
                    <w:sz w:val="22"/>
                    <w:szCs w:val="22"/>
                    <w:lang w:val="en-US"/>
                  </w:rPr>
                </w:pPr>
                <w:hyperlink w:anchor="_Toc11850436" w:history="1">
                  <w:r w:rsidR="00A0367A" w:rsidRPr="007E3046">
                    <w:rPr>
                      <w:rStyle w:val="Hyperlink"/>
                      <w:rFonts w:cs="Times New Roman"/>
                      <w14:scene3d>
                        <w14:camera w14:prst="orthographicFront"/>
                        <w14:lightRig w14:rig="threePt" w14:dir="t">
                          <w14:rot w14:lat="0" w14:lon="0" w14:rev="0"/>
                        </w14:lightRig>
                      </w14:scene3d>
                    </w:rPr>
                    <w:t>2.5</w:t>
                  </w:r>
                  <w:r w:rsidR="00A0367A">
                    <w:rPr>
                      <w:rFonts w:asciiTheme="minorHAnsi" w:eastAsiaTheme="minorEastAsia" w:hAnsiTheme="minorHAnsi" w:cstheme="minorBidi"/>
                      <w:sz w:val="22"/>
                      <w:szCs w:val="22"/>
                      <w:lang w:val="en-US"/>
                    </w:rPr>
                    <w:tab/>
                  </w:r>
                  <w:r w:rsidR="00A0367A" w:rsidRPr="007E3046">
                    <w:rPr>
                      <w:rStyle w:val="Hyperlink"/>
                    </w:rPr>
                    <w:t>Sécurité routière et insécurité routière</w:t>
                  </w:r>
                  <w:r w:rsidR="00A0367A">
                    <w:rPr>
                      <w:webHidden/>
                    </w:rPr>
                    <w:tab/>
                  </w:r>
                  <w:r w:rsidR="00A0367A">
                    <w:rPr>
                      <w:webHidden/>
                    </w:rPr>
                    <w:fldChar w:fldCharType="begin"/>
                  </w:r>
                  <w:r w:rsidR="00A0367A">
                    <w:rPr>
                      <w:webHidden/>
                    </w:rPr>
                    <w:instrText xml:space="preserve"> PAGEREF _Toc11850436 \h </w:instrText>
                  </w:r>
                  <w:r w:rsidR="00A0367A">
                    <w:rPr>
                      <w:webHidden/>
                    </w:rPr>
                  </w:r>
                  <w:r w:rsidR="00A0367A">
                    <w:rPr>
                      <w:webHidden/>
                    </w:rPr>
                    <w:fldChar w:fldCharType="separate"/>
                  </w:r>
                  <w:r w:rsidR="00931C8C">
                    <w:rPr>
                      <w:webHidden/>
                    </w:rPr>
                    <w:t>33</w:t>
                  </w:r>
                  <w:r w:rsidR="00A0367A">
                    <w:rPr>
                      <w:webHidden/>
                    </w:rPr>
                    <w:fldChar w:fldCharType="end"/>
                  </w:r>
                </w:hyperlink>
              </w:p>
              <w:p w14:paraId="30CDF169" w14:textId="3B2EF491" w:rsidR="00A0367A" w:rsidRDefault="00F4426F" w:rsidP="00770023">
                <w:pPr>
                  <w:pStyle w:val="TOC1"/>
                  <w:rPr>
                    <w:rFonts w:asciiTheme="minorHAnsi" w:eastAsiaTheme="minorEastAsia" w:hAnsiTheme="minorHAnsi"/>
                    <w:noProof/>
                    <w:sz w:val="22"/>
                    <w:lang w:val="en-US"/>
                  </w:rPr>
                </w:pPr>
                <w:hyperlink w:anchor="_Toc11850437" w:history="1">
                  <w:r w:rsidR="00A0367A" w:rsidRPr="007E3046">
                    <w:rPr>
                      <w:rStyle w:val="Hyperlink"/>
                      <w:noProof/>
                    </w:rPr>
                    <w:t>3</w:t>
                  </w:r>
                  <w:r w:rsidR="00A0367A">
                    <w:rPr>
                      <w:rFonts w:asciiTheme="minorHAnsi" w:eastAsiaTheme="minorEastAsia" w:hAnsiTheme="minorHAnsi"/>
                      <w:noProof/>
                      <w:sz w:val="22"/>
                      <w:lang w:val="en-US"/>
                    </w:rPr>
                    <w:tab/>
                  </w:r>
                  <w:r w:rsidR="00A0367A" w:rsidRPr="007E3046">
                    <w:rPr>
                      <w:rStyle w:val="Hyperlink"/>
                      <w:noProof/>
                    </w:rPr>
                    <w:t>Facteurs influents sur l’accidentologie</w:t>
                  </w:r>
                  <w:r w:rsidR="00A0367A">
                    <w:rPr>
                      <w:noProof/>
                      <w:webHidden/>
                    </w:rPr>
                    <w:tab/>
                  </w:r>
                  <w:r w:rsidR="00A0367A">
                    <w:rPr>
                      <w:noProof/>
                      <w:webHidden/>
                    </w:rPr>
                    <w:fldChar w:fldCharType="begin"/>
                  </w:r>
                  <w:r w:rsidR="00A0367A">
                    <w:rPr>
                      <w:noProof/>
                      <w:webHidden/>
                    </w:rPr>
                    <w:instrText xml:space="preserve"> PAGEREF _Toc11850437 \h </w:instrText>
                  </w:r>
                  <w:r w:rsidR="00A0367A">
                    <w:rPr>
                      <w:noProof/>
                      <w:webHidden/>
                    </w:rPr>
                  </w:r>
                  <w:r w:rsidR="00A0367A">
                    <w:rPr>
                      <w:noProof/>
                      <w:webHidden/>
                    </w:rPr>
                    <w:fldChar w:fldCharType="separate"/>
                  </w:r>
                  <w:r w:rsidR="00931C8C">
                    <w:rPr>
                      <w:noProof/>
                      <w:webHidden/>
                    </w:rPr>
                    <w:t>33</w:t>
                  </w:r>
                  <w:r w:rsidR="00A0367A">
                    <w:rPr>
                      <w:noProof/>
                      <w:webHidden/>
                    </w:rPr>
                    <w:fldChar w:fldCharType="end"/>
                  </w:r>
                </w:hyperlink>
              </w:p>
              <w:p w14:paraId="67B31532" w14:textId="489B3B40" w:rsidR="00A0367A" w:rsidRDefault="00F4426F" w:rsidP="00FA488E">
                <w:pPr>
                  <w:pStyle w:val="TOC2"/>
                  <w:rPr>
                    <w:rFonts w:asciiTheme="minorHAnsi" w:eastAsiaTheme="minorEastAsia" w:hAnsiTheme="minorHAnsi" w:cstheme="minorBidi"/>
                    <w:sz w:val="22"/>
                    <w:szCs w:val="22"/>
                    <w:lang w:val="en-US"/>
                  </w:rPr>
                </w:pPr>
                <w:hyperlink w:anchor="_Toc11850438" w:history="1">
                  <w:r w:rsidR="00A0367A" w:rsidRPr="007E3046">
                    <w:rPr>
                      <w:rStyle w:val="Hyperlink"/>
                      <w:rFonts w:cs="Times New Roman"/>
                      <w14:scene3d>
                        <w14:camera w14:prst="orthographicFront"/>
                        <w14:lightRig w14:rig="threePt" w14:dir="t">
                          <w14:rot w14:lat="0" w14:lon="0" w14:rev="0"/>
                        </w14:lightRig>
                      </w14:scene3d>
                    </w:rPr>
                    <w:t>3.1</w:t>
                  </w:r>
                  <w:r w:rsidR="00A0367A">
                    <w:rPr>
                      <w:rFonts w:asciiTheme="minorHAnsi" w:eastAsiaTheme="minorEastAsia" w:hAnsiTheme="minorHAnsi" w:cstheme="minorBidi"/>
                      <w:sz w:val="22"/>
                      <w:szCs w:val="22"/>
                      <w:lang w:val="en-US"/>
                    </w:rPr>
                    <w:tab/>
                  </w:r>
                  <w:r w:rsidR="00A0367A" w:rsidRPr="007E3046">
                    <w:rPr>
                      <w:rStyle w:val="Hyperlink"/>
                    </w:rPr>
                    <w:t>Facteur humain </w:t>
                  </w:r>
                  <w:r w:rsidR="00A0367A">
                    <w:rPr>
                      <w:webHidden/>
                    </w:rPr>
                    <w:tab/>
                  </w:r>
                  <w:r w:rsidR="00A0367A">
                    <w:rPr>
                      <w:webHidden/>
                    </w:rPr>
                    <w:fldChar w:fldCharType="begin"/>
                  </w:r>
                  <w:r w:rsidR="00A0367A">
                    <w:rPr>
                      <w:webHidden/>
                    </w:rPr>
                    <w:instrText xml:space="preserve"> PAGEREF _Toc11850438 \h </w:instrText>
                  </w:r>
                  <w:r w:rsidR="00A0367A">
                    <w:rPr>
                      <w:webHidden/>
                    </w:rPr>
                  </w:r>
                  <w:r w:rsidR="00A0367A">
                    <w:rPr>
                      <w:webHidden/>
                    </w:rPr>
                    <w:fldChar w:fldCharType="separate"/>
                  </w:r>
                  <w:r w:rsidR="00931C8C">
                    <w:rPr>
                      <w:webHidden/>
                    </w:rPr>
                    <w:t>34</w:t>
                  </w:r>
                  <w:r w:rsidR="00A0367A">
                    <w:rPr>
                      <w:webHidden/>
                    </w:rPr>
                    <w:fldChar w:fldCharType="end"/>
                  </w:r>
                </w:hyperlink>
              </w:p>
              <w:p w14:paraId="5C410703" w14:textId="6AC0A941" w:rsidR="00A0367A" w:rsidRDefault="00F4426F" w:rsidP="00FA488E">
                <w:pPr>
                  <w:pStyle w:val="TOC2"/>
                  <w:rPr>
                    <w:rFonts w:asciiTheme="minorHAnsi" w:eastAsiaTheme="minorEastAsia" w:hAnsiTheme="minorHAnsi" w:cstheme="minorBidi"/>
                    <w:sz w:val="22"/>
                    <w:szCs w:val="22"/>
                    <w:lang w:val="en-US"/>
                  </w:rPr>
                </w:pPr>
                <w:hyperlink w:anchor="_Toc11850439" w:history="1">
                  <w:r w:rsidR="00A0367A" w:rsidRPr="007E3046">
                    <w:rPr>
                      <w:rStyle w:val="Hyperlink"/>
                      <w:rFonts w:cs="Times New Roman"/>
                      <w14:scene3d>
                        <w14:camera w14:prst="orthographicFront"/>
                        <w14:lightRig w14:rig="threePt" w14:dir="t">
                          <w14:rot w14:lat="0" w14:lon="0" w14:rev="0"/>
                        </w14:lightRig>
                      </w14:scene3d>
                    </w:rPr>
                    <w:t>3.2</w:t>
                  </w:r>
                  <w:r w:rsidR="00A0367A">
                    <w:rPr>
                      <w:rFonts w:asciiTheme="minorHAnsi" w:eastAsiaTheme="minorEastAsia" w:hAnsiTheme="minorHAnsi" w:cstheme="minorBidi"/>
                      <w:sz w:val="22"/>
                      <w:szCs w:val="22"/>
                      <w:lang w:val="en-US"/>
                    </w:rPr>
                    <w:tab/>
                  </w:r>
                  <w:r w:rsidR="00A0367A" w:rsidRPr="007E3046">
                    <w:rPr>
                      <w:rStyle w:val="Hyperlink"/>
                    </w:rPr>
                    <w:t>Facteur environnemental</w:t>
                  </w:r>
                  <w:r w:rsidR="00A0367A">
                    <w:rPr>
                      <w:webHidden/>
                    </w:rPr>
                    <w:tab/>
                  </w:r>
                  <w:r w:rsidR="00A0367A">
                    <w:rPr>
                      <w:webHidden/>
                    </w:rPr>
                    <w:fldChar w:fldCharType="begin"/>
                  </w:r>
                  <w:r w:rsidR="00A0367A">
                    <w:rPr>
                      <w:webHidden/>
                    </w:rPr>
                    <w:instrText xml:space="preserve"> PAGEREF _Toc11850439 \h </w:instrText>
                  </w:r>
                  <w:r w:rsidR="00A0367A">
                    <w:rPr>
                      <w:webHidden/>
                    </w:rPr>
                  </w:r>
                  <w:r w:rsidR="00A0367A">
                    <w:rPr>
                      <w:webHidden/>
                    </w:rPr>
                    <w:fldChar w:fldCharType="separate"/>
                  </w:r>
                  <w:r w:rsidR="00931C8C">
                    <w:rPr>
                      <w:webHidden/>
                    </w:rPr>
                    <w:t>35</w:t>
                  </w:r>
                  <w:r w:rsidR="00A0367A">
                    <w:rPr>
                      <w:webHidden/>
                    </w:rPr>
                    <w:fldChar w:fldCharType="end"/>
                  </w:r>
                </w:hyperlink>
              </w:p>
              <w:p w14:paraId="45B6F4DA" w14:textId="76196E05" w:rsidR="00A0367A" w:rsidRDefault="00F4426F" w:rsidP="00FA488E">
                <w:pPr>
                  <w:pStyle w:val="TOC2"/>
                  <w:rPr>
                    <w:rFonts w:asciiTheme="minorHAnsi" w:eastAsiaTheme="minorEastAsia" w:hAnsiTheme="minorHAnsi" w:cstheme="minorBidi"/>
                    <w:sz w:val="22"/>
                    <w:szCs w:val="22"/>
                    <w:lang w:val="en-US"/>
                  </w:rPr>
                </w:pPr>
                <w:hyperlink w:anchor="_Toc11850440" w:history="1">
                  <w:r w:rsidR="00A0367A" w:rsidRPr="007E3046">
                    <w:rPr>
                      <w:rStyle w:val="Hyperlink"/>
                      <w:rFonts w:cs="Times New Roman"/>
                      <w14:scene3d>
                        <w14:camera w14:prst="orthographicFront"/>
                        <w14:lightRig w14:rig="threePt" w14:dir="t">
                          <w14:rot w14:lat="0" w14:lon="0" w14:rev="0"/>
                        </w14:lightRig>
                      </w14:scene3d>
                    </w:rPr>
                    <w:t>3.3</w:t>
                  </w:r>
                  <w:r w:rsidR="00A0367A">
                    <w:rPr>
                      <w:rFonts w:asciiTheme="minorHAnsi" w:eastAsiaTheme="minorEastAsia" w:hAnsiTheme="minorHAnsi" w:cstheme="minorBidi"/>
                      <w:sz w:val="22"/>
                      <w:szCs w:val="22"/>
                      <w:lang w:val="en-US"/>
                    </w:rPr>
                    <w:tab/>
                  </w:r>
                  <w:r w:rsidR="00A0367A" w:rsidRPr="007E3046">
                    <w:rPr>
                      <w:rStyle w:val="Hyperlink"/>
                    </w:rPr>
                    <w:t>Facteur lié au véhicule</w:t>
                  </w:r>
                  <w:r w:rsidR="00A0367A">
                    <w:rPr>
                      <w:webHidden/>
                    </w:rPr>
                    <w:tab/>
                  </w:r>
                  <w:r w:rsidR="00A0367A">
                    <w:rPr>
                      <w:webHidden/>
                    </w:rPr>
                    <w:fldChar w:fldCharType="begin"/>
                  </w:r>
                  <w:r w:rsidR="00A0367A">
                    <w:rPr>
                      <w:webHidden/>
                    </w:rPr>
                    <w:instrText xml:space="preserve"> PAGEREF _Toc11850440 \h </w:instrText>
                  </w:r>
                  <w:r w:rsidR="00A0367A">
                    <w:rPr>
                      <w:webHidden/>
                    </w:rPr>
                  </w:r>
                  <w:r w:rsidR="00A0367A">
                    <w:rPr>
                      <w:webHidden/>
                    </w:rPr>
                    <w:fldChar w:fldCharType="separate"/>
                  </w:r>
                  <w:r w:rsidR="00931C8C">
                    <w:rPr>
                      <w:webHidden/>
                    </w:rPr>
                    <w:t>35</w:t>
                  </w:r>
                  <w:r w:rsidR="00A0367A">
                    <w:rPr>
                      <w:webHidden/>
                    </w:rPr>
                    <w:fldChar w:fldCharType="end"/>
                  </w:r>
                </w:hyperlink>
              </w:p>
              <w:p w14:paraId="16DC2537" w14:textId="099D47E1" w:rsidR="00A0367A" w:rsidRDefault="00F4426F" w:rsidP="00770023">
                <w:pPr>
                  <w:pStyle w:val="TOC1"/>
                  <w:rPr>
                    <w:rFonts w:asciiTheme="minorHAnsi" w:eastAsiaTheme="minorEastAsia" w:hAnsiTheme="minorHAnsi"/>
                    <w:noProof/>
                    <w:sz w:val="22"/>
                    <w:lang w:val="en-US"/>
                  </w:rPr>
                </w:pPr>
                <w:hyperlink w:anchor="_Toc11850441" w:history="1">
                  <w:r w:rsidR="00A0367A" w:rsidRPr="007E3046">
                    <w:rPr>
                      <w:rStyle w:val="Hyperlink"/>
                      <w:noProof/>
                    </w:rPr>
                    <w:t>4</w:t>
                  </w:r>
                  <w:r w:rsidR="00A0367A">
                    <w:rPr>
                      <w:rFonts w:asciiTheme="minorHAnsi" w:eastAsiaTheme="minorEastAsia" w:hAnsiTheme="minorHAnsi"/>
                      <w:noProof/>
                      <w:sz w:val="22"/>
                      <w:lang w:val="en-US"/>
                    </w:rPr>
                    <w:tab/>
                  </w:r>
                  <w:r w:rsidR="00A0367A" w:rsidRPr="007E3046">
                    <w:rPr>
                      <w:rStyle w:val="Hyperlink"/>
                      <w:noProof/>
                    </w:rPr>
                    <w:t>Conséquences socio-économiques des accidents de la circulation</w:t>
                  </w:r>
                  <w:r w:rsidR="00A0367A">
                    <w:rPr>
                      <w:noProof/>
                      <w:webHidden/>
                    </w:rPr>
                    <w:tab/>
                  </w:r>
                  <w:r w:rsidR="00A0367A">
                    <w:rPr>
                      <w:noProof/>
                      <w:webHidden/>
                    </w:rPr>
                    <w:fldChar w:fldCharType="begin"/>
                  </w:r>
                  <w:r w:rsidR="00A0367A">
                    <w:rPr>
                      <w:noProof/>
                      <w:webHidden/>
                    </w:rPr>
                    <w:instrText xml:space="preserve"> PAGEREF _Toc11850441 \h </w:instrText>
                  </w:r>
                  <w:r w:rsidR="00A0367A">
                    <w:rPr>
                      <w:noProof/>
                      <w:webHidden/>
                    </w:rPr>
                  </w:r>
                  <w:r w:rsidR="00A0367A">
                    <w:rPr>
                      <w:noProof/>
                      <w:webHidden/>
                    </w:rPr>
                    <w:fldChar w:fldCharType="separate"/>
                  </w:r>
                  <w:r w:rsidR="00931C8C">
                    <w:rPr>
                      <w:noProof/>
                      <w:webHidden/>
                    </w:rPr>
                    <w:t>36</w:t>
                  </w:r>
                  <w:r w:rsidR="00A0367A">
                    <w:rPr>
                      <w:noProof/>
                      <w:webHidden/>
                    </w:rPr>
                    <w:fldChar w:fldCharType="end"/>
                  </w:r>
                </w:hyperlink>
              </w:p>
              <w:p w14:paraId="168C768A" w14:textId="03D53579" w:rsidR="00A0367A" w:rsidRDefault="00F4426F" w:rsidP="00FA488E">
                <w:pPr>
                  <w:pStyle w:val="TOC2"/>
                  <w:rPr>
                    <w:rFonts w:asciiTheme="minorHAnsi" w:eastAsiaTheme="minorEastAsia" w:hAnsiTheme="minorHAnsi" w:cstheme="minorBidi"/>
                    <w:sz w:val="22"/>
                    <w:szCs w:val="22"/>
                    <w:lang w:val="en-US"/>
                  </w:rPr>
                </w:pPr>
                <w:hyperlink w:anchor="_Toc11850442" w:history="1">
                  <w:r w:rsidR="00A0367A" w:rsidRPr="007E3046">
                    <w:rPr>
                      <w:rStyle w:val="Hyperlink"/>
                      <w:rFonts w:cs="Times New Roman"/>
                      <w14:scene3d>
                        <w14:camera w14:prst="orthographicFront"/>
                        <w14:lightRig w14:rig="threePt" w14:dir="t">
                          <w14:rot w14:lat="0" w14:lon="0" w14:rev="0"/>
                        </w14:lightRig>
                      </w14:scene3d>
                    </w:rPr>
                    <w:t>4.1</w:t>
                  </w:r>
                  <w:r w:rsidR="00A0367A">
                    <w:rPr>
                      <w:rFonts w:asciiTheme="minorHAnsi" w:eastAsiaTheme="minorEastAsia" w:hAnsiTheme="minorHAnsi" w:cstheme="minorBidi"/>
                      <w:sz w:val="22"/>
                      <w:szCs w:val="22"/>
                      <w:lang w:val="en-US"/>
                    </w:rPr>
                    <w:tab/>
                  </w:r>
                  <w:r w:rsidR="00A0367A" w:rsidRPr="007E3046">
                    <w:rPr>
                      <w:rStyle w:val="Hyperlink"/>
                    </w:rPr>
                    <w:t>Les conséquences sociales</w:t>
                  </w:r>
                  <w:r w:rsidR="00A0367A">
                    <w:rPr>
                      <w:webHidden/>
                    </w:rPr>
                    <w:tab/>
                  </w:r>
                  <w:r w:rsidR="00A0367A">
                    <w:rPr>
                      <w:webHidden/>
                    </w:rPr>
                    <w:fldChar w:fldCharType="begin"/>
                  </w:r>
                  <w:r w:rsidR="00A0367A">
                    <w:rPr>
                      <w:webHidden/>
                    </w:rPr>
                    <w:instrText xml:space="preserve"> PAGEREF _Toc11850442 \h </w:instrText>
                  </w:r>
                  <w:r w:rsidR="00A0367A">
                    <w:rPr>
                      <w:webHidden/>
                    </w:rPr>
                  </w:r>
                  <w:r w:rsidR="00A0367A">
                    <w:rPr>
                      <w:webHidden/>
                    </w:rPr>
                    <w:fldChar w:fldCharType="separate"/>
                  </w:r>
                  <w:r w:rsidR="00931C8C">
                    <w:rPr>
                      <w:webHidden/>
                    </w:rPr>
                    <w:t>36</w:t>
                  </w:r>
                  <w:r w:rsidR="00A0367A">
                    <w:rPr>
                      <w:webHidden/>
                    </w:rPr>
                    <w:fldChar w:fldCharType="end"/>
                  </w:r>
                </w:hyperlink>
              </w:p>
              <w:p w14:paraId="25AC5185" w14:textId="7DE6B875" w:rsidR="00A0367A" w:rsidRDefault="00F4426F" w:rsidP="00FA488E">
                <w:pPr>
                  <w:pStyle w:val="TOC2"/>
                  <w:rPr>
                    <w:rFonts w:asciiTheme="minorHAnsi" w:eastAsiaTheme="minorEastAsia" w:hAnsiTheme="minorHAnsi" w:cstheme="minorBidi"/>
                    <w:sz w:val="22"/>
                    <w:szCs w:val="22"/>
                    <w:lang w:val="en-US"/>
                  </w:rPr>
                </w:pPr>
                <w:hyperlink w:anchor="_Toc11850443" w:history="1">
                  <w:r w:rsidR="00A0367A" w:rsidRPr="007E3046">
                    <w:rPr>
                      <w:rStyle w:val="Hyperlink"/>
                      <w:rFonts w:cs="Times New Roman"/>
                      <w14:scene3d>
                        <w14:camera w14:prst="orthographicFront"/>
                        <w14:lightRig w14:rig="threePt" w14:dir="t">
                          <w14:rot w14:lat="0" w14:lon="0" w14:rev="0"/>
                        </w14:lightRig>
                      </w14:scene3d>
                    </w:rPr>
                    <w:t>4.2</w:t>
                  </w:r>
                  <w:r w:rsidR="00A0367A">
                    <w:rPr>
                      <w:rFonts w:asciiTheme="minorHAnsi" w:eastAsiaTheme="minorEastAsia" w:hAnsiTheme="minorHAnsi" w:cstheme="minorBidi"/>
                      <w:sz w:val="22"/>
                      <w:szCs w:val="22"/>
                      <w:lang w:val="en-US"/>
                    </w:rPr>
                    <w:tab/>
                  </w:r>
                  <w:r w:rsidR="00A0367A" w:rsidRPr="007E3046">
                    <w:rPr>
                      <w:rStyle w:val="Hyperlink"/>
                    </w:rPr>
                    <w:t>Les conséquences économiques</w:t>
                  </w:r>
                  <w:r w:rsidR="00A0367A">
                    <w:rPr>
                      <w:webHidden/>
                    </w:rPr>
                    <w:tab/>
                  </w:r>
                  <w:r w:rsidR="00A0367A">
                    <w:rPr>
                      <w:webHidden/>
                    </w:rPr>
                    <w:fldChar w:fldCharType="begin"/>
                  </w:r>
                  <w:r w:rsidR="00A0367A">
                    <w:rPr>
                      <w:webHidden/>
                    </w:rPr>
                    <w:instrText xml:space="preserve"> PAGEREF _Toc11850443 \h </w:instrText>
                  </w:r>
                  <w:r w:rsidR="00A0367A">
                    <w:rPr>
                      <w:webHidden/>
                    </w:rPr>
                  </w:r>
                  <w:r w:rsidR="00A0367A">
                    <w:rPr>
                      <w:webHidden/>
                    </w:rPr>
                    <w:fldChar w:fldCharType="separate"/>
                  </w:r>
                  <w:r w:rsidR="00931C8C">
                    <w:rPr>
                      <w:webHidden/>
                    </w:rPr>
                    <w:t>36</w:t>
                  </w:r>
                  <w:r w:rsidR="00A0367A">
                    <w:rPr>
                      <w:webHidden/>
                    </w:rPr>
                    <w:fldChar w:fldCharType="end"/>
                  </w:r>
                </w:hyperlink>
              </w:p>
              <w:p w14:paraId="5EC0166F" w14:textId="777EB9B4" w:rsidR="00A0367A" w:rsidRDefault="00F4426F" w:rsidP="00770023">
                <w:pPr>
                  <w:pStyle w:val="TOC1"/>
                  <w:rPr>
                    <w:rFonts w:asciiTheme="minorHAnsi" w:eastAsiaTheme="minorEastAsia" w:hAnsiTheme="minorHAnsi"/>
                    <w:noProof/>
                    <w:sz w:val="22"/>
                    <w:lang w:val="en-US"/>
                  </w:rPr>
                </w:pPr>
                <w:hyperlink w:anchor="_Toc11850444" w:history="1">
                  <w:r w:rsidR="00A0367A" w:rsidRPr="007E3046">
                    <w:rPr>
                      <w:rStyle w:val="Hyperlink"/>
                      <w:noProof/>
                    </w:rPr>
                    <w:t>5</w:t>
                  </w:r>
                  <w:r w:rsidR="00A0367A">
                    <w:rPr>
                      <w:rFonts w:asciiTheme="minorHAnsi" w:eastAsiaTheme="minorEastAsia" w:hAnsiTheme="minorHAnsi"/>
                      <w:noProof/>
                      <w:sz w:val="22"/>
                      <w:lang w:val="en-US"/>
                    </w:rPr>
                    <w:tab/>
                  </w:r>
                  <w:r w:rsidR="00A0367A" w:rsidRPr="007E3046">
                    <w:rPr>
                      <w:rStyle w:val="Hyperlink"/>
                      <w:noProof/>
                    </w:rPr>
                    <w:t>Plan mondial pour la sécurité routière</w:t>
                  </w:r>
                  <w:r w:rsidR="00A0367A">
                    <w:rPr>
                      <w:noProof/>
                      <w:webHidden/>
                    </w:rPr>
                    <w:tab/>
                  </w:r>
                  <w:r w:rsidR="00A0367A">
                    <w:rPr>
                      <w:noProof/>
                      <w:webHidden/>
                    </w:rPr>
                    <w:fldChar w:fldCharType="begin"/>
                  </w:r>
                  <w:r w:rsidR="00A0367A">
                    <w:rPr>
                      <w:noProof/>
                      <w:webHidden/>
                    </w:rPr>
                    <w:instrText xml:space="preserve"> PAGEREF _Toc11850444 \h </w:instrText>
                  </w:r>
                  <w:r w:rsidR="00A0367A">
                    <w:rPr>
                      <w:noProof/>
                      <w:webHidden/>
                    </w:rPr>
                  </w:r>
                  <w:r w:rsidR="00A0367A">
                    <w:rPr>
                      <w:noProof/>
                      <w:webHidden/>
                    </w:rPr>
                    <w:fldChar w:fldCharType="separate"/>
                  </w:r>
                  <w:r w:rsidR="00931C8C">
                    <w:rPr>
                      <w:noProof/>
                      <w:webHidden/>
                    </w:rPr>
                    <w:t>37</w:t>
                  </w:r>
                  <w:r w:rsidR="00A0367A">
                    <w:rPr>
                      <w:noProof/>
                      <w:webHidden/>
                    </w:rPr>
                    <w:fldChar w:fldCharType="end"/>
                  </w:r>
                </w:hyperlink>
              </w:p>
              <w:p w14:paraId="0A29863B" w14:textId="4C46967C" w:rsidR="00A0367A" w:rsidRDefault="00F4426F" w:rsidP="00770023">
                <w:pPr>
                  <w:pStyle w:val="TOC1"/>
                  <w:rPr>
                    <w:rFonts w:asciiTheme="minorHAnsi" w:eastAsiaTheme="minorEastAsia" w:hAnsiTheme="minorHAnsi"/>
                    <w:noProof/>
                    <w:sz w:val="22"/>
                    <w:lang w:val="en-US"/>
                  </w:rPr>
                </w:pPr>
                <w:hyperlink w:anchor="_Toc11850445" w:history="1">
                  <w:r w:rsidR="00A0367A" w:rsidRPr="007E3046">
                    <w:rPr>
                      <w:rStyle w:val="Hyperlink"/>
                      <w:noProof/>
                    </w:rPr>
                    <w:t>6</w:t>
                  </w:r>
                  <w:r w:rsidR="00A0367A">
                    <w:rPr>
                      <w:rFonts w:asciiTheme="minorHAnsi" w:eastAsiaTheme="minorEastAsia" w:hAnsiTheme="minorHAnsi"/>
                      <w:noProof/>
                      <w:sz w:val="22"/>
                      <w:lang w:val="en-US"/>
                    </w:rPr>
                    <w:tab/>
                  </w:r>
                  <w:r w:rsidR="00A0367A" w:rsidRPr="007E3046">
                    <w:rPr>
                      <w:rStyle w:val="Hyperlink"/>
                      <w:noProof/>
                    </w:rPr>
                    <w:t>Sécurité routière en Algérie</w:t>
                  </w:r>
                  <w:r w:rsidR="00A0367A">
                    <w:rPr>
                      <w:noProof/>
                      <w:webHidden/>
                    </w:rPr>
                    <w:tab/>
                  </w:r>
                  <w:r w:rsidR="00A0367A">
                    <w:rPr>
                      <w:noProof/>
                      <w:webHidden/>
                    </w:rPr>
                    <w:fldChar w:fldCharType="begin"/>
                  </w:r>
                  <w:r w:rsidR="00A0367A">
                    <w:rPr>
                      <w:noProof/>
                      <w:webHidden/>
                    </w:rPr>
                    <w:instrText xml:space="preserve"> PAGEREF _Toc11850445 \h </w:instrText>
                  </w:r>
                  <w:r w:rsidR="00A0367A">
                    <w:rPr>
                      <w:noProof/>
                      <w:webHidden/>
                    </w:rPr>
                  </w:r>
                  <w:r w:rsidR="00A0367A">
                    <w:rPr>
                      <w:noProof/>
                      <w:webHidden/>
                    </w:rPr>
                    <w:fldChar w:fldCharType="separate"/>
                  </w:r>
                  <w:r w:rsidR="00931C8C">
                    <w:rPr>
                      <w:noProof/>
                      <w:webHidden/>
                    </w:rPr>
                    <w:t>37</w:t>
                  </w:r>
                  <w:r w:rsidR="00A0367A">
                    <w:rPr>
                      <w:noProof/>
                      <w:webHidden/>
                    </w:rPr>
                    <w:fldChar w:fldCharType="end"/>
                  </w:r>
                </w:hyperlink>
              </w:p>
              <w:p w14:paraId="760F3A1B" w14:textId="0AC12A83" w:rsidR="00A0367A" w:rsidRDefault="00F4426F" w:rsidP="00FA488E">
                <w:pPr>
                  <w:pStyle w:val="TOC2"/>
                  <w:rPr>
                    <w:rFonts w:asciiTheme="minorHAnsi" w:eastAsiaTheme="minorEastAsia" w:hAnsiTheme="minorHAnsi" w:cstheme="minorBidi"/>
                    <w:sz w:val="22"/>
                    <w:szCs w:val="22"/>
                    <w:lang w:val="en-US"/>
                  </w:rPr>
                </w:pPr>
                <w:hyperlink w:anchor="_Toc11850446" w:history="1">
                  <w:r w:rsidR="00A0367A" w:rsidRPr="007E3046">
                    <w:rPr>
                      <w:rStyle w:val="Hyperlink"/>
                      <w:rFonts w:cs="Times New Roman"/>
                      <w14:scene3d>
                        <w14:camera w14:prst="orthographicFront"/>
                        <w14:lightRig w14:rig="threePt" w14:dir="t">
                          <w14:rot w14:lat="0" w14:lon="0" w14:rev="0"/>
                        </w14:lightRig>
                      </w14:scene3d>
                    </w:rPr>
                    <w:t>6.1</w:t>
                  </w:r>
                  <w:r w:rsidR="00A0367A">
                    <w:rPr>
                      <w:rFonts w:asciiTheme="minorHAnsi" w:eastAsiaTheme="minorEastAsia" w:hAnsiTheme="minorHAnsi" w:cstheme="minorBidi"/>
                      <w:sz w:val="22"/>
                      <w:szCs w:val="22"/>
                      <w:lang w:val="en-US"/>
                    </w:rPr>
                    <w:tab/>
                  </w:r>
                  <w:r w:rsidR="00A0367A" w:rsidRPr="007E3046">
                    <w:rPr>
                      <w:rStyle w:val="Hyperlink"/>
                    </w:rPr>
                    <w:t>Mesures de la sécurité routière</w:t>
                  </w:r>
                  <w:r w:rsidR="00A0367A">
                    <w:rPr>
                      <w:webHidden/>
                    </w:rPr>
                    <w:tab/>
                  </w:r>
                  <w:r w:rsidR="00A0367A">
                    <w:rPr>
                      <w:webHidden/>
                    </w:rPr>
                    <w:fldChar w:fldCharType="begin"/>
                  </w:r>
                  <w:r w:rsidR="00A0367A">
                    <w:rPr>
                      <w:webHidden/>
                    </w:rPr>
                    <w:instrText xml:space="preserve"> PAGEREF _Toc11850446 \h </w:instrText>
                  </w:r>
                  <w:r w:rsidR="00A0367A">
                    <w:rPr>
                      <w:webHidden/>
                    </w:rPr>
                  </w:r>
                  <w:r w:rsidR="00A0367A">
                    <w:rPr>
                      <w:webHidden/>
                    </w:rPr>
                    <w:fldChar w:fldCharType="separate"/>
                  </w:r>
                  <w:r w:rsidR="00931C8C">
                    <w:rPr>
                      <w:webHidden/>
                    </w:rPr>
                    <w:t>38</w:t>
                  </w:r>
                  <w:r w:rsidR="00A0367A">
                    <w:rPr>
                      <w:webHidden/>
                    </w:rPr>
                    <w:fldChar w:fldCharType="end"/>
                  </w:r>
                </w:hyperlink>
              </w:p>
              <w:p w14:paraId="4135123F" w14:textId="2415B000" w:rsidR="00A0367A" w:rsidRDefault="00F4426F" w:rsidP="00860FD1">
                <w:pPr>
                  <w:pStyle w:val="TOC3"/>
                  <w:rPr>
                    <w:rFonts w:asciiTheme="minorHAnsi" w:eastAsiaTheme="minorEastAsia" w:hAnsiTheme="minorHAnsi"/>
                    <w:noProof/>
                    <w:sz w:val="22"/>
                    <w:lang w:val="en-US"/>
                  </w:rPr>
                </w:pPr>
                <w:hyperlink w:anchor="_Toc11850447" w:history="1">
                  <w:r w:rsidR="00A0367A" w:rsidRPr="007E3046">
                    <w:rPr>
                      <w:rStyle w:val="Hyperlink"/>
                      <w:noProof/>
                    </w:rPr>
                    <w:t>6.1.1</w:t>
                  </w:r>
                  <w:r w:rsidR="00A0367A">
                    <w:rPr>
                      <w:rFonts w:asciiTheme="minorHAnsi" w:eastAsiaTheme="minorEastAsia" w:hAnsiTheme="minorHAnsi"/>
                      <w:noProof/>
                      <w:sz w:val="22"/>
                      <w:lang w:val="en-US"/>
                    </w:rPr>
                    <w:tab/>
                  </w:r>
                  <w:r w:rsidR="00A0367A" w:rsidRPr="007E3046">
                    <w:rPr>
                      <w:rStyle w:val="Hyperlink"/>
                      <w:noProof/>
                    </w:rPr>
                    <w:t>Mesures humaines</w:t>
                  </w:r>
                  <w:r w:rsidR="00A0367A">
                    <w:rPr>
                      <w:noProof/>
                      <w:webHidden/>
                    </w:rPr>
                    <w:tab/>
                  </w:r>
                  <w:r w:rsidR="00A0367A">
                    <w:rPr>
                      <w:noProof/>
                      <w:webHidden/>
                    </w:rPr>
                    <w:fldChar w:fldCharType="begin"/>
                  </w:r>
                  <w:r w:rsidR="00A0367A">
                    <w:rPr>
                      <w:noProof/>
                      <w:webHidden/>
                    </w:rPr>
                    <w:instrText xml:space="preserve"> PAGEREF _Toc11850447 \h </w:instrText>
                  </w:r>
                  <w:r w:rsidR="00A0367A">
                    <w:rPr>
                      <w:noProof/>
                      <w:webHidden/>
                    </w:rPr>
                  </w:r>
                  <w:r w:rsidR="00A0367A">
                    <w:rPr>
                      <w:noProof/>
                      <w:webHidden/>
                    </w:rPr>
                    <w:fldChar w:fldCharType="separate"/>
                  </w:r>
                  <w:r w:rsidR="00931C8C">
                    <w:rPr>
                      <w:noProof/>
                      <w:webHidden/>
                    </w:rPr>
                    <w:t>38</w:t>
                  </w:r>
                  <w:r w:rsidR="00A0367A">
                    <w:rPr>
                      <w:noProof/>
                      <w:webHidden/>
                    </w:rPr>
                    <w:fldChar w:fldCharType="end"/>
                  </w:r>
                </w:hyperlink>
              </w:p>
              <w:p w14:paraId="2C09DF38" w14:textId="7A8462A2" w:rsidR="00A0367A" w:rsidRDefault="00F4426F" w:rsidP="00860FD1">
                <w:pPr>
                  <w:pStyle w:val="TOC3"/>
                  <w:rPr>
                    <w:rFonts w:asciiTheme="minorHAnsi" w:eastAsiaTheme="minorEastAsia" w:hAnsiTheme="minorHAnsi"/>
                    <w:noProof/>
                    <w:sz w:val="22"/>
                    <w:lang w:val="en-US"/>
                  </w:rPr>
                </w:pPr>
                <w:hyperlink w:anchor="_Toc11850448" w:history="1">
                  <w:r w:rsidR="00A0367A" w:rsidRPr="007E3046">
                    <w:rPr>
                      <w:rStyle w:val="Hyperlink"/>
                      <w:noProof/>
                    </w:rPr>
                    <w:t>6.1.2</w:t>
                  </w:r>
                  <w:r w:rsidR="00A0367A">
                    <w:rPr>
                      <w:rFonts w:asciiTheme="minorHAnsi" w:eastAsiaTheme="minorEastAsia" w:hAnsiTheme="minorHAnsi"/>
                      <w:noProof/>
                      <w:sz w:val="22"/>
                      <w:lang w:val="en-US"/>
                    </w:rPr>
                    <w:tab/>
                  </w:r>
                  <w:r w:rsidR="00A0367A" w:rsidRPr="007E3046">
                    <w:rPr>
                      <w:rStyle w:val="Hyperlink"/>
                      <w:noProof/>
                    </w:rPr>
                    <w:t>Mesures environnementales</w:t>
                  </w:r>
                  <w:r w:rsidR="00A0367A">
                    <w:rPr>
                      <w:noProof/>
                      <w:webHidden/>
                    </w:rPr>
                    <w:tab/>
                  </w:r>
                  <w:r w:rsidR="00A0367A">
                    <w:rPr>
                      <w:noProof/>
                      <w:webHidden/>
                    </w:rPr>
                    <w:fldChar w:fldCharType="begin"/>
                  </w:r>
                  <w:r w:rsidR="00A0367A">
                    <w:rPr>
                      <w:noProof/>
                      <w:webHidden/>
                    </w:rPr>
                    <w:instrText xml:space="preserve"> PAGEREF _Toc11850448 \h </w:instrText>
                  </w:r>
                  <w:r w:rsidR="00A0367A">
                    <w:rPr>
                      <w:noProof/>
                      <w:webHidden/>
                    </w:rPr>
                  </w:r>
                  <w:r w:rsidR="00A0367A">
                    <w:rPr>
                      <w:noProof/>
                      <w:webHidden/>
                    </w:rPr>
                    <w:fldChar w:fldCharType="separate"/>
                  </w:r>
                  <w:r w:rsidR="00931C8C">
                    <w:rPr>
                      <w:noProof/>
                      <w:webHidden/>
                    </w:rPr>
                    <w:t>39</w:t>
                  </w:r>
                  <w:r w:rsidR="00A0367A">
                    <w:rPr>
                      <w:noProof/>
                      <w:webHidden/>
                    </w:rPr>
                    <w:fldChar w:fldCharType="end"/>
                  </w:r>
                </w:hyperlink>
              </w:p>
              <w:p w14:paraId="11C52324" w14:textId="0CD06370" w:rsidR="00A0367A" w:rsidRDefault="00F4426F" w:rsidP="00860FD1">
                <w:pPr>
                  <w:pStyle w:val="TOC3"/>
                  <w:rPr>
                    <w:rFonts w:asciiTheme="minorHAnsi" w:eastAsiaTheme="minorEastAsia" w:hAnsiTheme="minorHAnsi"/>
                    <w:noProof/>
                    <w:sz w:val="22"/>
                    <w:lang w:val="en-US"/>
                  </w:rPr>
                </w:pPr>
                <w:hyperlink w:anchor="_Toc11850449" w:history="1">
                  <w:r w:rsidR="00A0367A" w:rsidRPr="007E3046">
                    <w:rPr>
                      <w:rStyle w:val="Hyperlink"/>
                      <w:noProof/>
                    </w:rPr>
                    <w:t>6.1.3</w:t>
                  </w:r>
                  <w:r w:rsidR="00A0367A">
                    <w:rPr>
                      <w:rFonts w:asciiTheme="minorHAnsi" w:eastAsiaTheme="minorEastAsia" w:hAnsiTheme="minorHAnsi"/>
                      <w:noProof/>
                      <w:sz w:val="22"/>
                      <w:lang w:val="en-US"/>
                    </w:rPr>
                    <w:tab/>
                  </w:r>
                  <w:r w:rsidR="00A0367A" w:rsidRPr="007E3046">
                    <w:rPr>
                      <w:rStyle w:val="Hyperlink"/>
                      <w:noProof/>
                    </w:rPr>
                    <w:t>Mesures liées au véhicule</w:t>
                  </w:r>
                  <w:r w:rsidR="00A0367A">
                    <w:rPr>
                      <w:noProof/>
                      <w:webHidden/>
                    </w:rPr>
                    <w:tab/>
                  </w:r>
                  <w:r w:rsidR="00A0367A">
                    <w:rPr>
                      <w:noProof/>
                      <w:webHidden/>
                    </w:rPr>
                    <w:fldChar w:fldCharType="begin"/>
                  </w:r>
                  <w:r w:rsidR="00A0367A">
                    <w:rPr>
                      <w:noProof/>
                      <w:webHidden/>
                    </w:rPr>
                    <w:instrText xml:space="preserve"> PAGEREF _Toc11850449 \h </w:instrText>
                  </w:r>
                  <w:r w:rsidR="00A0367A">
                    <w:rPr>
                      <w:noProof/>
                      <w:webHidden/>
                    </w:rPr>
                  </w:r>
                  <w:r w:rsidR="00A0367A">
                    <w:rPr>
                      <w:noProof/>
                      <w:webHidden/>
                    </w:rPr>
                    <w:fldChar w:fldCharType="separate"/>
                  </w:r>
                  <w:r w:rsidR="00931C8C">
                    <w:rPr>
                      <w:noProof/>
                      <w:webHidden/>
                    </w:rPr>
                    <w:t>39</w:t>
                  </w:r>
                  <w:r w:rsidR="00A0367A">
                    <w:rPr>
                      <w:noProof/>
                      <w:webHidden/>
                    </w:rPr>
                    <w:fldChar w:fldCharType="end"/>
                  </w:r>
                </w:hyperlink>
              </w:p>
              <w:p w14:paraId="52E1CD9B" w14:textId="1DDFA1A9" w:rsidR="00A0367A" w:rsidRDefault="00F4426F" w:rsidP="00FA488E">
                <w:pPr>
                  <w:pStyle w:val="TOC2"/>
                  <w:rPr>
                    <w:rFonts w:asciiTheme="minorHAnsi" w:eastAsiaTheme="minorEastAsia" w:hAnsiTheme="minorHAnsi" w:cstheme="minorBidi"/>
                    <w:sz w:val="22"/>
                    <w:szCs w:val="22"/>
                    <w:lang w:val="en-US"/>
                  </w:rPr>
                </w:pPr>
                <w:hyperlink w:anchor="_Toc11850450" w:history="1">
                  <w:r w:rsidR="00A0367A" w:rsidRPr="007E3046">
                    <w:rPr>
                      <w:rStyle w:val="Hyperlink"/>
                      <w:rFonts w:cs="Times New Roman"/>
                      <w14:scene3d>
                        <w14:camera w14:prst="orthographicFront"/>
                        <w14:lightRig w14:rig="threePt" w14:dir="t">
                          <w14:rot w14:lat="0" w14:lon="0" w14:rev="0"/>
                        </w14:lightRig>
                      </w14:scene3d>
                    </w:rPr>
                    <w:t>6.2</w:t>
                  </w:r>
                  <w:r w:rsidR="00A0367A">
                    <w:rPr>
                      <w:rFonts w:asciiTheme="minorHAnsi" w:eastAsiaTheme="minorEastAsia" w:hAnsiTheme="minorHAnsi" w:cstheme="minorBidi"/>
                      <w:sz w:val="22"/>
                      <w:szCs w:val="22"/>
                      <w:lang w:val="en-US"/>
                    </w:rPr>
                    <w:tab/>
                  </w:r>
                  <w:r w:rsidR="00A0367A" w:rsidRPr="007E3046">
                    <w:rPr>
                      <w:rStyle w:val="Hyperlink"/>
                    </w:rPr>
                    <w:t>Institutions principales impliquées dans la sécurité routière</w:t>
                  </w:r>
                  <w:r w:rsidR="00A0367A">
                    <w:rPr>
                      <w:webHidden/>
                    </w:rPr>
                    <w:tab/>
                  </w:r>
                  <w:r w:rsidR="00A0367A">
                    <w:rPr>
                      <w:webHidden/>
                    </w:rPr>
                    <w:fldChar w:fldCharType="begin"/>
                  </w:r>
                  <w:r w:rsidR="00A0367A">
                    <w:rPr>
                      <w:webHidden/>
                    </w:rPr>
                    <w:instrText xml:space="preserve"> PAGEREF _Toc11850450 \h </w:instrText>
                  </w:r>
                  <w:r w:rsidR="00A0367A">
                    <w:rPr>
                      <w:webHidden/>
                    </w:rPr>
                  </w:r>
                  <w:r w:rsidR="00A0367A">
                    <w:rPr>
                      <w:webHidden/>
                    </w:rPr>
                    <w:fldChar w:fldCharType="separate"/>
                  </w:r>
                  <w:r w:rsidR="00931C8C">
                    <w:rPr>
                      <w:webHidden/>
                    </w:rPr>
                    <w:t>39</w:t>
                  </w:r>
                  <w:r w:rsidR="00A0367A">
                    <w:rPr>
                      <w:webHidden/>
                    </w:rPr>
                    <w:fldChar w:fldCharType="end"/>
                  </w:r>
                </w:hyperlink>
              </w:p>
              <w:p w14:paraId="3B998F9F" w14:textId="4D545127" w:rsidR="00A0367A" w:rsidRDefault="00F4426F" w:rsidP="00770023">
                <w:pPr>
                  <w:pStyle w:val="TOC1"/>
                  <w:rPr>
                    <w:rStyle w:val="Hyperlink"/>
                    <w:noProof/>
                  </w:rPr>
                </w:pPr>
                <w:hyperlink w:anchor="_Toc11850451" w:history="1">
                  <w:r w:rsidR="00A0367A" w:rsidRPr="007E3046">
                    <w:rPr>
                      <w:rStyle w:val="Hyperlink"/>
                      <w:noProof/>
                    </w:rPr>
                    <w:t>7</w:t>
                  </w:r>
                  <w:r w:rsidR="00A0367A">
                    <w:rPr>
                      <w:rFonts w:asciiTheme="minorHAnsi" w:eastAsiaTheme="minorEastAsia" w:hAnsiTheme="minorHAnsi"/>
                      <w:noProof/>
                      <w:sz w:val="22"/>
                      <w:lang w:val="en-US"/>
                    </w:rPr>
                    <w:tab/>
                  </w:r>
                  <w:r w:rsidR="00A0367A" w:rsidRPr="007E3046">
                    <w:rPr>
                      <w:rStyle w:val="Hyperlink"/>
                      <w:noProof/>
                    </w:rPr>
                    <w:t>Conclusion</w:t>
                  </w:r>
                  <w:r w:rsidR="00A0367A">
                    <w:rPr>
                      <w:noProof/>
                      <w:webHidden/>
                    </w:rPr>
                    <w:tab/>
                  </w:r>
                  <w:r w:rsidR="00A0367A">
                    <w:rPr>
                      <w:noProof/>
                      <w:webHidden/>
                    </w:rPr>
                    <w:fldChar w:fldCharType="begin"/>
                  </w:r>
                  <w:r w:rsidR="00A0367A">
                    <w:rPr>
                      <w:noProof/>
                      <w:webHidden/>
                    </w:rPr>
                    <w:instrText xml:space="preserve"> PAGEREF _Toc11850451 \h </w:instrText>
                  </w:r>
                  <w:r w:rsidR="00A0367A">
                    <w:rPr>
                      <w:noProof/>
                      <w:webHidden/>
                    </w:rPr>
                  </w:r>
                  <w:r w:rsidR="00A0367A">
                    <w:rPr>
                      <w:noProof/>
                      <w:webHidden/>
                    </w:rPr>
                    <w:fldChar w:fldCharType="separate"/>
                  </w:r>
                  <w:r w:rsidR="00931C8C">
                    <w:rPr>
                      <w:noProof/>
                      <w:webHidden/>
                    </w:rPr>
                    <w:t>40</w:t>
                  </w:r>
                  <w:r w:rsidR="00A0367A">
                    <w:rPr>
                      <w:noProof/>
                      <w:webHidden/>
                    </w:rPr>
                    <w:fldChar w:fldCharType="end"/>
                  </w:r>
                </w:hyperlink>
              </w:p>
              <w:p w14:paraId="0D279836" w14:textId="77777777" w:rsidR="00A0367A" w:rsidRPr="00834653" w:rsidRDefault="00A0367A" w:rsidP="00C35B43">
                <w:pPr>
                  <w:ind w:left="-35" w:firstLine="35"/>
                  <w:rPr>
                    <w:noProof/>
                    <w:sz w:val="28"/>
                    <w:szCs w:val="24"/>
                    <w:lang w:eastAsia="en-US"/>
                  </w:rPr>
                </w:pPr>
                <w:r w:rsidRPr="00834653">
                  <w:rPr>
                    <w:b/>
                    <w:bCs/>
                    <w:noProof/>
                    <w:sz w:val="28"/>
                    <w:szCs w:val="24"/>
                    <w:lang w:eastAsia="en-US"/>
                  </w:rPr>
                  <w:t xml:space="preserve">Partie 2 : </w:t>
                </w:r>
                <w:r w:rsidRPr="00834653">
                  <w:rPr>
                    <w:noProof/>
                    <w:sz w:val="28"/>
                    <w:szCs w:val="24"/>
                    <w:lang w:eastAsia="en-US"/>
                  </w:rPr>
                  <w:t xml:space="preserve">Contribution </w:t>
                </w:r>
              </w:p>
              <w:p w14:paraId="4307141A" w14:textId="77777777" w:rsidR="00A0367A" w:rsidRPr="00834653" w:rsidRDefault="00A0367A" w:rsidP="00C35B43">
                <w:pPr>
                  <w:ind w:firstLine="0"/>
                  <w:rPr>
                    <w:noProof/>
                    <w:sz w:val="28"/>
                    <w:szCs w:val="24"/>
                    <w:lang w:eastAsia="en-US"/>
                  </w:rPr>
                </w:pPr>
                <w:r w:rsidRPr="00834653">
                  <w:rPr>
                    <w:b/>
                    <w:bCs/>
                    <w:noProof/>
                    <w:sz w:val="28"/>
                    <w:szCs w:val="24"/>
                    <w:lang w:eastAsia="en-US"/>
                  </w:rPr>
                  <w:t xml:space="preserve">Chapitre IV : </w:t>
                </w:r>
                <w:r w:rsidRPr="00834653">
                  <w:rPr>
                    <w:noProof/>
                    <w:sz w:val="28"/>
                    <w:szCs w:val="24"/>
                    <w:lang w:eastAsia="en-US"/>
                  </w:rPr>
                  <w:t>Conception</w:t>
                </w:r>
              </w:p>
              <w:p w14:paraId="019B040A" w14:textId="1F07AD19" w:rsidR="00A0367A" w:rsidRDefault="00F4426F" w:rsidP="00770023">
                <w:pPr>
                  <w:pStyle w:val="TOC1"/>
                  <w:rPr>
                    <w:rFonts w:asciiTheme="minorHAnsi" w:eastAsiaTheme="minorEastAsia" w:hAnsiTheme="minorHAnsi"/>
                    <w:noProof/>
                    <w:sz w:val="22"/>
                    <w:lang w:val="en-US"/>
                  </w:rPr>
                </w:pPr>
                <w:hyperlink w:anchor="_Toc11850452" w:history="1">
                  <w:r w:rsidR="00A0367A" w:rsidRPr="007E3046">
                    <w:rPr>
                      <w:rStyle w:val="Hyperlink"/>
                      <w:noProof/>
                    </w:rPr>
                    <w:t>1</w:t>
                  </w:r>
                  <w:r w:rsidR="00A0367A">
                    <w:rPr>
                      <w:rFonts w:asciiTheme="minorHAnsi" w:eastAsiaTheme="minorEastAsia" w:hAnsiTheme="minorHAnsi"/>
                      <w:noProof/>
                      <w:sz w:val="22"/>
                      <w:lang w:val="en-US"/>
                    </w:rPr>
                    <w:tab/>
                  </w:r>
                  <w:r w:rsidR="00A0367A" w:rsidRPr="007E3046">
                    <w:rPr>
                      <w:rStyle w:val="Hyperlink"/>
                      <w:noProof/>
                    </w:rPr>
                    <w:t>Introduction</w:t>
                  </w:r>
                  <w:r w:rsidR="00A0367A">
                    <w:rPr>
                      <w:noProof/>
                      <w:webHidden/>
                    </w:rPr>
                    <w:tab/>
                  </w:r>
                  <w:r w:rsidR="00A0367A">
                    <w:rPr>
                      <w:noProof/>
                      <w:webHidden/>
                    </w:rPr>
                    <w:fldChar w:fldCharType="begin"/>
                  </w:r>
                  <w:r w:rsidR="00A0367A">
                    <w:rPr>
                      <w:noProof/>
                      <w:webHidden/>
                    </w:rPr>
                    <w:instrText xml:space="preserve"> PAGEREF _Toc11850452 \h </w:instrText>
                  </w:r>
                  <w:r w:rsidR="00A0367A">
                    <w:rPr>
                      <w:noProof/>
                      <w:webHidden/>
                    </w:rPr>
                  </w:r>
                  <w:r w:rsidR="00A0367A">
                    <w:rPr>
                      <w:noProof/>
                      <w:webHidden/>
                    </w:rPr>
                    <w:fldChar w:fldCharType="separate"/>
                  </w:r>
                  <w:r w:rsidR="00931C8C">
                    <w:rPr>
                      <w:noProof/>
                      <w:webHidden/>
                    </w:rPr>
                    <w:t>41</w:t>
                  </w:r>
                  <w:r w:rsidR="00A0367A">
                    <w:rPr>
                      <w:noProof/>
                      <w:webHidden/>
                    </w:rPr>
                    <w:fldChar w:fldCharType="end"/>
                  </w:r>
                </w:hyperlink>
              </w:p>
              <w:p w14:paraId="32F697E6" w14:textId="7C7C9678" w:rsidR="00A0367A" w:rsidRDefault="00F4426F" w:rsidP="00770023">
                <w:pPr>
                  <w:pStyle w:val="TOC1"/>
                  <w:rPr>
                    <w:rFonts w:asciiTheme="minorHAnsi" w:eastAsiaTheme="minorEastAsia" w:hAnsiTheme="minorHAnsi"/>
                    <w:noProof/>
                    <w:sz w:val="22"/>
                    <w:lang w:val="en-US"/>
                  </w:rPr>
                </w:pPr>
                <w:hyperlink w:anchor="_Toc11850453" w:history="1">
                  <w:r w:rsidR="00A0367A" w:rsidRPr="007E3046">
                    <w:rPr>
                      <w:rStyle w:val="Hyperlink"/>
                      <w:noProof/>
                    </w:rPr>
                    <w:t>2</w:t>
                  </w:r>
                  <w:r w:rsidR="00A0367A">
                    <w:rPr>
                      <w:rFonts w:asciiTheme="minorHAnsi" w:eastAsiaTheme="minorEastAsia" w:hAnsiTheme="minorHAnsi"/>
                      <w:noProof/>
                      <w:sz w:val="22"/>
                      <w:lang w:val="en-US"/>
                    </w:rPr>
                    <w:tab/>
                  </w:r>
                  <w:r w:rsidR="00A0367A" w:rsidRPr="007E3046">
                    <w:rPr>
                      <w:rStyle w:val="Hyperlink"/>
                      <w:noProof/>
                    </w:rPr>
                    <w:t>Conception de l’EDS</w:t>
                  </w:r>
                  <w:r w:rsidR="00A0367A">
                    <w:rPr>
                      <w:noProof/>
                      <w:webHidden/>
                    </w:rPr>
                    <w:tab/>
                  </w:r>
                  <w:r w:rsidR="00A0367A">
                    <w:rPr>
                      <w:noProof/>
                      <w:webHidden/>
                    </w:rPr>
                    <w:fldChar w:fldCharType="begin"/>
                  </w:r>
                  <w:r w:rsidR="00A0367A">
                    <w:rPr>
                      <w:noProof/>
                      <w:webHidden/>
                    </w:rPr>
                    <w:instrText xml:space="preserve"> PAGEREF _Toc11850453 \h </w:instrText>
                  </w:r>
                  <w:r w:rsidR="00A0367A">
                    <w:rPr>
                      <w:noProof/>
                      <w:webHidden/>
                    </w:rPr>
                  </w:r>
                  <w:r w:rsidR="00A0367A">
                    <w:rPr>
                      <w:noProof/>
                      <w:webHidden/>
                    </w:rPr>
                    <w:fldChar w:fldCharType="separate"/>
                  </w:r>
                  <w:r w:rsidR="00931C8C">
                    <w:rPr>
                      <w:noProof/>
                      <w:webHidden/>
                    </w:rPr>
                    <w:t>41</w:t>
                  </w:r>
                  <w:r w:rsidR="00A0367A">
                    <w:rPr>
                      <w:noProof/>
                      <w:webHidden/>
                    </w:rPr>
                    <w:fldChar w:fldCharType="end"/>
                  </w:r>
                </w:hyperlink>
              </w:p>
              <w:p w14:paraId="392E2919" w14:textId="32832A2B" w:rsidR="00A0367A" w:rsidRDefault="00F4426F" w:rsidP="00FA488E">
                <w:pPr>
                  <w:pStyle w:val="TOC2"/>
                  <w:rPr>
                    <w:rFonts w:asciiTheme="minorHAnsi" w:eastAsiaTheme="minorEastAsia" w:hAnsiTheme="minorHAnsi" w:cstheme="minorBidi"/>
                    <w:sz w:val="22"/>
                    <w:szCs w:val="22"/>
                    <w:lang w:val="en-US"/>
                  </w:rPr>
                </w:pPr>
                <w:hyperlink w:anchor="_Toc11850454" w:history="1">
                  <w:r w:rsidR="00A0367A" w:rsidRPr="007E3046">
                    <w:rPr>
                      <w:rStyle w:val="Hyperlink"/>
                      <w:rFonts w:cs="Times New Roman"/>
                      <w14:scene3d>
                        <w14:camera w14:prst="orthographicFront"/>
                        <w14:lightRig w14:rig="threePt" w14:dir="t">
                          <w14:rot w14:lat="0" w14:lon="0" w14:rev="0"/>
                        </w14:lightRig>
                      </w14:scene3d>
                    </w:rPr>
                    <w:t>2.1</w:t>
                  </w:r>
                  <w:r w:rsidR="00A0367A">
                    <w:rPr>
                      <w:rFonts w:asciiTheme="minorHAnsi" w:eastAsiaTheme="minorEastAsia" w:hAnsiTheme="minorHAnsi" w:cstheme="minorBidi"/>
                      <w:sz w:val="22"/>
                      <w:szCs w:val="22"/>
                      <w:lang w:val="en-US"/>
                    </w:rPr>
                    <w:tab/>
                  </w:r>
                  <w:r w:rsidR="00A0367A" w:rsidRPr="007E3046">
                    <w:rPr>
                      <w:rStyle w:val="Hyperlink"/>
                    </w:rPr>
                    <w:t>Source de données</w:t>
                  </w:r>
                  <w:r w:rsidR="00A0367A">
                    <w:rPr>
                      <w:webHidden/>
                    </w:rPr>
                    <w:tab/>
                  </w:r>
                  <w:r w:rsidR="00A0367A">
                    <w:rPr>
                      <w:webHidden/>
                    </w:rPr>
                    <w:fldChar w:fldCharType="begin"/>
                  </w:r>
                  <w:r w:rsidR="00A0367A">
                    <w:rPr>
                      <w:webHidden/>
                    </w:rPr>
                    <w:instrText xml:space="preserve"> PAGEREF _Toc11850454 \h </w:instrText>
                  </w:r>
                  <w:r w:rsidR="00A0367A">
                    <w:rPr>
                      <w:webHidden/>
                    </w:rPr>
                  </w:r>
                  <w:r w:rsidR="00A0367A">
                    <w:rPr>
                      <w:webHidden/>
                    </w:rPr>
                    <w:fldChar w:fldCharType="separate"/>
                  </w:r>
                  <w:r w:rsidR="00931C8C">
                    <w:rPr>
                      <w:webHidden/>
                    </w:rPr>
                    <w:t>41</w:t>
                  </w:r>
                  <w:r w:rsidR="00A0367A">
                    <w:rPr>
                      <w:webHidden/>
                    </w:rPr>
                    <w:fldChar w:fldCharType="end"/>
                  </w:r>
                </w:hyperlink>
              </w:p>
              <w:p w14:paraId="3AEB818E" w14:textId="22636380" w:rsidR="00A0367A" w:rsidRDefault="00F4426F" w:rsidP="00FA488E">
                <w:pPr>
                  <w:pStyle w:val="TOC2"/>
                  <w:rPr>
                    <w:rFonts w:asciiTheme="minorHAnsi" w:eastAsiaTheme="minorEastAsia" w:hAnsiTheme="minorHAnsi" w:cstheme="minorBidi"/>
                    <w:sz w:val="22"/>
                    <w:szCs w:val="22"/>
                    <w:lang w:val="en-US"/>
                  </w:rPr>
                </w:pPr>
                <w:hyperlink w:anchor="_Toc11850455" w:history="1">
                  <w:r w:rsidR="00A0367A" w:rsidRPr="007E3046">
                    <w:rPr>
                      <w:rStyle w:val="Hyperlink"/>
                      <w:rFonts w:cs="Times New Roman"/>
                      <w14:scene3d>
                        <w14:camera w14:prst="orthographicFront"/>
                        <w14:lightRig w14:rig="threePt" w14:dir="t">
                          <w14:rot w14:lat="0" w14:lon="0" w14:rev="0"/>
                        </w14:lightRig>
                      </w14:scene3d>
                    </w:rPr>
                    <w:t>2.2</w:t>
                  </w:r>
                  <w:r w:rsidR="00A0367A">
                    <w:rPr>
                      <w:rFonts w:asciiTheme="minorHAnsi" w:eastAsiaTheme="minorEastAsia" w:hAnsiTheme="minorHAnsi" w:cstheme="minorBidi"/>
                      <w:sz w:val="22"/>
                      <w:szCs w:val="22"/>
                      <w:lang w:val="en-US"/>
                    </w:rPr>
                    <w:tab/>
                  </w:r>
                  <w:r w:rsidR="00A0367A" w:rsidRPr="007E3046">
                    <w:rPr>
                      <w:rStyle w:val="Hyperlink"/>
                    </w:rPr>
                    <w:t>Schéma de l’EDS</w:t>
                  </w:r>
                  <w:r w:rsidR="00A0367A">
                    <w:rPr>
                      <w:webHidden/>
                    </w:rPr>
                    <w:tab/>
                  </w:r>
                  <w:r w:rsidR="00A0367A">
                    <w:rPr>
                      <w:webHidden/>
                    </w:rPr>
                    <w:fldChar w:fldCharType="begin"/>
                  </w:r>
                  <w:r w:rsidR="00A0367A">
                    <w:rPr>
                      <w:webHidden/>
                    </w:rPr>
                    <w:instrText xml:space="preserve"> PAGEREF _Toc11850455 \h </w:instrText>
                  </w:r>
                  <w:r w:rsidR="00A0367A">
                    <w:rPr>
                      <w:webHidden/>
                    </w:rPr>
                  </w:r>
                  <w:r w:rsidR="00A0367A">
                    <w:rPr>
                      <w:webHidden/>
                    </w:rPr>
                    <w:fldChar w:fldCharType="separate"/>
                  </w:r>
                  <w:r w:rsidR="00931C8C">
                    <w:rPr>
                      <w:webHidden/>
                    </w:rPr>
                    <w:t>43</w:t>
                  </w:r>
                  <w:r w:rsidR="00A0367A">
                    <w:rPr>
                      <w:webHidden/>
                    </w:rPr>
                    <w:fldChar w:fldCharType="end"/>
                  </w:r>
                </w:hyperlink>
              </w:p>
              <w:p w14:paraId="77D60218" w14:textId="6FCDEF29" w:rsidR="00A0367A" w:rsidRDefault="00F4426F" w:rsidP="00770023">
                <w:pPr>
                  <w:pStyle w:val="TOC1"/>
                  <w:rPr>
                    <w:rFonts w:asciiTheme="minorHAnsi" w:eastAsiaTheme="minorEastAsia" w:hAnsiTheme="minorHAnsi"/>
                    <w:noProof/>
                    <w:sz w:val="22"/>
                    <w:lang w:val="en-US"/>
                  </w:rPr>
                </w:pPr>
                <w:hyperlink w:anchor="_Toc11850456" w:history="1">
                  <w:r w:rsidR="00A0367A" w:rsidRPr="007E3046">
                    <w:rPr>
                      <w:rStyle w:val="Hyperlink"/>
                      <w:noProof/>
                    </w:rPr>
                    <w:t>3</w:t>
                  </w:r>
                  <w:r w:rsidR="00A0367A">
                    <w:rPr>
                      <w:rFonts w:asciiTheme="minorHAnsi" w:eastAsiaTheme="minorEastAsia" w:hAnsiTheme="minorHAnsi"/>
                      <w:noProof/>
                      <w:sz w:val="22"/>
                      <w:lang w:val="en-US"/>
                    </w:rPr>
                    <w:tab/>
                  </w:r>
                  <w:r w:rsidR="00A0367A" w:rsidRPr="007E3046">
                    <w:rPr>
                      <w:rStyle w:val="Hyperlink"/>
                      <w:noProof/>
                    </w:rPr>
                    <w:t>Approche de Personnalisation proposée</w:t>
                  </w:r>
                  <w:r w:rsidR="00A0367A">
                    <w:rPr>
                      <w:noProof/>
                      <w:webHidden/>
                    </w:rPr>
                    <w:tab/>
                  </w:r>
                  <w:r w:rsidR="00A0367A">
                    <w:rPr>
                      <w:noProof/>
                      <w:webHidden/>
                    </w:rPr>
                    <w:fldChar w:fldCharType="begin"/>
                  </w:r>
                  <w:r w:rsidR="00A0367A">
                    <w:rPr>
                      <w:noProof/>
                      <w:webHidden/>
                    </w:rPr>
                    <w:instrText xml:space="preserve"> PAGEREF _Toc11850456 \h </w:instrText>
                  </w:r>
                  <w:r w:rsidR="00A0367A">
                    <w:rPr>
                      <w:noProof/>
                      <w:webHidden/>
                    </w:rPr>
                  </w:r>
                  <w:r w:rsidR="00A0367A">
                    <w:rPr>
                      <w:noProof/>
                      <w:webHidden/>
                    </w:rPr>
                    <w:fldChar w:fldCharType="separate"/>
                  </w:r>
                  <w:r w:rsidR="00931C8C">
                    <w:rPr>
                      <w:noProof/>
                      <w:webHidden/>
                    </w:rPr>
                    <w:t>45</w:t>
                  </w:r>
                  <w:r w:rsidR="00A0367A">
                    <w:rPr>
                      <w:noProof/>
                      <w:webHidden/>
                    </w:rPr>
                    <w:fldChar w:fldCharType="end"/>
                  </w:r>
                </w:hyperlink>
              </w:p>
              <w:p w14:paraId="681B46EE" w14:textId="6950C3BA" w:rsidR="00A0367A" w:rsidRDefault="00F4426F" w:rsidP="00FA488E">
                <w:pPr>
                  <w:pStyle w:val="TOC2"/>
                  <w:rPr>
                    <w:rFonts w:asciiTheme="minorHAnsi" w:eastAsiaTheme="minorEastAsia" w:hAnsiTheme="minorHAnsi" w:cstheme="minorBidi"/>
                    <w:sz w:val="22"/>
                    <w:szCs w:val="22"/>
                    <w:lang w:val="en-US"/>
                  </w:rPr>
                </w:pPr>
                <w:hyperlink w:anchor="_Toc11850457" w:history="1">
                  <w:r w:rsidR="00A0367A" w:rsidRPr="007E3046">
                    <w:rPr>
                      <w:rStyle w:val="Hyperlink"/>
                      <w:rFonts w:cs="Times New Roman"/>
                      <w14:scene3d>
                        <w14:camera w14:prst="orthographicFront"/>
                        <w14:lightRig w14:rig="threePt" w14:dir="t">
                          <w14:rot w14:lat="0" w14:lon="0" w14:rev="0"/>
                        </w14:lightRig>
                      </w14:scene3d>
                    </w:rPr>
                    <w:t>3.1</w:t>
                  </w:r>
                  <w:r w:rsidR="00A0367A">
                    <w:rPr>
                      <w:rFonts w:asciiTheme="minorHAnsi" w:eastAsiaTheme="minorEastAsia" w:hAnsiTheme="minorHAnsi" w:cstheme="minorBidi"/>
                      <w:sz w:val="22"/>
                      <w:szCs w:val="22"/>
                      <w:lang w:val="en-US"/>
                    </w:rPr>
                    <w:tab/>
                  </w:r>
                  <w:r w:rsidR="00A0367A" w:rsidRPr="007E3046">
                    <w:rPr>
                      <w:rStyle w:val="Hyperlink"/>
                    </w:rPr>
                    <w:t>Modèle de Profil proposé</w:t>
                  </w:r>
                  <w:r w:rsidR="00A0367A">
                    <w:rPr>
                      <w:webHidden/>
                    </w:rPr>
                    <w:tab/>
                  </w:r>
                  <w:r w:rsidR="00A0367A">
                    <w:rPr>
                      <w:webHidden/>
                    </w:rPr>
                    <w:fldChar w:fldCharType="begin"/>
                  </w:r>
                  <w:r w:rsidR="00A0367A">
                    <w:rPr>
                      <w:webHidden/>
                    </w:rPr>
                    <w:instrText xml:space="preserve"> PAGEREF _Toc11850457 \h </w:instrText>
                  </w:r>
                  <w:r w:rsidR="00A0367A">
                    <w:rPr>
                      <w:webHidden/>
                    </w:rPr>
                  </w:r>
                  <w:r w:rsidR="00A0367A">
                    <w:rPr>
                      <w:webHidden/>
                    </w:rPr>
                    <w:fldChar w:fldCharType="separate"/>
                  </w:r>
                  <w:r w:rsidR="00931C8C">
                    <w:rPr>
                      <w:webHidden/>
                    </w:rPr>
                    <w:t>46</w:t>
                  </w:r>
                  <w:r w:rsidR="00A0367A">
                    <w:rPr>
                      <w:webHidden/>
                    </w:rPr>
                    <w:fldChar w:fldCharType="end"/>
                  </w:r>
                </w:hyperlink>
              </w:p>
              <w:p w14:paraId="4D959589" w14:textId="54B1DBCD" w:rsidR="00A0367A" w:rsidRDefault="00F4426F" w:rsidP="00FA488E">
                <w:pPr>
                  <w:pStyle w:val="TOC2"/>
                  <w:rPr>
                    <w:rFonts w:asciiTheme="minorHAnsi" w:eastAsiaTheme="minorEastAsia" w:hAnsiTheme="minorHAnsi" w:cstheme="minorBidi"/>
                    <w:sz w:val="22"/>
                    <w:szCs w:val="22"/>
                    <w:lang w:val="en-US"/>
                  </w:rPr>
                </w:pPr>
                <w:hyperlink w:anchor="_Toc11850459" w:history="1">
                  <w:r w:rsidR="00A0367A" w:rsidRPr="007E3046">
                    <w:rPr>
                      <w:rStyle w:val="Hyperlink"/>
                      <w:rFonts w:eastAsia="LMRoman12-Regular" w:cs="Times New Roman"/>
                      <w14:scene3d>
                        <w14:camera w14:prst="orthographicFront"/>
                        <w14:lightRig w14:rig="threePt" w14:dir="t">
                          <w14:rot w14:lat="0" w14:lon="0" w14:rev="0"/>
                        </w14:lightRig>
                      </w14:scene3d>
                    </w:rPr>
                    <w:t>3.2</w:t>
                  </w:r>
                  <w:r w:rsidR="00A0367A">
                    <w:rPr>
                      <w:rFonts w:asciiTheme="minorHAnsi" w:eastAsiaTheme="minorEastAsia" w:hAnsiTheme="minorHAnsi" w:cstheme="minorBidi"/>
                      <w:sz w:val="22"/>
                      <w:szCs w:val="22"/>
                      <w:lang w:val="en-US"/>
                    </w:rPr>
                    <w:tab/>
                  </w:r>
                  <w:r w:rsidR="00A0367A" w:rsidRPr="007E3046">
                    <w:rPr>
                      <w:rStyle w:val="Hyperlink"/>
                    </w:rPr>
                    <w:t>Architecture générale de notre système décisionnel personnalisé</w:t>
                  </w:r>
                  <w:r w:rsidR="00A0367A">
                    <w:rPr>
                      <w:webHidden/>
                    </w:rPr>
                    <w:tab/>
                  </w:r>
                  <w:r w:rsidR="00A0367A">
                    <w:rPr>
                      <w:webHidden/>
                    </w:rPr>
                    <w:fldChar w:fldCharType="begin"/>
                  </w:r>
                  <w:r w:rsidR="00A0367A">
                    <w:rPr>
                      <w:webHidden/>
                    </w:rPr>
                    <w:instrText xml:space="preserve"> PAGEREF _Toc11850459 \h </w:instrText>
                  </w:r>
                  <w:r w:rsidR="00A0367A">
                    <w:rPr>
                      <w:webHidden/>
                    </w:rPr>
                  </w:r>
                  <w:r w:rsidR="00A0367A">
                    <w:rPr>
                      <w:webHidden/>
                    </w:rPr>
                    <w:fldChar w:fldCharType="separate"/>
                  </w:r>
                  <w:r w:rsidR="00931C8C">
                    <w:rPr>
                      <w:webHidden/>
                    </w:rPr>
                    <w:t>49</w:t>
                  </w:r>
                  <w:r w:rsidR="00A0367A">
                    <w:rPr>
                      <w:webHidden/>
                    </w:rPr>
                    <w:fldChar w:fldCharType="end"/>
                  </w:r>
                </w:hyperlink>
              </w:p>
              <w:p w14:paraId="3B38E3C2" w14:textId="29287AFB" w:rsidR="00A0367A" w:rsidRDefault="00F4426F" w:rsidP="00770023">
                <w:pPr>
                  <w:pStyle w:val="TOC1"/>
                  <w:rPr>
                    <w:rFonts w:asciiTheme="minorHAnsi" w:eastAsiaTheme="minorEastAsia" w:hAnsiTheme="minorHAnsi"/>
                    <w:noProof/>
                    <w:sz w:val="22"/>
                    <w:lang w:val="en-US"/>
                  </w:rPr>
                </w:pPr>
                <w:hyperlink w:anchor="_Toc11850462" w:history="1">
                  <w:r w:rsidR="00A0367A" w:rsidRPr="007E3046">
                    <w:rPr>
                      <w:rStyle w:val="Hyperlink"/>
                      <w:noProof/>
                    </w:rPr>
                    <w:t>4</w:t>
                  </w:r>
                  <w:r w:rsidR="00A0367A">
                    <w:rPr>
                      <w:rFonts w:asciiTheme="minorHAnsi" w:eastAsiaTheme="minorEastAsia" w:hAnsiTheme="minorHAnsi"/>
                      <w:noProof/>
                      <w:sz w:val="22"/>
                      <w:lang w:val="en-US"/>
                    </w:rPr>
                    <w:tab/>
                  </w:r>
                  <w:r w:rsidR="00A0367A" w:rsidRPr="007E3046">
                    <w:rPr>
                      <w:rStyle w:val="Hyperlink"/>
                      <w:noProof/>
                    </w:rPr>
                    <w:t>Exemple illustratif</w:t>
                  </w:r>
                  <w:r w:rsidR="00A0367A">
                    <w:rPr>
                      <w:noProof/>
                      <w:webHidden/>
                    </w:rPr>
                    <w:tab/>
                  </w:r>
                  <w:r w:rsidR="00A0367A">
                    <w:rPr>
                      <w:noProof/>
                      <w:webHidden/>
                    </w:rPr>
                    <w:fldChar w:fldCharType="begin"/>
                  </w:r>
                  <w:r w:rsidR="00A0367A">
                    <w:rPr>
                      <w:noProof/>
                      <w:webHidden/>
                    </w:rPr>
                    <w:instrText xml:space="preserve"> PAGEREF _Toc11850462 \h </w:instrText>
                  </w:r>
                  <w:r w:rsidR="00A0367A">
                    <w:rPr>
                      <w:noProof/>
                      <w:webHidden/>
                    </w:rPr>
                  </w:r>
                  <w:r w:rsidR="00A0367A">
                    <w:rPr>
                      <w:noProof/>
                      <w:webHidden/>
                    </w:rPr>
                    <w:fldChar w:fldCharType="separate"/>
                  </w:r>
                  <w:r w:rsidR="00931C8C">
                    <w:rPr>
                      <w:noProof/>
                      <w:webHidden/>
                    </w:rPr>
                    <w:t>53</w:t>
                  </w:r>
                  <w:r w:rsidR="00A0367A">
                    <w:rPr>
                      <w:noProof/>
                      <w:webHidden/>
                    </w:rPr>
                    <w:fldChar w:fldCharType="end"/>
                  </w:r>
                </w:hyperlink>
              </w:p>
              <w:p w14:paraId="10866BB6" w14:textId="2FF87E9B" w:rsidR="00A0367A" w:rsidRDefault="00F4426F" w:rsidP="00770023">
                <w:pPr>
                  <w:pStyle w:val="TOC1"/>
                  <w:rPr>
                    <w:rStyle w:val="Hyperlink"/>
                    <w:noProof/>
                  </w:rPr>
                </w:pPr>
                <w:hyperlink w:anchor="_Toc11850463" w:history="1">
                  <w:r w:rsidR="00A0367A" w:rsidRPr="007E3046">
                    <w:rPr>
                      <w:rStyle w:val="Hyperlink"/>
                      <w:noProof/>
                    </w:rPr>
                    <w:t>5</w:t>
                  </w:r>
                  <w:r w:rsidR="00A0367A">
                    <w:rPr>
                      <w:rFonts w:asciiTheme="minorHAnsi" w:eastAsiaTheme="minorEastAsia" w:hAnsiTheme="minorHAnsi"/>
                      <w:noProof/>
                      <w:sz w:val="22"/>
                      <w:lang w:val="en-US"/>
                    </w:rPr>
                    <w:tab/>
                  </w:r>
                  <w:r w:rsidR="00A0367A" w:rsidRPr="007E3046">
                    <w:rPr>
                      <w:rStyle w:val="Hyperlink"/>
                      <w:noProof/>
                    </w:rPr>
                    <w:t>Conclusion</w:t>
                  </w:r>
                  <w:r w:rsidR="00A0367A">
                    <w:rPr>
                      <w:noProof/>
                      <w:webHidden/>
                    </w:rPr>
                    <w:tab/>
                  </w:r>
                  <w:r w:rsidR="00A0367A">
                    <w:rPr>
                      <w:noProof/>
                      <w:webHidden/>
                    </w:rPr>
                    <w:fldChar w:fldCharType="begin"/>
                  </w:r>
                  <w:r w:rsidR="00A0367A">
                    <w:rPr>
                      <w:noProof/>
                      <w:webHidden/>
                    </w:rPr>
                    <w:instrText xml:space="preserve"> PAGEREF _Toc11850463 \h </w:instrText>
                  </w:r>
                  <w:r w:rsidR="00A0367A">
                    <w:rPr>
                      <w:noProof/>
                      <w:webHidden/>
                    </w:rPr>
                  </w:r>
                  <w:r w:rsidR="00A0367A">
                    <w:rPr>
                      <w:noProof/>
                      <w:webHidden/>
                    </w:rPr>
                    <w:fldChar w:fldCharType="separate"/>
                  </w:r>
                  <w:r w:rsidR="00931C8C">
                    <w:rPr>
                      <w:noProof/>
                      <w:webHidden/>
                    </w:rPr>
                    <w:t>57</w:t>
                  </w:r>
                  <w:r w:rsidR="00A0367A">
                    <w:rPr>
                      <w:noProof/>
                      <w:webHidden/>
                    </w:rPr>
                    <w:fldChar w:fldCharType="end"/>
                  </w:r>
                </w:hyperlink>
              </w:p>
              <w:p w14:paraId="0FDEDD9E" w14:textId="77777777" w:rsidR="00A0367A" w:rsidRPr="00AB55DF" w:rsidRDefault="00A0367A" w:rsidP="00C35B43">
                <w:pPr>
                  <w:ind w:firstLine="0"/>
                  <w:rPr>
                    <w:noProof/>
                    <w:sz w:val="28"/>
                    <w:szCs w:val="24"/>
                    <w:lang w:eastAsia="en-US"/>
                  </w:rPr>
                </w:pPr>
                <w:r w:rsidRPr="00AB55DF">
                  <w:rPr>
                    <w:b/>
                    <w:bCs/>
                    <w:noProof/>
                    <w:sz w:val="28"/>
                    <w:szCs w:val="24"/>
                    <w:lang w:eastAsia="en-US"/>
                  </w:rPr>
                  <w:t xml:space="preserve">Chapitre V : </w:t>
                </w:r>
                <w:r w:rsidRPr="00AB55DF">
                  <w:rPr>
                    <w:noProof/>
                    <w:sz w:val="28"/>
                    <w:szCs w:val="24"/>
                    <w:lang w:eastAsia="en-US"/>
                  </w:rPr>
                  <w:t xml:space="preserve">Implémentation </w:t>
                </w:r>
              </w:p>
              <w:p w14:paraId="73E8A839" w14:textId="736C13CB" w:rsidR="00A0367A" w:rsidRDefault="00F4426F" w:rsidP="00770023">
                <w:pPr>
                  <w:pStyle w:val="TOC1"/>
                  <w:rPr>
                    <w:rFonts w:asciiTheme="minorHAnsi" w:eastAsiaTheme="minorEastAsia" w:hAnsiTheme="minorHAnsi"/>
                    <w:noProof/>
                    <w:sz w:val="22"/>
                    <w:lang w:val="en-US"/>
                  </w:rPr>
                </w:pPr>
                <w:hyperlink w:anchor="_Toc11850464" w:history="1">
                  <w:r w:rsidR="00A0367A" w:rsidRPr="007E3046">
                    <w:rPr>
                      <w:rStyle w:val="Hyperlink"/>
                      <w:noProof/>
                    </w:rPr>
                    <w:t>1</w:t>
                  </w:r>
                  <w:r w:rsidR="00A0367A">
                    <w:rPr>
                      <w:rFonts w:asciiTheme="minorHAnsi" w:eastAsiaTheme="minorEastAsia" w:hAnsiTheme="minorHAnsi"/>
                      <w:noProof/>
                      <w:sz w:val="22"/>
                      <w:lang w:val="en-US"/>
                    </w:rPr>
                    <w:tab/>
                  </w:r>
                  <w:r w:rsidR="00A0367A" w:rsidRPr="007E3046">
                    <w:rPr>
                      <w:rStyle w:val="Hyperlink"/>
                      <w:noProof/>
                    </w:rPr>
                    <w:t>Introduction</w:t>
                  </w:r>
                  <w:r w:rsidR="00A0367A">
                    <w:rPr>
                      <w:noProof/>
                      <w:webHidden/>
                    </w:rPr>
                    <w:tab/>
                  </w:r>
                  <w:r w:rsidR="00A0367A">
                    <w:rPr>
                      <w:noProof/>
                      <w:webHidden/>
                    </w:rPr>
                    <w:fldChar w:fldCharType="begin"/>
                  </w:r>
                  <w:r w:rsidR="00A0367A">
                    <w:rPr>
                      <w:noProof/>
                      <w:webHidden/>
                    </w:rPr>
                    <w:instrText xml:space="preserve"> PAGEREF _Toc11850464 \h </w:instrText>
                  </w:r>
                  <w:r w:rsidR="00A0367A">
                    <w:rPr>
                      <w:noProof/>
                      <w:webHidden/>
                    </w:rPr>
                  </w:r>
                  <w:r w:rsidR="00A0367A">
                    <w:rPr>
                      <w:noProof/>
                      <w:webHidden/>
                    </w:rPr>
                    <w:fldChar w:fldCharType="separate"/>
                  </w:r>
                  <w:r w:rsidR="00931C8C">
                    <w:rPr>
                      <w:noProof/>
                      <w:webHidden/>
                    </w:rPr>
                    <w:t>58</w:t>
                  </w:r>
                  <w:r w:rsidR="00A0367A">
                    <w:rPr>
                      <w:noProof/>
                      <w:webHidden/>
                    </w:rPr>
                    <w:fldChar w:fldCharType="end"/>
                  </w:r>
                </w:hyperlink>
              </w:p>
              <w:p w14:paraId="3F8A8AE4" w14:textId="006520EE" w:rsidR="00A0367A" w:rsidRDefault="00F4426F" w:rsidP="00770023">
                <w:pPr>
                  <w:pStyle w:val="TOC1"/>
                  <w:rPr>
                    <w:rFonts w:asciiTheme="minorHAnsi" w:eastAsiaTheme="minorEastAsia" w:hAnsiTheme="minorHAnsi"/>
                    <w:noProof/>
                    <w:sz w:val="22"/>
                    <w:lang w:val="en-US"/>
                  </w:rPr>
                </w:pPr>
                <w:hyperlink w:anchor="_Toc11850465" w:history="1">
                  <w:r w:rsidR="00A0367A" w:rsidRPr="007E3046">
                    <w:rPr>
                      <w:rStyle w:val="Hyperlink"/>
                      <w:noProof/>
                    </w:rPr>
                    <w:t>2</w:t>
                  </w:r>
                  <w:r w:rsidR="00A0367A">
                    <w:rPr>
                      <w:rFonts w:asciiTheme="minorHAnsi" w:eastAsiaTheme="minorEastAsia" w:hAnsiTheme="minorHAnsi"/>
                      <w:noProof/>
                      <w:sz w:val="22"/>
                      <w:lang w:val="en-US"/>
                    </w:rPr>
                    <w:tab/>
                  </w:r>
                  <w:r w:rsidR="00A0367A" w:rsidRPr="007E3046">
                    <w:rPr>
                      <w:rStyle w:val="Hyperlink"/>
                      <w:noProof/>
                    </w:rPr>
                    <w:t>Environnements logiciels</w:t>
                  </w:r>
                  <w:r w:rsidR="00A0367A">
                    <w:rPr>
                      <w:noProof/>
                      <w:webHidden/>
                    </w:rPr>
                    <w:tab/>
                  </w:r>
                  <w:r w:rsidR="00A0367A">
                    <w:rPr>
                      <w:noProof/>
                      <w:webHidden/>
                    </w:rPr>
                    <w:fldChar w:fldCharType="begin"/>
                  </w:r>
                  <w:r w:rsidR="00A0367A">
                    <w:rPr>
                      <w:noProof/>
                      <w:webHidden/>
                    </w:rPr>
                    <w:instrText xml:space="preserve"> PAGEREF _Toc11850465 \h </w:instrText>
                  </w:r>
                  <w:r w:rsidR="00A0367A">
                    <w:rPr>
                      <w:noProof/>
                      <w:webHidden/>
                    </w:rPr>
                  </w:r>
                  <w:r w:rsidR="00A0367A">
                    <w:rPr>
                      <w:noProof/>
                      <w:webHidden/>
                    </w:rPr>
                    <w:fldChar w:fldCharType="separate"/>
                  </w:r>
                  <w:r w:rsidR="00931C8C">
                    <w:rPr>
                      <w:noProof/>
                      <w:webHidden/>
                    </w:rPr>
                    <w:t>58</w:t>
                  </w:r>
                  <w:r w:rsidR="00A0367A">
                    <w:rPr>
                      <w:noProof/>
                      <w:webHidden/>
                    </w:rPr>
                    <w:fldChar w:fldCharType="end"/>
                  </w:r>
                </w:hyperlink>
              </w:p>
              <w:p w14:paraId="40FF3428" w14:textId="7ECAF20F" w:rsidR="00A0367A" w:rsidRDefault="00F4426F" w:rsidP="00770023">
                <w:pPr>
                  <w:pStyle w:val="TOC1"/>
                  <w:rPr>
                    <w:rFonts w:asciiTheme="minorHAnsi" w:eastAsiaTheme="minorEastAsia" w:hAnsiTheme="minorHAnsi"/>
                    <w:noProof/>
                    <w:sz w:val="22"/>
                    <w:lang w:val="en-US"/>
                  </w:rPr>
                </w:pPr>
                <w:hyperlink w:anchor="_Toc11850466" w:history="1">
                  <w:r w:rsidR="00A0367A" w:rsidRPr="007E3046">
                    <w:rPr>
                      <w:rStyle w:val="Hyperlink"/>
                      <w:noProof/>
                    </w:rPr>
                    <w:t>3</w:t>
                  </w:r>
                  <w:r w:rsidR="00A0367A">
                    <w:rPr>
                      <w:rFonts w:asciiTheme="minorHAnsi" w:eastAsiaTheme="minorEastAsia" w:hAnsiTheme="minorHAnsi"/>
                      <w:noProof/>
                      <w:sz w:val="22"/>
                      <w:lang w:val="en-US"/>
                    </w:rPr>
                    <w:tab/>
                  </w:r>
                  <w:r w:rsidR="00A0367A" w:rsidRPr="007E3046">
                    <w:rPr>
                      <w:rStyle w:val="Hyperlink"/>
                      <w:noProof/>
                    </w:rPr>
                    <w:t>Implémentation de l’approche développée</w:t>
                  </w:r>
                  <w:r w:rsidR="00A0367A">
                    <w:rPr>
                      <w:noProof/>
                      <w:webHidden/>
                    </w:rPr>
                    <w:tab/>
                  </w:r>
                  <w:r w:rsidR="00A0367A">
                    <w:rPr>
                      <w:noProof/>
                      <w:webHidden/>
                    </w:rPr>
                    <w:fldChar w:fldCharType="begin"/>
                  </w:r>
                  <w:r w:rsidR="00A0367A">
                    <w:rPr>
                      <w:noProof/>
                      <w:webHidden/>
                    </w:rPr>
                    <w:instrText xml:space="preserve"> PAGEREF _Toc11850466 \h </w:instrText>
                  </w:r>
                  <w:r w:rsidR="00A0367A">
                    <w:rPr>
                      <w:noProof/>
                      <w:webHidden/>
                    </w:rPr>
                  </w:r>
                  <w:r w:rsidR="00A0367A">
                    <w:rPr>
                      <w:noProof/>
                      <w:webHidden/>
                    </w:rPr>
                    <w:fldChar w:fldCharType="separate"/>
                  </w:r>
                  <w:r w:rsidR="00931C8C">
                    <w:rPr>
                      <w:noProof/>
                      <w:webHidden/>
                    </w:rPr>
                    <w:t>59</w:t>
                  </w:r>
                  <w:r w:rsidR="00A0367A">
                    <w:rPr>
                      <w:noProof/>
                      <w:webHidden/>
                    </w:rPr>
                    <w:fldChar w:fldCharType="end"/>
                  </w:r>
                </w:hyperlink>
              </w:p>
              <w:p w14:paraId="1980A884" w14:textId="23AF95F8" w:rsidR="00A0367A" w:rsidRDefault="00F4426F" w:rsidP="00FA488E">
                <w:pPr>
                  <w:pStyle w:val="TOC2"/>
                  <w:rPr>
                    <w:rFonts w:asciiTheme="minorHAnsi" w:eastAsiaTheme="minorEastAsia" w:hAnsiTheme="minorHAnsi" w:cstheme="minorBidi"/>
                    <w:sz w:val="22"/>
                    <w:szCs w:val="22"/>
                    <w:lang w:val="en-US"/>
                  </w:rPr>
                </w:pPr>
                <w:hyperlink w:anchor="_Toc11850467" w:history="1">
                  <w:r w:rsidR="00A0367A" w:rsidRPr="007E3046">
                    <w:rPr>
                      <w:rStyle w:val="Hyperlink"/>
                      <w:rFonts w:cs="Times New Roman"/>
                      <w14:scene3d>
                        <w14:camera w14:prst="orthographicFront"/>
                        <w14:lightRig w14:rig="threePt" w14:dir="t">
                          <w14:rot w14:lat="0" w14:lon="0" w14:rev="0"/>
                        </w14:lightRig>
                      </w14:scene3d>
                    </w:rPr>
                    <w:t>3.1</w:t>
                  </w:r>
                  <w:r w:rsidR="00A0367A">
                    <w:rPr>
                      <w:rFonts w:asciiTheme="minorHAnsi" w:eastAsiaTheme="minorEastAsia" w:hAnsiTheme="minorHAnsi" w:cstheme="minorBidi"/>
                      <w:sz w:val="22"/>
                      <w:szCs w:val="22"/>
                      <w:lang w:val="en-US"/>
                    </w:rPr>
                    <w:tab/>
                  </w:r>
                  <w:r w:rsidR="00A0367A" w:rsidRPr="007E3046">
                    <w:rPr>
                      <w:rStyle w:val="Hyperlink"/>
                    </w:rPr>
                    <w:t>Mise en œuvre de l’EDS</w:t>
                  </w:r>
                  <w:r w:rsidR="00A0367A">
                    <w:rPr>
                      <w:webHidden/>
                    </w:rPr>
                    <w:tab/>
                  </w:r>
                  <w:r w:rsidR="00A0367A">
                    <w:rPr>
                      <w:webHidden/>
                    </w:rPr>
                    <w:fldChar w:fldCharType="begin"/>
                  </w:r>
                  <w:r w:rsidR="00A0367A">
                    <w:rPr>
                      <w:webHidden/>
                    </w:rPr>
                    <w:instrText xml:space="preserve"> PAGEREF _Toc11850467 \h </w:instrText>
                  </w:r>
                  <w:r w:rsidR="00A0367A">
                    <w:rPr>
                      <w:webHidden/>
                    </w:rPr>
                  </w:r>
                  <w:r w:rsidR="00A0367A">
                    <w:rPr>
                      <w:webHidden/>
                    </w:rPr>
                    <w:fldChar w:fldCharType="separate"/>
                  </w:r>
                  <w:r w:rsidR="00931C8C">
                    <w:rPr>
                      <w:webHidden/>
                    </w:rPr>
                    <w:t>59</w:t>
                  </w:r>
                  <w:r w:rsidR="00A0367A">
                    <w:rPr>
                      <w:webHidden/>
                    </w:rPr>
                    <w:fldChar w:fldCharType="end"/>
                  </w:r>
                </w:hyperlink>
              </w:p>
              <w:p w14:paraId="77CD9C74" w14:textId="38E45F6C" w:rsidR="00A0367A" w:rsidRDefault="00F4426F" w:rsidP="00860FD1">
                <w:pPr>
                  <w:pStyle w:val="TOC3"/>
                  <w:rPr>
                    <w:rFonts w:asciiTheme="minorHAnsi" w:eastAsiaTheme="minorEastAsia" w:hAnsiTheme="minorHAnsi"/>
                    <w:noProof/>
                    <w:sz w:val="22"/>
                    <w:lang w:val="en-US"/>
                  </w:rPr>
                </w:pPr>
                <w:hyperlink w:anchor="_Toc11850468" w:history="1">
                  <w:r w:rsidR="00A0367A" w:rsidRPr="007E3046">
                    <w:rPr>
                      <w:rStyle w:val="Hyperlink"/>
                      <w:noProof/>
                    </w:rPr>
                    <w:t>3.1.1</w:t>
                  </w:r>
                  <w:r w:rsidR="00A0367A">
                    <w:rPr>
                      <w:rFonts w:asciiTheme="minorHAnsi" w:eastAsiaTheme="minorEastAsia" w:hAnsiTheme="minorHAnsi"/>
                      <w:noProof/>
                      <w:sz w:val="22"/>
                      <w:lang w:val="en-US"/>
                    </w:rPr>
                    <w:tab/>
                  </w:r>
                  <w:r w:rsidR="00A0367A" w:rsidRPr="007E3046">
                    <w:rPr>
                      <w:rStyle w:val="Hyperlink"/>
                      <w:noProof/>
                    </w:rPr>
                    <w:t>Acquisition des données spatiales</w:t>
                  </w:r>
                  <w:r w:rsidR="00A0367A">
                    <w:rPr>
                      <w:noProof/>
                      <w:webHidden/>
                    </w:rPr>
                    <w:tab/>
                  </w:r>
                  <w:r w:rsidR="00A0367A">
                    <w:rPr>
                      <w:noProof/>
                      <w:webHidden/>
                    </w:rPr>
                    <w:fldChar w:fldCharType="begin"/>
                  </w:r>
                  <w:r w:rsidR="00A0367A">
                    <w:rPr>
                      <w:noProof/>
                      <w:webHidden/>
                    </w:rPr>
                    <w:instrText xml:space="preserve"> PAGEREF _Toc11850468 \h </w:instrText>
                  </w:r>
                  <w:r w:rsidR="00A0367A">
                    <w:rPr>
                      <w:noProof/>
                      <w:webHidden/>
                    </w:rPr>
                  </w:r>
                  <w:r w:rsidR="00A0367A">
                    <w:rPr>
                      <w:noProof/>
                      <w:webHidden/>
                    </w:rPr>
                    <w:fldChar w:fldCharType="separate"/>
                  </w:r>
                  <w:r w:rsidR="00931C8C">
                    <w:rPr>
                      <w:noProof/>
                      <w:webHidden/>
                    </w:rPr>
                    <w:t>59</w:t>
                  </w:r>
                  <w:r w:rsidR="00A0367A">
                    <w:rPr>
                      <w:noProof/>
                      <w:webHidden/>
                    </w:rPr>
                    <w:fldChar w:fldCharType="end"/>
                  </w:r>
                </w:hyperlink>
              </w:p>
              <w:p w14:paraId="25F7F971" w14:textId="66F10E46" w:rsidR="00A0367A" w:rsidRDefault="00F4426F" w:rsidP="00860FD1">
                <w:pPr>
                  <w:pStyle w:val="TOC3"/>
                  <w:rPr>
                    <w:rFonts w:asciiTheme="minorHAnsi" w:eastAsiaTheme="minorEastAsia" w:hAnsiTheme="minorHAnsi"/>
                    <w:noProof/>
                    <w:sz w:val="22"/>
                    <w:lang w:val="en-US"/>
                  </w:rPr>
                </w:pPr>
                <w:hyperlink w:anchor="_Toc11850469" w:history="1">
                  <w:r w:rsidR="00A0367A" w:rsidRPr="007E3046">
                    <w:rPr>
                      <w:rStyle w:val="Hyperlink"/>
                      <w:noProof/>
                    </w:rPr>
                    <w:t>3.1.2</w:t>
                  </w:r>
                  <w:r w:rsidR="00A0367A">
                    <w:rPr>
                      <w:rFonts w:asciiTheme="minorHAnsi" w:eastAsiaTheme="minorEastAsia" w:hAnsiTheme="minorHAnsi"/>
                      <w:noProof/>
                      <w:sz w:val="22"/>
                      <w:lang w:val="en-US"/>
                    </w:rPr>
                    <w:tab/>
                  </w:r>
                  <w:r w:rsidR="00A0367A" w:rsidRPr="007E3046">
                    <w:rPr>
                      <w:rStyle w:val="Hyperlink"/>
                      <w:noProof/>
                    </w:rPr>
                    <w:t>Implémentation</w:t>
                  </w:r>
                  <w:r w:rsidR="00A0367A" w:rsidRPr="007E3046">
                    <w:rPr>
                      <w:rStyle w:val="Hyperlink"/>
                      <w:rFonts w:eastAsiaTheme="minorHAnsi"/>
                      <w:noProof/>
                    </w:rPr>
                    <w:t xml:space="preserve"> et alimentation de la base de données géographiques</w:t>
                  </w:r>
                  <w:r w:rsidR="00A0367A">
                    <w:rPr>
                      <w:noProof/>
                      <w:webHidden/>
                    </w:rPr>
                    <w:tab/>
                  </w:r>
                  <w:r w:rsidR="00A0367A">
                    <w:rPr>
                      <w:noProof/>
                      <w:webHidden/>
                    </w:rPr>
                    <w:fldChar w:fldCharType="begin"/>
                  </w:r>
                  <w:r w:rsidR="00A0367A">
                    <w:rPr>
                      <w:noProof/>
                      <w:webHidden/>
                    </w:rPr>
                    <w:instrText xml:space="preserve"> PAGEREF _Toc11850469 \h </w:instrText>
                  </w:r>
                  <w:r w:rsidR="00A0367A">
                    <w:rPr>
                      <w:noProof/>
                      <w:webHidden/>
                    </w:rPr>
                  </w:r>
                  <w:r w:rsidR="00A0367A">
                    <w:rPr>
                      <w:noProof/>
                      <w:webHidden/>
                    </w:rPr>
                    <w:fldChar w:fldCharType="separate"/>
                  </w:r>
                  <w:r w:rsidR="00931C8C">
                    <w:rPr>
                      <w:noProof/>
                      <w:webHidden/>
                    </w:rPr>
                    <w:t>64</w:t>
                  </w:r>
                  <w:r w:rsidR="00A0367A">
                    <w:rPr>
                      <w:noProof/>
                      <w:webHidden/>
                    </w:rPr>
                    <w:fldChar w:fldCharType="end"/>
                  </w:r>
                </w:hyperlink>
              </w:p>
              <w:p w14:paraId="35291BB9" w14:textId="2BA4A1B9" w:rsidR="00A0367A" w:rsidRDefault="00F4426F" w:rsidP="00860FD1">
                <w:pPr>
                  <w:pStyle w:val="TOC3"/>
                  <w:rPr>
                    <w:rFonts w:asciiTheme="minorHAnsi" w:eastAsiaTheme="minorEastAsia" w:hAnsiTheme="minorHAnsi"/>
                    <w:noProof/>
                    <w:sz w:val="22"/>
                    <w:lang w:val="en-US"/>
                  </w:rPr>
                </w:pPr>
                <w:hyperlink w:anchor="_Toc11850470" w:history="1">
                  <w:r w:rsidR="00A0367A" w:rsidRPr="007E3046">
                    <w:rPr>
                      <w:rStyle w:val="Hyperlink"/>
                      <w:noProof/>
                    </w:rPr>
                    <w:t>3.1.3</w:t>
                  </w:r>
                  <w:r w:rsidR="00A0367A">
                    <w:rPr>
                      <w:rFonts w:asciiTheme="minorHAnsi" w:eastAsiaTheme="minorEastAsia" w:hAnsiTheme="minorHAnsi"/>
                      <w:noProof/>
                      <w:sz w:val="22"/>
                      <w:lang w:val="en-US"/>
                    </w:rPr>
                    <w:tab/>
                  </w:r>
                  <w:r w:rsidR="00A0367A" w:rsidRPr="007E3046">
                    <w:rPr>
                      <w:rStyle w:val="Hyperlink"/>
                      <w:noProof/>
                    </w:rPr>
                    <w:t>Implémentation et alimentation de l’EDS</w:t>
                  </w:r>
                  <w:r w:rsidR="00A0367A">
                    <w:rPr>
                      <w:noProof/>
                      <w:webHidden/>
                    </w:rPr>
                    <w:tab/>
                  </w:r>
                  <w:r w:rsidR="00A0367A">
                    <w:rPr>
                      <w:noProof/>
                      <w:webHidden/>
                    </w:rPr>
                    <w:fldChar w:fldCharType="begin"/>
                  </w:r>
                  <w:r w:rsidR="00A0367A">
                    <w:rPr>
                      <w:noProof/>
                      <w:webHidden/>
                    </w:rPr>
                    <w:instrText xml:space="preserve"> PAGEREF _Toc11850470 \h </w:instrText>
                  </w:r>
                  <w:r w:rsidR="00A0367A">
                    <w:rPr>
                      <w:noProof/>
                      <w:webHidden/>
                    </w:rPr>
                  </w:r>
                  <w:r w:rsidR="00A0367A">
                    <w:rPr>
                      <w:noProof/>
                      <w:webHidden/>
                    </w:rPr>
                    <w:fldChar w:fldCharType="separate"/>
                  </w:r>
                  <w:r w:rsidR="00931C8C">
                    <w:rPr>
                      <w:noProof/>
                      <w:webHidden/>
                    </w:rPr>
                    <w:t>65</w:t>
                  </w:r>
                  <w:r w:rsidR="00A0367A">
                    <w:rPr>
                      <w:noProof/>
                      <w:webHidden/>
                    </w:rPr>
                    <w:fldChar w:fldCharType="end"/>
                  </w:r>
                </w:hyperlink>
              </w:p>
              <w:p w14:paraId="0519607A" w14:textId="6BAC5A51" w:rsidR="00A0367A" w:rsidRDefault="00F4426F" w:rsidP="00FA488E">
                <w:pPr>
                  <w:pStyle w:val="TOC2"/>
                  <w:rPr>
                    <w:rFonts w:asciiTheme="minorHAnsi" w:eastAsiaTheme="minorEastAsia" w:hAnsiTheme="minorHAnsi" w:cstheme="minorBidi"/>
                    <w:sz w:val="22"/>
                    <w:szCs w:val="22"/>
                    <w:lang w:val="en-US"/>
                  </w:rPr>
                </w:pPr>
                <w:hyperlink w:anchor="_Toc11850471" w:history="1">
                  <w:r w:rsidR="00A0367A" w:rsidRPr="007E3046">
                    <w:rPr>
                      <w:rStyle w:val="Hyperlink"/>
                      <w:rFonts w:cs="Times New Roman"/>
                      <w14:scene3d>
                        <w14:camera w14:prst="orthographicFront"/>
                        <w14:lightRig w14:rig="threePt" w14:dir="t">
                          <w14:rot w14:lat="0" w14:lon="0" w14:rev="0"/>
                        </w14:lightRig>
                      </w14:scene3d>
                    </w:rPr>
                    <w:t>3.2</w:t>
                  </w:r>
                  <w:r w:rsidR="00A0367A">
                    <w:rPr>
                      <w:rFonts w:asciiTheme="minorHAnsi" w:eastAsiaTheme="minorEastAsia" w:hAnsiTheme="minorHAnsi" w:cstheme="minorBidi"/>
                      <w:sz w:val="22"/>
                      <w:szCs w:val="22"/>
                      <w:lang w:val="en-US"/>
                    </w:rPr>
                    <w:tab/>
                  </w:r>
                  <w:r w:rsidR="00A0367A" w:rsidRPr="007E3046">
                    <w:rPr>
                      <w:rStyle w:val="Hyperlink"/>
                    </w:rPr>
                    <w:t>Développement de l’application web</w:t>
                  </w:r>
                  <w:r w:rsidR="00A0367A">
                    <w:rPr>
                      <w:webHidden/>
                    </w:rPr>
                    <w:tab/>
                  </w:r>
                  <w:r w:rsidR="00A0367A">
                    <w:rPr>
                      <w:webHidden/>
                    </w:rPr>
                    <w:fldChar w:fldCharType="begin"/>
                  </w:r>
                  <w:r w:rsidR="00A0367A">
                    <w:rPr>
                      <w:webHidden/>
                    </w:rPr>
                    <w:instrText xml:space="preserve"> PAGEREF _Toc11850471 \h </w:instrText>
                  </w:r>
                  <w:r w:rsidR="00A0367A">
                    <w:rPr>
                      <w:webHidden/>
                    </w:rPr>
                  </w:r>
                  <w:r w:rsidR="00A0367A">
                    <w:rPr>
                      <w:webHidden/>
                    </w:rPr>
                    <w:fldChar w:fldCharType="separate"/>
                  </w:r>
                  <w:r w:rsidR="00931C8C">
                    <w:rPr>
                      <w:webHidden/>
                    </w:rPr>
                    <w:t>66</w:t>
                  </w:r>
                  <w:r w:rsidR="00A0367A">
                    <w:rPr>
                      <w:webHidden/>
                    </w:rPr>
                    <w:fldChar w:fldCharType="end"/>
                  </w:r>
                </w:hyperlink>
              </w:p>
              <w:p w14:paraId="3996DABF" w14:textId="189A28B9" w:rsidR="00A0367A" w:rsidRDefault="00F4426F" w:rsidP="00860FD1">
                <w:pPr>
                  <w:pStyle w:val="TOC3"/>
                  <w:rPr>
                    <w:rFonts w:asciiTheme="minorHAnsi" w:eastAsiaTheme="minorEastAsia" w:hAnsiTheme="minorHAnsi"/>
                    <w:noProof/>
                    <w:sz w:val="22"/>
                    <w:lang w:val="en-US"/>
                  </w:rPr>
                </w:pPr>
                <w:hyperlink w:anchor="_Toc11850472" w:history="1">
                  <w:r w:rsidR="00A0367A" w:rsidRPr="007E3046">
                    <w:rPr>
                      <w:rStyle w:val="Hyperlink"/>
                      <w:noProof/>
                    </w:rPr>
                    <w:t>3.2.1</w:t>
                  </w:r>
                  <w:r w:rsidR="00A0367A">
                    <w:rPr>
                      <w:rFonts w:asciiTheme="minorHAnsi" w:eastAsiaTheme="minorEastAsia" w:hAnsiTheme="minorHAnsi"/>
                      <w:noProof/>
                      <w:sz w:val="22"/>
                      <w:lang w:val="en-US"/>
                    </w:rPr>
                    <w:tab/>
                  </w:r>
                  <w:r w:rsidR="00A0367A" w:rsidRPr="007E3046">
                    <w:rPr>
                      <w:rStyle w:val="Hyperlink"/>
                      <w:noProof/>
                    </w:rPr>
                    <w:t>Architecture logique de l’application</w:t>
                  </w:r>
                  <w:r w:rsidR="00A0367A">
                    <w:rPr>
                      <w:noProof/>
                      <w:webHidden/>
                    </w:rPr>
                    <w:tab/>
                  </w:r>
                  <w:r w:rsidR="00A0367A">
                    <w:rPr>
                      <w:noProof/>
                      <w:webHidden/>
                    </w:rPr>
                    <w:fldChar w:fldCharType="begin"/>
                  </w:r>
                  <w:r w:rsidR="00A0367A">
                    <w:rPr>
                      <w:noProof/>
                      <w:webHidden/>
                    </w:rPr>
                    <w:instrText xml:space="preserve"> PAGEREF _Toc11850472 \h </w:instrText>
                  </w:r>
                  <w:r w:rsidR="00A0367A">
                    <w:rPr>
                      <w:noProof/>
                      <w:webHidden/>
                    </w:rPr>
                  </w:r>
                  <w:r w:rsidR="00A0367A">
                    <w:rPr>
                      <w:noProof/>
                      <w:webHidden/>
                    </w:rPr>
                    <w:fldChar w:fldCharType="separate"/>
                  </w:r>
                  <w:r w:rsidR="00931C8C">
                    <w:rPr>
                      <w:noProof/>
                      <w:webHidden/>
                    </w:rPr>
                    <w:t>66</w:t>
                  </w:r>
                  <w:r w:rsidR="00A0367A">
                    <w:rPr>
                      <w:noProof/>
                      <w:webHidden/>
                    </w:rPr>
                    <w:fldChar w:fldCharType="end"/>
                  </w:r>
                </w:hyperlink>
              </w:p>
              <w:p w14:paraId="6B52B497" w14:textId="758E9FC8" w:rsidR="00A0367A" w:rsidRDefault="00F4426F" w:rsidP="00860FD1">
                <w:pPr>
                  <w:pStyle w:val="TOC3"/>
                  <w:rPr>
                    <w:rFonts w:asciiTheme="minorHAnsi" w:eastAsiaTheme="minorEastAsia" w:hAnsiTheme="minorHAnsi"/>
                    <w:noProof/>
                    <w:sz w:val="22"/>
                    <w:lang w:val="en-US"/>
                  </w:rPr>
                </w:pPr>
                <w:hyperlink w:anchor="_Toc11850473" w:history="1">
                  <w:r w:rsidR="00A0367A" w:rsidRPr="007E3046">
                    <w:rPr>
                      <w:rStyle w:val="Hyperlink"/>
                      <w:noProof/>
                    </w:rPr>
                    <w:t>3.2.2</w:t>
                  </w:r>
                  <w:r w:rsidR="00A0367A">
                    <w:rPr>
                      <w:rFonts w:asciiTheme="minorHAnsi" w:eastAsiaTheme="minorEastAsia" w:hAnsiTheme="minorHAnsi"/>
                      <w:noProof/>
                      <w:sz w:val="22"/>
                      <w:lang w:val="en-US"/>
                    </w:rPr>
                    <w:tab/>
                  </w:r>
                  <w:r w:rsidR="00A0367A" w:rsidRPr="007E3046">
                    <w:rPr>
                      <w:rStyle w:val="Hyperlink"/>
                      <w:noProof/>
                    </w:rPr>
                    <w:t>Architecture physique de l’application</w:t>
                  </w:r>
                  <w:r w:rsidR="00A0367A">
                    <w:rPr>
                      <w:noProof/>
                      <w:webHidden/>
                    </w:rPr>
                    <w:tab/>
                  </w:r>
                  <w:r w:rsidR="00A0367A">
                    <w:rPr>
                      <w:noProof/>
                      <w:webHidden/>
                    </w:rPr>
                    <w:fldChar w:fldCharType="begin"/>
                  </w:r>
                  <w:r w:rsidR="00A0367A">
                    <w:rPr>
                      <w:noProof/>
                      <w:webHidden/>
                    </w:rPr>
                    <w:instrText xml:space="preserve"> PAGEREF _Toc11850473 \h </w:instrText>
                  </w:r>
                  <w:r w:rsidR="00A0367A">
                    <w:rPr>
                      <w:noProof/>
                      <w:webHidden/>
                    </w:rPr>
                  </w:r>
                  <w:r w:rsidR="00A0367A">
                    <w:rPr>
                      <w:noProof/>
                      <w:webHidden/>
                    </w:rPr>
                    <w:fldChar w:fldCharType="separate"/>
                  </w:r>
                  <w:r w:rsidR="00931C8C">
                    <w:rPr>
                      <w:noProof/>
                      <w:webHidden/>
                    </w:rPr>
                    <w:t>67</w:t>
                  </w:r>
                  <w:r w:rsidR="00A0367A">
                    <w:rPr>
                      <w:noProof/>
                      <w:webHidden/>
                    </w:rPr>
                    <w:fldChar w:fldCharType="end"/>
                  </w:r>
                </w:hyperlink>
              </w:p>
              <w:p w14:paraId="5EE6F193" w14:textId="11799562" w:rsidR="00A0367A" w:rsidRDefault="00F4426F" w:rsidP="00860FD1">
                <w:pPr>
                  <w:pStyle w:val="TOC3"/>
                  <w:rPr>
                    <w:rFonts w:asciiTheme="minorHAnsi" w:eastAsiaTheme="minorEastAsia" w:hAnsiTheme="minorHAnsi"/>
                    <w:noProof/>
                    <w:sz w:val="22"/>
                    <w:lang w:val="en-US"/>
                  </w:rPr>
                </w:pPr>
                <w:hyperlink w:anchor="_Toc11850474" w:history="1">
                  <w:r w:rsidR="00A0367A" w:rsidRPr="007E3046">
                    <w:rPr>
                      <w:rStyle w:val="Hyperlink"/>
                      <w:noProof/>
                    </w:rPr>
                    <w:t>3.2.3</w:t>
                  </w:r>
                  <w:r w:rsidR="00A0367A">
                    <w:rPr>
                      <w:rFonts w:asciiTheme="minorHAnsi" w:eastAsiaTheme="minorEastAsia" w:hAnsiTheme="minorHAnsi"/>
                      <w:noProof/>
                      <w:sz w:val="22"/>
                      <w:lang w:val="en-US"/>
                    </w:rPr>
                    <w:tab/>
                  </w:r>
                  <w:r w:rsidR="00A0367A" w:rsidRPr="007E3046">
                    <w:rPr>
                      <w:rStyle w:val="Hyperlink"/>
                      <w:noProof/>
                    </w:rPr>
                    <w:t>Présentation de l’application</w:t>
                  </w:r>
                  <w:r w:rsidR="00A0367A">
                    <w:rPr>
                      <w:noProof/>
                      <w:webHidden/>
                    </w:rPr>
                    <w:tab/>
                  </w:r>
                  <w:r w:rsidR="00A0367A">
                    <w:rPr>
                      <w:noProof/>
                      <w:webHidden/>
                    </w:rPr>
                    <w:fldChar w:fldCharType="begin"/>
                  </w:r>
                  <w:r w:rsidR="00A0367A">
                    <w:rPr>
                      <w:noProof/>
                      <w:webHidden/>
                    </w:rPr>
                    <w:instrText xml:space="preserve"> PAGEREF _Toc11850474 \h </w:instrText>
                  </w:r>
                  <w:r w:rsidR="00A0367A">
                    <w:rPr>
                      <w:noProof/>
                      <w:webHidden/>
                    </w:rPr>
                  </w:r>
                  <w:r w:rsidR="00A0367A">
                    <w:rPr>
                      <w:noProof/>
                      <w:webHidden/>
                    </w:rPr>
                    <w:fldChar w:fldCharType="separate"/>
                  </w:r>
                  <w:r w:rsidR="00931C8C">
                    <w:rPr>
                      <w:noProof/>
                      <w:webHidden/>
                    </w:rPr>
                    <w:t>68</w:t>
                  </w:r>
                  <w:r w:rsidR="00A0367A">
                    <w:rPr>
                      <w:noProof/>
                      <w:webHidden/>
                    </w:rPr>
                    <w:fldChar w:fldCharType="end"/>
                  </w:r>
                </w:hyperlink>
              </w:p>
              <w:p w14:paraId="5CCE83D2" w14:textId="2B4883A5" w:rsidR="00A0367A" w:rsidRDefault="00F4426F" w:rsidP="00FA488E">
                <w:pPr>
                  <w:pStyle w:val="TOC2"/>
                  <w:rPr>
                    <w:rFonts w:asciiTheme="minorHAnsi" w:eastAsiaTheme="minorEastAsia" w:hAnsiTheme="minorHAnsi" w:cstheme="minorBidi"/>
                    <w:sz w:val="22"/>
                    <w:szCs w:val="22"/>
                    <w:lang w:val="en-US"/>
                  </w:rPr>
                </w:pPr>
                <w:hyperlink w:anchor="_Toc11850475" w:history="1">
                  <w:r w:rsidR="00A0367A" w:rsidRPr="007E3046">
                    <w:rPr>
                      <w:rStyle w:val="Hyperlink"/>
                      <w:rFonts w:cs="Times New Roman"/>
                      <w14:scene3d>
                        <w14:camera w14:prst="orthographicFront"/>
                        <w14:lightRig w14:rig="threePt" w14:dir="t">
                          <w14:rot w14:lat="0" w14:lon="0" w14:rev="0"/>
                        </w14:lightRig>
                      </w14:scene3d>
                    </w:rPr>
                    <w:t>3.3</w:t>
                  </w:r>
                  <w:r w:rsidR="00A0367A">
                    <w:rPr>
                      <w:rFonts w:asciiTheme="minorHAnsi" w:eastAsiaTheme="minorEastAsia" w:hAnsiTheme="minorHAnsi" w:cstheme="minorBidi"/>
                      <w:sz w:val="22"/>
                      <w:szCs w:val="22"/>
                      <w:lang w:val="en-US"/>
                    </w:rPr>
                    <w:tab/>
                  </w:r>
                  <w:r w:rsidR="00A0367A" w:rsidRPr="007E3046">
                    <w:rPr>
                      <w:rStyle w:val="Hyperlink"/>
                    </w:rPr>
                    <w:t>Réalisation de l’algorithme d’apprentissage</w:t>
                  </w:r>
                  <w:r w:rsidR="00A0367A">
                    <w:rPr>
                      <w:webHidden/>
                    </w:rPr>
                    <w:tab/>
                  </w:r>
                  <w:r w:rsidR="00A0367A">
                    <w:rPr>
                      <w:webHidden/>
                    </w:rPr>
                    <w:fldChar w:fldCharType="begin"/>
                  </w:r>
                  <w:r w:rsidR="00A0367A">
                    <w:rPr>
                      <w:webHidden/>
                    </w:rPr>
                    <w:instrText xml:space="preserve"> PAGEREF _Toc11850475 \h </w:instrText>
                  </w:r>
                  <w:r w:rsidR="00A0367A">
                    <w:rPr>
                      <w:webHidden/>
                    </w:rPr>
                  </w:r>
                  <w:r w:rsidR="00A0367A">
                    <w:rPr>
                      <w:webHidden/>
                    </w:rPr>
                    <w:fldChar w:fldCharType="separate"/>
                  </w:r>
                  <w:r w:rsidR="00931C8C">
                    <w:rPr>
                      <w:webHidden/>
                    </w:rPr>
                    <w:t>71</w:t>
                  </w:r>
                  <w:r w:rsidR="00A0367A">
                    <w:rPr>
                      <w:webHidden/>
                    </w:rPr>
                    <w:fldChar w:fldCharType="end"/>
                  </w:r>
                </w:hyperlink>
              </w:p>
              <w:p w14:paraId="79A3ECF2" w14:textId="4CCAA067" w:rsidR="00A0367A" w:rsidRDefault="00F4426F" w:rsidP="00860FD1">
                <w:pPr>
                  <w:pStyle w:val="TOC3"/>
                  <w:rPr>
                    <w:rFonts w:asciiTheme="minorHAnsi" w:eastAsiaTheme="minorEastAsia" w:hAnsiTheme="minorHAnsi"/>
                    <w:noProof/>
                    <w:sz w:val="22"/>
                    <w:lang w:val="en-US"/>
                  </w:rPr>
                </w:pPr>
                <w:hyperlink w:anchor="_Toc11850476" w:history="1">
                  <w:r w:rsidR="00A0367A" w:rsidRPr="007E3046">
                    <w:rPr>
                      <w:rStyle w:val="Hyperlink"/>
                      <w:noProof/>
                    </w:rPr>
                    <w:t>3.3.1</w:t>
                  </w:r>
                  <w:r w:rsidR="00A0367A">
                    <w:rPr>
                      <w:rFonts w:asciiTheme="minorHAnsi" w:eastAsiaTheme="minorEastAsia" w:hAnsiTheme="minorHAnsi"/>
                      <w:noProof/>
                      <w:sz w:val="22"/>
                      <w:lang w:val="en-US"/>
                    </w:rPr>
                    <w:tab/>
                  </w:r>
                  <w:r w:rsidR="00A0367A" w:rsidRPr="007E3046">
                    <w:rPr>
                      <w:rStyle w:val="Hyperlink"/>
                      <w:noProof/>
                    </w:rPr>
                    <w:t>Paramétrage de l’algorithme</w:t>
                  </w:r>
                  <w:r w:rsidR="00A0367A">
                    <w:rPr>
                      <w:noProof/>
                      <w:webHidden/>
                    </w:rPr>
                    <w:tab/>
                  </w:r>
                  <w:r w:rsidR="00A0367A">
                    <w:rPr>
                      <w:noProof/>
                      <w:webHidden/>
                    </w:rPr>
                    <w:fldChar w:fldCharType="begin"/>
                  </w:r>
                  <w:r w:rsidR="00A0367A">
                    <w:rPr>
                      <w:noProof/>
                      <w:webHidden/>
                    </w:rPr>
                    <w:instrText xml:space="preserve"> PAGEREF _Toc11850476 \h </w:instrText>
                  </w:r>
                  <w:r w:rsidR="00A0367A">
                    <w:rPr>
                      <w:noProof/>
                      <w:webHidden/>
                    </w:rPr>
                  </w:r>
                  <w:r w:rsidR="00A0367A">
                    <w:rPr>
                      <w:noProof/>
                      <w:webHidden/>
                    </w:rPr>
                    <w:fldChar w:fldCharType="separate"/>
                  </w:r>
                  <w:r w:rsidR="00931C8C">
                    <w:rPr>
                      <w:noProof/>
                      <w:webHidden/>
                    </w:rPr>
                    <w:t>71</w:t>
                  </w:r>
                  <w:r w:rsidR="00A0367A">
                    <w:rPr>
                      <w:noProof/>
                      <w:webHidden/>
                    </w:rPr>
                    <w:fldChar w:fldCharType="end"/>
                  </w:r>
                </w:hyperlink>
              </w:p>
              <w:p w14:paraId="20C60211" w14:textId="6DCEF397" w:rsidR="00A0367A" w:rsidRDefault="00F4426F" w:rsidP="00860FD1">
                <w:pPr>
                  <w:pStyle w:val="TOC3"/>
                  <w:rPr>
                    <w:rFonts w:asciiTheme="minorHAnsi" w:eastAsiaTheme="minorEastAsia" w:hAnsiTheme="minorHAnsi"/>
                    <w:noProof/>
                    <w:sz w:val="22"/>
                    <w:lang w:val="en-US"/>
                  </w:rPr>
                </w:pPr>
                <w:hyperlink w:anchor="_Toc11850477" w:history="1">
                  <w:r w:rsidR="00A0367A" w:rsidRPr="007E3046">
                    <w:rPr>
                      <w:rStyle w:val="Hyperlink"/>
                      <w:noProof/>
                    </w:rPr>
                    <w:t>3.3.2</w:t>
                  </w:r>
                  <w:r w:rsidR="00A0367A">
                    <w:rPr>
                      <w:rFonts w:asciiTheme="minorHAnsi" w:eastAsiaTheme="minorEastAsia" w:hAnsiTheme="minorHAnsi"/>
                      <w:noProof/>
                      <w:sz w:val="22"/>
                      <w:lang w:val="en-US"/>
                    </w:rPr>
                    <w:tab/>
                  </w:r>
                  <w:r w:rsidR="00A0367A" w:rsidRPr="007E3046">
                    <w:rPr>
                      <w:rStyle w:val="Hyperlink"/>
                      <w:noProof/>
                    </w:rPr>
                    <w:t>Collecte de données</w:t>
                  </w:r>
                  <w:r w:rsidR="00A0367A">
                    <w:rPr>
                      <w:noProof/>
                      <w:webHidden/>
                    </w:rPr>
                    <w:tab/>
                  </w:r>
                  <w:r w:rsidR="00A0367A">
                    <w:rPr>
                      <w:noProof/>
                      <w:webHidden/>
                    </w:rPr>
                    <w:fldChar w:fldCharType="begin"/>
                  </w:r>
                  <w:r w:rsidR="00A0367A">
                    <w:rPr>
                      <w:noProof/>
                      <w:webHidden/>
                    </w:rPr>
                    <w:instrText xml:space="preserve"> PAGEREF _Toc11850477 \h </w:instrText>
                  </w:r>
                  <w:r w:rsidR="00A0367A">
                    <w:rPr>
                      <w:noProof/>
                      <w:webHidden/>
                    </w:rPr>
                  </w:r>
                  <w:r w:rsidR="00A0367A">
                    <w:rPr>
                      <w:noProof/>
                      <w:webHidden/>
                    </w:rPr>
                    <w:fldChar w:fldCharType="separate"/>
                  </w:r>
                  <w:r w:rsidR="00931C8C">
                    <w:rPr>
                      <w:noProof/>
                      <w:webHidden/>
                    </w:rPr>
                    <w:t>75</w:t>
                  </w:r>
                  <w:r w:rsidR="00A0367A">
                    <w:rPr>
                      <w:noProof/>
                      <w:webHidden/>
                    </w:rPr>
                    <w:fldChar w:fldCharType="end"/>
                  </w:r>
                </w:hyperlink>
              </w:p>
              <w:p w14:paraId="674A0D48" w14:textId="0C2F7734" w:rsidR="00A0367A" w:rsidRDefault="00F4426F" w:rsidP="00860FD1">
                <w:pPr>
                  <w:pStyle w:val="TOC3"/>
                  <w:rPr>
                    <w:rFonts w:asciiTheme="minorHAnsi" w:eastAsiaTheme="minorEastAsia" w:hAnsiTheme="minorHAnsi"/>
                    <w:noProof/>
                    <w:sz w:val="22"/>
                    <w:lang w:val="en-US"/>
                  </w:rPr>
                </w:pPr>
                <w:hyperlink w:anchor="_Toc11850478" w:history="1">
                  <w:r w:rsidR="00A0367A" w:rsidRPr="007E3046">
                    <w:rPr>
                      <w:rStyle w:val="Hyperlink"/>
                      <w:noProof/>
                    </w:rPr>
                    <w:t>3.3.3</w:t>
                  </w:r>
                  <w:r w:rsidR="00A0367A">
                    <w:rPr>
                      <w:rFonts w:asciiTheme="minorHAnsi" w:eastAsiaTheme="minorEastAsia" w:hAnsiTheme="minorHAnsi"/>
                      <w:noProof/>
                      <w:sz w:val="22"/>
                      <w:lang w:val="en-US"/>
                    </w:rPr>
                    <w:tab/>
                  </w:r>
                  <w:r w:rsidR="00A0367A" w:rsidRPr="007E3046">
                    <w:rPr>
                      <w:rStyle w:val="Hyperlink"/>
                      <w:noProof/>
                    </w:rPr>
                    <w:t>Processus d’apprentissage</w:t>
                  </w:r>
                  <w:r w:rsidR="00A0367A">
                    <w:rPr>
                      <w:noProof/>
                      <w:webHidden/>
                    </w:rPr>
                    <w:tab/>
                  </w:r>
                  <w:r w:rsidR="00A0367A">
                    <w:rPr>
                      <w:noProof/>
                      <w:webHidden/>
                    </w:rPr>
                    <w:fldChar w:fldCharType="begin"/>
                  </w:r>
                  <w:r w:rsidR="00A0367A">
                    <w:rPr>
                      <w:noProof/>
                      <w:webHidden/>
                    </w:rPr>
                    <w:instrText xml:space="preserve"> PAGEREF _Toc11850478 \h </w:instrText>
                  </w:r>
                  <w:r w:rsidR="00A0367A">
                    <w:rPr>
                      <w:noProof/>
                      <w:webHidden/>
                    </w:rPr>
                  </w:r>
                  <w:r w:rsidR="00A0367A">
                    <w:rPr>
                      <w:noProof/>
                      <w:webHidden/>
                    </w:rPr>
                    <w:fldChar w:fldCharType="separate"/>
                  </w:r>
                  <w:r w:rsidR="00931C8C">
                    <w:rPr>
                      <w:noProof/>
                      <w:webHidden/>
                    </w:rPr>
                    <w:t>76</w:t>
                  </w:r>
                  <w:r w:rsidR="00A0367A">
                    <w:rPr>
                      <w:noProof/>
                      <w:webHidden/>
                    </w:rPr>
                    <w:fldChar w:fldCharType="end"/>
                  </w:r>
                </w:hyperlink>
              </w:p>
              <w:p w14:paraId="1EEC6B75" w14:textId="61E736BD" w:rsidR="00A0367A" w:rsidRDefault="00F4426F" w:rsidP="00770023">
                <w:pPr>
                  <w:pStyle w:val="TOC1"/>
                  <w:rPr>
                    <w:rFonts w:asciiTheme="minorHAnsi" w:eastAsiaTheme="minorEastAsia" w:hAnsiTheme="minorHAnsi"/>
                    <w:noProof/>
                    <w:sz w:val="22"/>
                    <w:lang w:val="en-US"/>
                  </w:rPr>
                </w:pPr>
                <w:hyperlink w:anchor="_Toc11850479" w:history="1">
                  <w:r w:rsidR="00A0367A" w:rsidRPr="007E3046">
                    <w:rPr>
                      <w:rStyle w:val="Hyperlink"/>
                      <w:noProof/>
                    </w:rPr>
                    <w:t>4</w:t>
                  </w:r>
                  <w:r w:rsidR="00A0367A">
                    <w:rPr>
                      <w:rFonts w:asciiTheme="minorHAnsi" w:eastAsiaTheme="minorEastAsia" w:hAnsiTheme="minorHAnsi"/>
                      <w:noProof/>
                      <w:sz w:val="22"/>
                      <w:lang w:val="en-US"/>
                    </w:rPr>
                    <w:tab/>
                  </w:r>
                  <w:r w:rsidR="00A0367A" w:rsidRPr="007E3046">
                    <w:rPr>
                      <w:rStyle w:val="Hyperlink"/>
                      <w:noProof/>
                    </w:rPr>
                    <w:t>Evaluation de l’algorithme d’apprentissage</w:t>
                  </w:r>
                  <w:r w:rsidR="00A0367A">
                    <w:rPr>
                      <w:noProof/>
                      <w:webHidden/>
                    </w:rPr>
                    <w:tab/>
                  </w:r>
                  <w:r w:rsidR="00A0367A">
                    <w:rPr>
                      <w:noProof/>
                      <w:webHidden/>
                    </w:rPr>
                    <w:fldChar w:fldCharType="begin"/>
                  </w:r>
                  <w:r w:rsidR="00A0367A">
                    <w:rPr>
                      <w:noProof/>
                      <w:webHidden/>
                    </w:rPr>
                    <w:instrText xml:space="preserve"> PAGEREF _Toc11850479 \h </w:instrText>
                  </w:r>
                  <w:r w:rsidR="00A0367A">
                    <w:rPr>
                      <w:noProof/>
                      <w:webHidden/>
                    </w:rPr>
                  </w:r>
                  <w:r w:rsidR="00A0367A">
                    <w:rPr>
                      <w:noProof/>
                      <w:webHidden/>
                    </w:rPr>
                    <w:fldChar w:fldCharType="separate"/>
                  </w:r>
                  <w:r w:rsidR="00931C8C">
                    <w:rPr>
                      <w:noProof/>
                      <w:webHidden/>
                    </w:rPr>
                    <w:t>78</w:t>
                  </w:r>
                  <w:r w:rsidR="00A0367A">
                    <w:rPr>
                      <w:noProof/>
                      <w:webHidden/>
                    </w:rPr>
                    <w:fldChar w:fldCharType="end"/>
                  </w:r>
                </w:hyperlink>
              </w:p>
              <w:p w14:paraId="6EE33B59" w14:textId="766B03F7" w:rsidR="00A0367A" w:rsidRDefault="00F4426F" w:rsidP="00770023">
                <w:pPr>
                  <w:pStyle w:val="TOC1"/>
                  <w:rPr>
                    <w:rFonts w:asciiTheme="minorHAnsi" w:eastAsiaTheme="minorEastAsia" w:hAnsiTheme="minorHAnsi"/>
                    <w:noProof/>
                    <w:sz w:val="22"/>
                    <w:lang w:val="en-US"/>
                  </w:rPr>
                </w:pPr>
                <w:hyperlink w:anchor="_Toc11850480" w:history="1">
                  <w:r w:rsidR="00A0367A" w:rsidRPr="007E3046">
                    <w:rPr>
                      <w:rStyle w:val="Hyperlink"/>
                      <w:noProof/>
                    </w:rPr>
                    <w:t>5</w:t>
                  </w:r>
                  <w:r w:rsidR="00A0367A">
                    <w:rPr>
                      <w:rFonts w:asciiTheme="minorHAnsi" w:eastAsiaTheme="minorEastAsia" w:hAnsiTheme="minorHAnsi"/>
                      <w:noProof/>
                      <w:sz w:val="22"/>
                      <w:lang w:val="en-US"/>
                    </w:rPr>
                    <w:tab/>
                  </w:r>
                  <w:r w:rsidR="00A0367A" w:rsidRPr="007E3046">
                    <w:rPr>
                      <w:rStyle w:val="Hyperlink"/>
                      <w:noProof/>
                    </w:rPr>
                    <w:t>Conclusion</w:t>
                  </w:r>
                  <w:r w:rsidR="00A0367A">
                    <w:rPr>
                      <w:noProof/>
                      <w:webHidden/>
                    </w:rPr>
                    <w:tab/>
                  </w:r>
                  <w:r w:rsidR="00A0367A">
                    <w:rPr>
                      <w:noProof/>
                      <w:webHidden/>
                    </w:rPr>
                    <w:fldChar w:fldCharType="begin"/>
                  </w:r>
                  <w:r w:rsidR="00A0367A">
                    <w:rPr>
                      <w:noProof/>
                      <w:webHidden/>
                    </w:rPr>
                    <w:instrText xml:space="preserve"> PAGEREF _Toc11850480 \h </w:instrText>
                  </w:r>
                  <w:r w:rsidR="00A0367A">
                    <w:rPr>
                      <w:noProof/>
                      <w:webHidden/>
                    </w:rPr>
                  </w:r>
                  <w:r w:rsidR="00A0367A">
                    <w:rPr>
                      <w:noProof/>
                      <w:webHidden/>
                    </w:rPr>
                    <w:fldChar w:fldCharType="separate"/>
                  </w:r>
                  <w:r w:rsidR="00931C8C">
                    <w:rPr>
                      <w:noProof/>
                      <w:webHidden/>
                    </w:rPr>
                    <w:t>79</w:t>
                  </w:r>
                  <w:r w:rsidR="00A0367A">
                    <w:rPr>
                      <w:noProof/>
                      <w:webHidden/>
                    </w:rPr>
                    <w:fldChar w:fldCharType="end"/>
                  </w:r>
                </w:hyperlink>
              </w:p>
              <w:p w14:paraId="1E68A8FD" w14:textId="1D21C194" w:rsidR="00A0367A" w:rsidRDefault="00F4426F" w:rsidP="00770023">
                <w:pPr>
                  <w:pStyle w:val="TOC1"/>
                  <w:rPr>
                    <w:rFonts w:asciiTheme="minorHAnsi" w:eastAsiaTheme="minorEastAsia" w:hAnsiTheme="minorHAnsi"/>
                    <w:noProof/>
                    <w:sz w:val="22"/>
                    <w:lang w:val="en-US"/>
                  </w:rPr>
                </w:pPr>
                <w:hyperlink w:anchor="_Toc11850481" w:history="1">
                  <w:r w:rsidR="00A0367A" w:rsidRPr="007E3046">
                    <w:rPr>
                      <w:rStyle w:val="Hyperlink"/>
                      <w:noProof/>
                    </w:rPr>
                    <w:t>Conclusion générale</w:t>
                  </w:r>
                  <w:r w:rsidR="00A0367A">
                    <w:rPr>
                      <w:noProof/>
                      <w:webHidden/>
                    </w:rPr>
                    <w:tab/>
                  </w:r>
                  <w:r w:rsidR="00A0367A">
                    <w:rPr>
                      <w:noProof/>
                      <w:webHidden/>
                    </w:rPr>
                    <w:fldChar w:fldCharType="begin"/>
                  </w:r>
                  <w:r w:rsidR="00A0367A">
                    <w:rPr>
                      <w:noProof/>
                      <w:webHidden/>
                    </w:rPr>
                    <w:instrText xml:space="preserve"> PAGEREF _Toc11850481 \h </w:instrText>
                  </w:r>
                  <w:r w:rsidR="00A0367A">
                    <w:rPr>
                      <w:noProof/>
                      <w:webHidden/>
                    </w:rPr>
                  </w:r>
                  <w:r w:rsidR="00A0367A">
                    <w:rPr>
                      <w:noProof/>
                      <w:webHidden/>
                    </w:rPr>
                    <w:fldChar w:fldCharType="separate"/>
                  </w:r>
                  <w:r w:rsidR="00931C8C">
                    <w:rPr>
                      <w:noProof/>
                      <w:webHidden/>
                    </w:rPr>
                    <w:t>80</w:t>
                  </w:r>
                  <w:r w:rsidR="00A0367A">
                    <w:rPr>
                      <w:noProof/>
                      <w:webHidden/>
                    </w:rPr>
                    <w:fldChar w:fldCharType="end"/>
                  </w:r>
                </w:hyperlink>
              </w:p>
              <w:p w14:paraId="3027BBDE" w14:textId="22B52339" w:rsidR="00A0367A" w:rsidRDefault="00F4426F" w:rsidP="00770023">
                <w:pPr>
                  <w:pStyle w:val="TOC1"/>
                  <w:rPr>
                    <w:rStyle w:val="Hyperlink"/>
                    <w:noProof/>
                  </w:rPr>
                </w:pPr>
                <w:hyperlink w:anchor="_Toc11850482" w:history="1">
                  <w:r w:rsidR="00A0367A" w:rsidRPr="007E3046">
                    <w:rPr>
                      <w:rStyle w:val="Hyperlink"/>
                      <w:noProof/>
                    </w:rPr>
                    <w:t>Bibliographie</w:t>
                  </w:r>
                  <w:r w:rsidR="00A0367A">
                    <w:rPr>
                      <w:noProof/>
                      <w:webHidden/>
                    </w:rPr>
                    <w:tab/>
                  </w:r>
                </w:hyperlink>
              </w:p>
              <w:p w14:paraId="6A7BD745" w14:textId="02B5411B" w:rsidR="000C724B" w:rsidRDefault="00FD176F" w:rsidP="00607BB1">
                <w:pPr>
                  <w:ind w:firstLine="0"/>
                  <w:rPr>
                    <w:noProof/>
                    <w:lang w:eastAsia="en-US"/>
                  </w:rPr>
                </w:pPr>
                <w:r>
                  <w:rPr>
                    <w:noProof/>
                    <w:lang w:eastAsia="en-US"/>
                  </w:rPr>
                  <w:t xml:space="preserve"> </w:t>
                </w:r>
                <w:r w:rsidR="000C724B" w:rsidRPr="00607BB1">
                  <w:rPr>
                    <w:noProof/>
                    <w:lang w:eastAsia="en-US"/>
                  </w:rPr>
                  <w:t>Annexes</w:t>
                </w:r>
              </w:p>
              <w:p w14:paraId="7CC820E2" w14:textId="0D223F29" w:rsidR="00764998" w:rsidRDefault="00F4426F" w:rsidP="00770023">
                <w:pPr>
                  <w:pStyle w:val="TOC1"/>
                  <w:rPr>
                    <w:rFonts w:asciiTheme="minorHAnsi" w:eastAsiaTheme="minorEastAsia" w:hAnsiTheme="minorHAnsi"/>
                    <w:noProof/>
                    <w:sz w:val="22"/>
                    <w:lang w:val="en-US"/>
                  </w:rPr>
                </w:pPr>
                <w:hyperlink w:anchor="_Toc11863475" w:history="1">
                  <w:r w:rsidR="00764998" w:rsidRPr="0095233B">
                    <w:rPr>
                      <w:rStyle w:val="Hyperlink"/>
                      <w:rFonts w:eastAsiaTheme="minorHAnsi"/>
                      <w:noProof/>
                    </w:rPr>
                    <w:t xml:space="preserve">Annexe A : </w:t>
                  </w:r>
                  <w:r w:rsidR="00764998" w:rsidRPr="0095233B">
                    <w:rPr>
                      <w:rStyle w:val="Hyperlink"/>
                      <w:noProof/>
                    </w:rPr>
                    <w:t>Conception de l’EDS</w:t>
                  </w:r>
                  <w:r w:rsidR="00764998">
                    <w:rPr>
                      <w:noProof/>
                      <w:webHidden/>
                    </w:rPr>
                    <w:tab/>
                  </w:r>
                  <w:r w:rsidR="00E343BC">
                    <w:rPr>
                      <w:noProof/>
                      <w:webHidden/>
                    </w:rPr>
                    <w:t>I</w:t>
                  </w:r>
                </w:hyperlink>
              </w:p>
              <w:p w14:paraId="24A28B45" w14:textId="1547F515" w:rsidR="00764998" w:rsidRDefault="00F4426F" w:rsidP="00770023">
                <w:pPr>
                  <w:pStyle w:val="TOC1"/>
                  <w:rPr>
                    <w:rFonts w:asciiTheme="minorHAnsi" w:eastAsiaTheme="minorEastAsia" w:hAnsiTheme="minorHAnsi"/>
                    <w:noProof/>
                    <w:sz w:val="22"/>
                    <w:lang w:val="en-US"/>
                  </w:rPr>
                </w:pPr>
                <w:hyperlink w:anchor="_Toc11863476" w:history="1">
                  <w:r w:rsidR="00764998" w:rsidRPr="0095233B">
                    <w:rPr>
                      <w:rStyle w:val="Hyperlink"/>
                      <w:noProof/>
                    </w:rPr>
                    <w:t>1</w:t>
                  </w:r>
                  <w:r w:rsidR="00764998">
                    <w:rPr>
                      <w:rFonts w:asciiTheme="minorHAnsi" w:eastAsiaTheme="minorEastAsia" w:hAnsiTheme="minorHAnsi"/>
                      <w:noProof/>
                      <w:sz w:val="22"/>
                      <w:lang w:val="en-US"/>
                    </w:rPr>
                    <w:tab/>
                  </w:r>
                  <w:r w:rsidR="00764998" w:rsidRPr="0095233B">
                    <w:rPr>
                      <w:rStyle w:val="Hyperlink"/>
                      <w:noProof/>
                    </w:rPr>
                    <w:t>Source de données</w:t>
                  </w:r>
                  <w:r w:rsidR="00764998">
                    <w:rPr>
                      <w:noProof/>
                      <w:webHidden/>
                    </w:rPr>
                    <w:tab/>
                  </w:r>
                  <w:r w:rsidR="00E343BC">
                    <w:rPr>
                      <w:noProof/>
                      <w:webHidden/>
                    </w:rPr>
                    <w:t>I</w:t>
                  </w:r>
                </w:hyperlink>
              </w:p>
              <w:p w14:paraId="0AC591A3" w14:textId="5D07F4D2" w:rsidR="00764998" w:rsidRDefault="00F4426F" w:rsidP="00764998">
                <w:pPr>
                  <w:pStyle w:val="TOC2"/>
                  <w:ind w:left="955" w:hanging="450"/>
                  <w:rPr>
                    <w:rFonts w:asciiTheme="minorHAnsi" w:eastAsiaTheme="minorEastAsia" w:hAnsiTheme="minorHAnsi" w:cstheme="minorBidi"/>
                    <w:sz w:val="22"/>
                    <w:szCs w:val="22"/>
                    <w:lang w:val="en-US"/>
                  </w:rPr>
                </w:pPr>
                <w:hyperlink w:anchor="_Toc11863477" w:history="1">
                  <w:r w:rsidR="00764998" w:rsidRPr="0095233B">
                    <w:rPr>
                      <w:rStyle w:val="Hyperlink"/>
                      <w:rFonts w:cs="Times New Roman"/>
                      <w14:scene3d>
                        <w14:camera w14:prst="orthographicFront"/>
                        <w14:lightRig w14:rig="threePt" w14:dir="t">
                          <w14:rot w14:lat="0" w14:lon="0" w14:rev="0"/>
                        </w14:lightRig>
                      </w14:scene3d>
                    </w:rPr>
                    <w:t>1.1</w:t>
                  </w:r>
                  <w:r w:rsidR="00764998">
                    <w:rPr>
                      <w:rFonts w:asciiTheme="minorHAnsi" w:eastAsiaTheme="minorEastAsia" w:hAnsiTheme="minorHAnsi" w:cstheme="minorBidi"/>
                      <w:sz w:val="22"/>
                      <w:szCs w:val="22"/>
                      <w:lang w:val="en-US"/>
                    </w:rPr>
                    <w:tab/>
                  </w:r>
                  <w:r w:rsidR="00764998" w:rsidRPr="0095233B">
                    <w:rPr>
                      <w:rStyle w:val="Hyperlink"/>
                    </w:rPr>
                    <w:t>Modélisation de l’EDS</w:t>
                  </w:r>
                  <w:r w:rsidR="00764998">
                    <w:rPr>
                      <w:webHidden/>
                    </w:rPr>
                    <w:tab/>
                  </w:r>
                  <w:r w:rsidR="00E343BC">
                    <w:rPr>
                      <w:webHidden/>
                    </w:rPr>
                    <w:t>II</w:t>
                  </w:r>
                </w:hyperlink>
              </w:p>
              <w:p w14:paraId="5870DD33" w14:textId="34196AD7" w:rsidR="00764998" w:rsidRDefault="00F4426F" w:rsidP="00764998">
                <w:pPr>
                  <w:pStyle w:val="TOC2"/>
                  <w:ind w:left="955" w:hanging="450"/>
                  <w:rPr>
                    <w:rFonts w:asciiTheme="minorHAnsi" w:eastAsiaTheme="minorEastAsia" w:hAnsiTheme="minorHAnsi" w:cstheme="minorBidi"/>
                    <w:sz w:val="22"/>
                    <w:szCs w:val="22"/>
                    <w:lang w:val="en-US"/>
                  </w:rPr>
                </w:pPr>
                <w:hyperlink w:anchor="_Toc11863478" w:history="1">
                  <w:r w:rsidR="00764998" w:rsidRPr="0095233B">
                    <w:rPr>
                      <w:rStyle w:val="Hyperlink"/>
                      <w:rFonts w:cs="Times New Roman"/>
                      <w14:scene3d>
                        <w14:camera w14:prst="orthographicFront"/>
                        <w14:lightRig w14:rig="threePt" w14:dir="t">
                          <w14:rot w14:lat="0" w14:lon="0" w14:rev="0"/>
                        </w14:lightRig>
                      </w14:scene3d>
                    </w:rPr>
                    <w:t>1.2</w:t>
                  </w:r>
                  <w:r w:rsidR="00764998">
                    <w:rPr>
                      <w:rFonts w:asciiTheme="minorHAnsi" w:eastAsiaTheme="minorEastAsia" w:hAnsiTheme="minorHAnsi" w:cstheme="minorBidi"/>
                      <w:sz w:val="22"/>
                      <w:szCs w:val="22"/>
                      <w:lang w:val="en-US"/>
                    </w:rPr>
                    <w:tab/>
                  </w:r>
                  <w:r w:rsidR="00764998" w:rsidRPr="0095233B">
                    <w:rPr>
                      <w:rStyle w:val="Hyperlink"/>
                    </w:rPr>
                    <w:t>Schémas de l’EDS</w:t>
                  </w:r>
                  <w:r w:rsidR="00764998">
                    <w:rPr>
                      <w:webHidden/>
                    </w:rPr>
                    <w:tab/>
                  </w:r>
                  <w:r w:rsidR="00E343BC">
                    <w:rPr>
                      <w:webHidden/>
                    </w:rPr>
                    <w:t>IV</w:t>
                  </w:r>
                </w:hyperlink>
              </w:p>
              <w:p w14:paraId="7CE2D633" w14:textId="35B546E0" w:rsidR="00764998" w:rsidRDefault="00F4426F" w:rsidP="00770023">
                <w:pPr>
                  <w:pStyle w:val="TOC1"/>
                  <w:rPr>
                    <w:rFonts w:asciiTheme="minorHAnsi" w:eastAsiaTheme="minorEastAsia" w:hAnsiTheme="minorHAnsi"/>
                    <w:noProof/>
                    <w:sz w:val="22"/>
                    <w:lang w:val="en-US"/>
                  </w:rPr>
                </w:pPr>
                <w:hyperlink w:anchor="_Toc11863479" w:history="1">
                  <w:r w:rsidR="00764998" w:rsidRPr="0095233B">
                    <w:rPr>
                      <w:rStyle w:val="Hyperlink"/>
                      <w:noProof/>
                    </w:rPr>
                    <w:t>Annexe B :</w:t>
                  </w:r>
                  <w:r w:rsidR="00764998" w:rsidRPr="0095233B">
                    <w:rPr>
                      <w:rStyle w:val="Hyperlink"/>
                      <w:rFonts w:eastAsiaTheme="minorHAnsi"/>
                      <w:noProof/>
                    </w:rPr>
                    <w:t xml:space="preserve"> </w:t>
                  </w:r>
                  <w:r w:rsidR="00764998" w:rsidRPr="0095233B">
                    <w:rPr>
                      <w:rStyle w:val="Hyperlink"/>
                      <w:noProof/>
                    </w:rPr>
                    <w:t>Batterie de requêtes</w:t>
                  </w:r>
                  <w:r w:rsidR="00764998">
                    <w:rPr>
                      <w:noProof/>
                      <w:webHidden/>
                    </w:rPr>
                    <w:tab/>
                  </w:r>
                  <w:r w:rsidR="00E343BC">
                    <w:rPr>
                      <w:noProof/>
                      <w:webHidden/>
                    </w:rPr>
                    <w:t>VIII</w:t>
                  </w:r>
                </w:hyperlink>
              </w:p>
              <w:p w14:paraId="4E9C6C2A" w14:textId="37026D5E" w:rsidR="00A0367A" w:rsidRPr="00FC33BE" w:rsidRDefault="00A0367A" w:rsidP="00770023">
                <w:pPr>
                  <w:pStyle w:val="TOC1"/>
                  <w:rPr>
                    <w:rFonts w:asciiTheme="minorHAnsi" w:eastAsiaTheme="minorEastAsia" w:hAnsiTheme="minorHAnsi"/>
                    <w:noProof/>
                    <w:sz w:val="22"/>
                    <w:lang w:val="en-US"/>
                  </w:rPr>
                </w:pPr>
                <w:r>
                  <w:rPr>
                    <w:noProof/>
                  </w:rPr>
                  <w:fldChar w:fldCharType="end"/>
                </w:r>
              </w:p>
            </w:sdtContent>
          </w:sdt>
          <w:p w14:paraId="5DEA37E9" w14:textId="77777777" w:rsidR="00A0367A" w:rsidRDefault="00A0367A" w:rsidP="001D75D8">
            <w:pPr>
              <w:ind w:firstLine="0"/>
            </w:pPr>
          </w:p>
        </w:tc>
      </w:tr>
    </w:tbl>
    <w:p w14:paraId="17BF7F5D" w14:textId="7581F2C4" w:rsidR="00A21BD2" w:rsidRDefault="00A21BD2" w:rsidP="001D75D8"/>
    <w:p w14:paraId="3AA8589A" w14:textId="77777777" w:rsidR="008D5821" w:rsidRDefault="008D5821" w:rsidP="00135C30">
      <w:pPr>
        <w:pStyle w:val="Heading1"/>
        <w:numPr>
          <w:ilvl w:val="0"/>
          <w:numId w:val="0"/>
        </w:numPr>
        <w:ind w:left="432" w:hanging="432"/>
      </w:pPr>
    </w:p>
    <w:p w14:paraId="4C9395CB" w14:textId="77777777" w:rsidR="00764998" w:rsidRPr="00764998" w:rsidRDefault="00764998" w:rsidP="00764998">
      <w:pPr>
        <w:rPr>
          <w:lang w:eastAsia="en-US"/>
        </w:rPr>
      </w:pPr>
    </w:p>
    <w:p w14:paraId="2695932F" w14:textId="77777777" w:rsidR="00764998" w:rsidRPr="00764998" w:rsidRDefault="00764998" w:rsidP="00764998">
      <w:pPr>
        <w:rPr>
          <w:lang w:eastAsia="en-US"/>
        </w:rPr>
      </w:pPr>
    </w:p>
    <w:p w14:paraId="468D577B" w14:textId="77777777" w:rsidR="00764998" w:rsidRPr="00764998" w:rsidRDefault="00764998" w:rsidP="00764998">
      <w:pPr>
        <w:rPr>
          <w:lang w:eastAsia="en-US"/>
        </w:rPr>
      </w:pPr>
    </w:p>
    <w:p w14:paraId="467EE3D0" w14:textId="77777777" w:rsidR="00764998" w:rsidRDefault="00764998" w:rsidP="00764998">
      <w:pPr>
        <w:rPr>
          <w:lang w:eastAsia="en-US"/>
        </w:rPr>
      </w:pPr>
    </w:p>
    <w:p w14:paraId="69C40DEC" w14:textId="77777777" w:rsidR="00764998" w:rsidRDefault="00764998" w:rsidP="00764998">
      <w:pPr>
        <w:rPr>
          <w:lang w:eastAsia="en-US"/>
        </w:rPr>
      </w:pPr>
    </w:p>
    <w:p w14:paraId="1FEAA27B" w14:textId="77777777" w:rsidR="00764998" w:rsidRDefault="00764998" w:rsidP="00764998">
      <w:pPr>
        <w:rPr>
          <w:lang w:eastAsia="en-US"/>
        </w:rPr>
      </w:pPr>
    </w:p>
    <w:p w14:paraId="225EB53C" w14:textId="2156F466" w:rsidR="00764998" w:rsidRPr="00764998" w:rsidRDefault="00764998" w:rsidP="00764998">
      <w:pPr>
        <w:rPr>
          <w:lang w:eastAsia="en-US"/>
        </w:rPr>
        <w:sectPr w:rsidR="00764998" w:rsidRPr="00764998" w:rsidSect="002169B9">
          <w:type w:val="continuous"/>
          <w:pgSz w:w="11906" w:h="16838" w:code="9"/>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8996"/>
      </w:tblGrid>
      <w:tr w:rsidR="00CD2FA5" w14:paraId="4CD7F6D1" w14:textId="77777777" w:rsidTr="00135C30">
        <w:tc>
          <w:tcPr>
            <w:tcW w:w="8996" w:type="dxa"/>
            <w:tcBorders>
              <w:top w:val="double" w:sz="4" w:space="0" w:color="auto"/>
              <w:left w:val="double" w:sz="4" w:space="0" w:color="auto"/>
              <w:right w:val="double" w:sz="4" w:space="0" w:color="auto"/>
            </w:tcBorders>
          </w:tcPr>
          <w:p w14:paraId="1B8B5F69" w14:textId="4B2A3B71" w:rsidR="00CD2FA5" w:rsidRDefault="00AD3EAC" w:rsidP="00CD2FA5">
            <w:pPr>
              <w:pStyle w:val="Heading1"/>
              <w:numPr>
                <w:ilvl w:val="0"/>
                <w:numId w:val="0"/>
              </w:numPr>
              <w:spacing w:before="120"/>
              <w:jc w:val="center"/>
              <w:outlineLvl w:val="0"/>
            </w:pPr>
            <w:bookmarkStart w:id="2" w:name="_Toc11850378"/>
            <w:r>
              <w:lastRenderedPageBreak/>
              <w:t>Liste</w:t>
            </w:r>
            <w:r w:rsidR="00CD2FA5" w:rsidRPr="00673722">
              <w:t xml:space="preserve"> </w:t>
            </w:r>
            <w:r w:rsidR="00CD2FA5">
              <w:t>des figures</w:t>
            </w:r>
            <w:bookmarkEnd w:id="2"/>
          </w:p>
        </w:tc>
      </w:tr>
      <w:tr w:rsidR="00CD2FA5" w14:paraId="58899897" w14:textId="77777777" w:rsidTr="00135C30">
        <w:tc>
          <w:tcPr>
            <w:tcW w:w="8996" w:type="dxa"/>
            <w:tcBorders>
              <w:top w:val="double" w:sz="4" w:space="0" w:color="auto"/>
              <w:left w:val="double" w:sz="4" w:space="0" w:color="auto"/>
              <w:bottom w:val="double" w:sz="4" w:space="0" w:color="auto"/>
              <w:right w:val="double" w:sz="4" w:space="0" w:color="auto"/>
            </w:tcBorders>
          </w:tcPr>
          <w:p w14:paraId="0BF909A0" w14:textId="478CA480" w:rsidR="00CD2FA5" w:rsidRDefault="00CD2FA5" w:rsidP="00CD2FA5">
            <w:pPr>
              <w:pStyle w:val="TableofFigures"/>
              <w:tabs>
                <w:tab w:val="right" w:leader="dot" w:pos="9016"/>
              </w:tabs>
              <w:ind w:firstLine="0"/>
              <w:rPr>
                <w:rFonts w:asciiTheme="minorHAnsi" w:hAnsiTheme="minorHAnsi"/>
                <w:noProof/>
                <w:sz w:val="22"/>
                <w:lang w:val="en-US" w:eastAsia="en-US"/>
              </w:rPr>
            </w:pPr>
            <w:r>
              <w:rPr>
                <w:lang w:eastAsia="en-US"/>
              </w:rPr>
              <w:fldChar w:fldCharType="begin"/>
            </w:r>
            <w:r>
              <w:rPr>
                <w:lang w:eastAsia="en-US"/>
              </w:rPr>
              <w:instrText xml:space="preserve"> TOC \h \z \c "Figure 1." </w:instrText>
            </w:r>
            <w:r>
              <w:rPr>
                <w:lang w:eastAsia="en-US"/>
              </w:rPr>
              <w:fldChar w:fldCharType="separate"/>
            </w:r>
            <w:hyperlink w:anchor="_Toc11855390" w:history="1">
              <w:r w:rsidRPr="00BE3C54">
                <w:rPr>
                  <w:rStyle w:val="Hyperlink"/>
                  <w:b/>
                  <w:bCs/>
                  <w:noProof/>
                </w:rPr>
                <w:t>Figure 1.1</w:t>
              </w:r>
              <w:r w:rsidRPr="00BE3C54">
                <w:rPr>
                  <w:rStyle w:val="Hyperlink"/>
                  <w:noProof/>
                </w:rPr>
                <w:t xml:space="preserve"> Les quatre fonctions d'un système décisionnel </w:t>
              </w:r>
              <w:r w:rsidRPr="00BE3C54">
                <w:rPr>
                  <w:rStyle w:val="Hyperlink"/>
                  <w:b/>
                  <w:bCs/>
                  <w:noProof/>
                </w:rPr>
                <w:t>[Hugo Castor,2013]</w:t>
              </w:r>
              <w:r>
                <w:rPr>
                  <w:noProof/>
                  <w:webHidden/>
                </w:rPr>
                <w:tab/>
              </w:r>
              <w:r>
                <w:rPr>
                  <w:noProof/>
                  <w:webHidden/>
                </w:rPr>
                <w:fldChar w:fldCharType="begin"/>
              </w:r>
              <w:r>
                <w:rPr>
                  <w:noProof/>
                  <w:webHidden/>
                </w:rPr>
                <w:instrText xml:space="preserve"> PAGEREF _Toc11855390 \h </w:instrText>
              </w:r>
              <w:r>
                <w:rPr>
                  <w:noProof/>
                  <w:webHidden/>
                </w:rPr>
              </w:r>
              <w:r>
                <w:rPr>
                  <w:noProof/>
                  <w:webHidden/>
                </w:rPr>
                <w:fldChar w:fldCharType="separate"/>
              </w:r>
              <w:r w:rsidR="00931C8C">
                <w:rPr>
                  <w:noProof/>
                  <w:webHidden/>
                </w:rPr>
                <w:t>4</w:t>
              </w:r>
              <w:r>
                <w:rPr>
                  <w:noProof/>
                  <w:webHidden/>
                </w:rPr>
                <w:fldChar w:fldCharType="end"/>
              </w:r>
            </w:hyperlink>
          </w:p>
          <w:p w14:paraId="6BF3004F" w14:textId="1DCFCDA4"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391" w:history="1">
              <w:r w:rsidR="00CD2FA5" w:rsidRPr="00BE3C54">
                <w:rPr>
                  <w:rStyle w:val="Hyperlink"/>
                  <w:b/>
                  <w:bCs/>
                  <w:noProof/>
                </w:rPr>
                <w:t>Figure 1.2</w:t>
              </w:r>
              <w:r w:rsidR="00CD2FA5" w:rsidRPr="00BE3C54">
                <w:rPr>
                  <w:rStyle w:val="Hyperlink"/>
                  <w:noProof/>
                </w:rPr>
                <w:t xml:space="preserve"> Architecture </w:t>
              </w:r>
              <w:r w:rsidR="00C53BF6">
                <w:rPr>
                  <w:rStyle w:val="Hyperlink"/>
                  <w:noProof/>
                </w:rPr>
                <w:t>OLAP</w:t>
              </w:r>
              <w:r w:rsidR="00CD2FA5">
                <w:rPr>
                  <w:noProof/>
                  <w:webHidden/>
                </w:rPr>
                <w:tab/>
              </w:r>
              <w:r w:rsidR="00CD2FA5">
                <w:rPr>
                  <w:noProof/>
                  <w:webHidden/>
                </w:rPr>
                <w:fldChar w:fldCharType="begin"/>
              </w:r>
              <w:r w:rsidR="00CD2FA5">
                <w:rPr>
                  <w:noProof/>
                  <w:webHidden/>
                </w:rPr>
                <w:instrText xml:space="preserve"> PAGEREF _Toc11855391 \h </w:instrText>
              </w:r>
              <w:r w:rsidR="00CD2FA5">
                <w:rPr>
                  <w:noProof/>
                  <w:webHidden/>
                </w:rPr>
              </w:r>
              <w:r w:rsidR="00CD2FA5">
                <w:rPr>
                  <w:noProof/>
                  <w:webHidden/>
                </w:rPr>
                <w:fldChar w:fldCharType="separate"/>
              </w:r>
              <w:r w:rsidR="00931C8C">
                <w:rPr>
                  <w:noProof/>
                  <w:webHidden/>
                </w:rPr>
                <w:t>5</w:t>
              </w:r>
              <w:r w:rsidR="00CD2FA5">
                <w:rPr>
                  <w:noProof/>
                  <w:webHidden/>
                </w:rPr>
                <w:fldChar w:fldCharType="end"/>
              </w:r>
            </w:hyperlink>
          </w:p>
          <w:p w14:paraId="645FD7F3" w14:textId="468B3FB7"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392" w:history="1">
              <w:r w:rsidR="00CD2FA5" w:rsidRPr="00BE3C54">
                <w:rPr>
                  <w:rStyle w:val="Hyperlink"/>
                  <w:b/>
                  <w:bCs/>
                  <w:noProof/>
                </w:rPr>
                <w:t>Figure 1.3</w:t>
              </w:r>
              <w:r w:rsidR="00CD2FA5" w:rsidRPr="00BE3C54">
                <w:rPr>
                  <w:rStyle w:val="Hyperlink"/>
                  <w:noProof/>
                </w:rPr>
                <w:t xml:space="preserve"> Exemple de données Raster </w:t>
              </w:r>
              <w:r w:rsidR="00CD2FA5" w:rsidRPr="00BE3C54">
                <w:rPr>
                  <w:rStyle w:val="Hyperlink"/>
                  <w:b/>
                  <w:bCs/>
                  <w:noProof/>
                </w:rPr>
                <w:t>[HABERT,2000]</w:t>
              </w:r>
              <w:r w:rsidR="00CD2FA5">
                <w:rPr>
                  <w:noProof/>
                  <w:webHidden/>
                </w:rPr>
                <w:tab/>
              </w:r>
              <w:r w:rsidR="00CD2FA5">
                <w:rPr>
                  <w:noProof/>
                  <w:webHidden/>
                </w:rPr>
                <w:fldChar w:fldCharType="begin"/>
              </w:r>
              <w:r w:rsidR="00CD2FA5">
                <w:rPr>
                  <w:noProof/>
                  <w:webHidden/>
                </w:rPr>
                <w:instrText xml:space="preserve"> PAGEREF _Toc11855392 \h </w:instrText>
              </w:r>
              <w:r w:rsidR="00CD2FA5">
                <w:rPr>
                  <w:noProof/>
                  <w:webHidden/>
                </w:rPr>
              </w:r>
              <w:r w:rsidR="00CD2FA5">
                <w:rPr>
                  <w:noProof/>
                  <w:webHidden/>
                </w:rPr>
                <w:fldChar w:fldCharType="separate"/>
              </w:r>
              <w:r w:rsidR="00931C8C">
                <w:rPr>
                  <w:noProof/>
                  <w:webHidden/>
                </w:rPr>
                <w:t>6</w:t>
              </w:r>
              <w:r w:rsidR="00CD2FA5">
                <w:rPr>
                  <w:noProof/>
                  <w:webHidden/>
                </w:rPr>
                <w:fldChar w:fldCharType="end"/>
              </w:r>
            </w:hyperlink>
          </w:p>
          <w:p w14:paraId="4BEC6BDB" w14:textId="242CC984"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393" w:history="1">
              <w:r w:rsidR="00CD2FA5" w:rsidRPr="00BE3C54">
                <w:rPr>
                  <w:rStyle w:val="Hyperlink"/>
                  <w:b/>
                  <w:bCs/>
                  <w:noProof/>
                </w:rPr>
                <w:t>Figure 1.4</w:t>
              </w:r>
              <w:r w:rsidR="00CD2FA5" w:rsidRPr="00BE3C54">
                <w:rPr>
                  <w:rStyle w:val="Hyperlink"/>
                  <w:noProof/>
                </w:rPr>
                <w:t xml:space="preserve"> Exemple de données Vecteur </w:t>
              </w:r>
              <w:r w:rsidR="00CD2FA5" w:rsidRPr="00BE3C54">
                <w:rPr>
                  <w:rStyle w:val="Hyperlink"/>
                  <w:b/>
                  <w:bCs/>
                  <w:noProof/>
                </w:rPr>
                <w:t>[HABERT,2000]</w:t>
              </w:r>
              <w:r w:rsidR="00CD2FA5">
                <w:rPr>
                  <w:noProof/>
                  <w:webHidden/>
                </w:rPr>
                <w:tab/>
              </w:r>
              <w:r w:rsidR="00CD2FA5">
                <w:rPr>
                  <w:noProof/>
                  <w:webHidden/>
                </w:rPr>
                <w:fldChar w:fldCharType="begin"/>
              </w:r>
              <w:r w:rsidR="00CD2FA5">
                <w:rPr>
                  <w:noProof/>
                  <w:webHidden/>
                </w:rPr>
                <w:instrText xml:space="preserve"> PAGEREF _Toc11855393 \h </w:instrText>
              </w:r>
              <w:r w:rsidR="00CD2FA5">
                <w:rPr>
                  <w:noProof/>
                  <w:webHidden/>
                </w:rPr>
              </w:r>
              <w:r w:rsidR="00CD2FA5">
                <w:rPr>
                  <w:noProof/>
                  <w:webHidden/>
                </w:rPr>
                <w:fldChar w:fldCharType="separate"/>
              </w:r>
              <w:r w:rsidR="00931C8C">
                <w:rPr>
                  <w:noProof/>
                  <w:webHidden/>
                </w:rPr>
                <w:t>7</w:t>
              </w:r>
              <w:r w:rsidR="00CD2FA5">
                <w:rPr>
                  <w:noProof/>
                  <w:webHidden/>
                </w:rPr>
                <w:fldChar w:fldCharType="end"/>
              </w:r>
            </w:hyperlink>
          </w:p>
          <w:p w14:paraId="47F27D96" w14:textId="39A62C02"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394" w:history="1">
              <w:r w:rsidR="00CD2FA5" w:rsidRPr="00BE3C54">
                <w:rPr>
                  <w:rStyle w:val="Hyperlink"/>
                  <w:b/>
                  <w:bCs/>
                  <w:noProof/>
                </w:rPr>
                <w:t>Figure 1.5</w:t>
              </w:r>
              <w:r w:rsidR="00CD2FA5" w:rsidRPr="00BE3C54">
                <w:rPr>
                  <w:rStyle w:val="Hyperlink"/>
                  <w:noProof/>
                </w:rPr>
                <w:t xml:space="preserve"> Modes de représentation de l'information géographique</w:t>
              </w:r>
              <w:r w:rsidR="00CD2FA5">
                <w:rPr>
                  <w:noProof/>
                  <w:webHidden/>
                </w:rPr>
                <w:tab/>
              </w:r>
              <w:r w:rsidR="00CD2FA5">
                <w:rPr>
                  <w:noProof/>
                  <w:webHidden/>
                </w:rPr>
                <w:fldChar w:fldCharType="begin"/>
              </w:r>
              <w:r w:rsidR="00CD2FA5">
                <w:rPr>
                  <w:noProof/>
                  <w:webHidden/>
                </w:rPr>
                <w:instrText xml:space="preserve"> PAGEREF _Toc11855394 \h </w:instrText>
              </w:r>
              <w:r w:rsidR="00CD2FA5">
                <w:rPr>
                  <w:noProof/>
                  <w:webHidden/>
                </w:rPr>
              </w:r>
              <w:r w:rsidR="00CD2FA5">
                <w:rPr>
                  <w:noProof/>
                  <w:webHidden/>
                </w:rPr>
                <w:fldChar w:fldCharType="separate"/>
              </w:r>
              <w:r w:rsidR="00931C8C">
                <w:rPr>
                  <w:noProof/>
                  <w:webHidden/>
                </w:rPr>
                <w:t>8</w:t>
              </w:r>
              <w:r w:rsidR="00CD2FA5">
                <w:rPr>
                  <w:noProof/>
                  <w:webHidden/>
                </w:rPr>
                <w:fldChar w:fldCharType="end"/>
              </w:r>
            </w:hyperlink>
          </w:p>
          <w:p w14:paraId="3CC8B2D7" w14:textId="28D82278"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395" w:history="1">
              <w:r w:rsidR="00CD2FA5" w:rsidRPr="00BE3C54">
                <w:rPr>
                  <w:rStyle w:val="Hyperlink"/>
                  <w:b/>
                  <w:bCs/>
                  <w:noProof/>
                </w:rPr>
                <w:t>Figure 1.6</w:t>
              </w:r>
              <w:r w:rsidR="00CD2FA5" w:rsidRPr="00BE3C54">
                <w:rPr>
                  <w:rStyle w:val="Hyperlink"/>
                  <w:noProof/>
                  <w:lang w:val="en-US"/>
                </w:rPr>
                <w:t xml:space="preserve"> Organisation en couches</w:t>
              </w:r>
              <w:r w:rsidR="00CD2FA5">
                <w:rPr>
                  <w:noProof/>
                  <w:webHidden/>
                </w:rPr>
                <w:tab/>
              </w:r>
              <w:r w:rsidR="00CD2FA5">
                <w:rPr>
                  <w:noProof/>
                  <w:webHidden/>
                </w:rPr>
                <w:fldChar w:fldCharType="begin"/>
              </w:r>
              <w:r w:rsidR="00CD2FA5">
                <w:rPr>
                  <w:noProof/>
                  <w:webHidden/>
                </w:rPr>
                <w:instrText xml:space="preserve"> PAGEREF _Toc11855395 \h </w:instrText>
              </w:r>
              <w:r w:rsidR="00CD2FA5">
                <w:rPr>
                  <w:noProof/>
                  <w:webHidden/>
                </w:rPr>
              </w:r>
              <w:r w:rsidR="00CD2FA5">
                <w:rPr>
                  <w:noProof/>
                  <w:webHidden/>
                </w:rPr>
                <w:fldChar w:fldCharType="separate"/>
              </w:r>
              <w:r w:rsidR="00931C8C">
                <w:rPr>
                  <w:noProof/>
                  <w:webHidden/>
                </w:rPr>
                <w:t>9</w:t>
              </w:r>
              <w:r w:rsidR="00CD2FA5">
                <w:rPr>
                  <w:noProof/>
                  <w:webHidden/>
                </w:rPr>
                <w:fldChar w:fldCharType="end"/>
              </w:r>
            </w:hyperlink>
          </w:p>
          <w:p w14:paraId="7A81C9A7" w14:textId="08629685"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396" w:history="1">
              <w:r w:rsidR="00CD2FA5" w:rsidRPr="00BE3C54">
                <w:rPr>
                  <w:rStyle w:val="Hyperlink"/>
                  <w:b/>
                  <w:bCs/>
                  <w:noProof/>
                </w:rPr>
                <w:t>Figure 1.7</w:t>
              </w:r>
              <w:r w:rsidR="00CD2FA5" w:rsidRPr="00BE3C54">
                <w:rPr>
                  <w:rStyle w:val="Hyperlink"/>
                  <w:noProof/>
                  <w:lang w:val="en-US"/>
                </w:rPr>
                <w:t xml:space="preserve"> Exemple d’hiérarchie spatiale</w:t>
              </w:r>
              <w:r w:rsidR="00CD2FA5">
                <w:rPr>
                  <w:noProof/>
                  <w:webHidden/>
                </w:rPr>
                <w:tab/>
              </w:r>
              <w:r w:rsidR="00CD2FA5">
                <w:rPr>
                  <w:noProof/>
                  <w:webHidden/>
                </w:rPr>
                <w:fldChar w:fldCharType="begin"/>
              </w:r>
              <w:r w:rsidR="00CD2FA5">
                <w:rPr>
                  <w:noProof/>
                  <w:webHidden/>
                </w:rPr>
                <w:instrText xml:space="preserve"> PAGEREF _Toc11855396 \h </w:instrText>
              </w:r>
              <w:r w:rsidR="00CD2FA5">
                <w:rPr>
                  <w:noProof/>
                  <w:webHidden/>
                </w:rPr>
              </w:r>
              <w:r w:rsidR="00CD2FA5">
                <w:rPr>
                  <w:noProof/>
                  <w:webHidden/>
                </w:rPr>
                <w:fldChar w:fldCharType="separate"/>
              </w:r>
              <w:r w:rsidR="00931C8C">
                <w:rPr>
                  <w:noProof/>
                  <w:webHidden/>
                </w:rPr>
                <w:t>11</w:t>
              </w:r>
              <w:r w:rsidR="00CD2FA5">
                <w:rPr>
                  <w:noProof/>
                  <w:webHidden/>
                </w:rPr>
                <w:fldChar w:fldCharType="end"/>
              </w:r>
            </w:hyperlink>
          </w:p>
          <w:p w14:paraId="60220CEB" w14:textId="155F4870"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397" w:history="1">
              <w:r w:rsidR="00CD2FA5" w:rsidRPr="00BE3C54">
                <w:rPr>
                  <w:rStyle w:val="Hyperlink"/>
                  <w:b/>
                  <w:bCs/>
                  <w:noProof/>
                </w:rPr>
                <w:t>Figure 1.8</w:t>
              </w:r>
              <w:r w:rsidR="00CD2FA5" w:rsidRPr="00BE3C54">
                <w:rPr>
                  <w:rStyle w:val="Hyperlink"/>
                  <w:noProof/>
                </w:rPr>
                <w:t xml:space="preserve"> Représentations des différents types de dimensions spatiales.</w:t>
              </w:r>
              <w:r w:rsidR="00CD2FA5">
                <w:rPr>
                  <w:noProof/>
                  <w:webHidden/>
                </w:rPr>
                <w:tab/>
              </w:r>
              <w:r w:rsidR="00CD2FA5">
                <w:rPr>
                  <w:noProof/>
                  <w:webHidden/>
                </w:rPr>
                <w:fldChar w:fldCharType="begin"/>
              </w:r>
              <w:r w:rsidR="00CD2FA5">
                <w:rPr>
                  <w:noProof/>
                  <w:webHidden/>
                </w:rPr>
                <w:instrText xml:space="preserve"> PAGEREF _Toc11855397 \h </w:instrText>
              </w:r>
              <w:r w:rsidR="00CD2FA5">
                <w:rPr>
                  <w:noProof/>
                  <w:webHidden/>
                </w:rPr>
              </w:r>
              <w:r w:rsidR="00CD2FA5">
                <w:rPr>
                  <w:noProof/>
                  <w:webHidden/>
                </w:rPr>
                <w:fldChar w:fldCharType="separate"/>
              </w:r>
              <w:r w:rsidR="00931C8C">
                <w:rPr>
                  <w:noProof/>
                  <w:webHidden/>
                </w:rPr>
                <w:t>11</w:t>
              </w:r>
              <w:r w:rsidR="00CD2FA5">
                <w:rPr>
                  <w:noProof/>
                  <w:webHidden/>
                </w:rPr>
                <w:fldChar w:fldCharType="end"/>
              </w:r>
            </w:hyperlink>
          </w:p>
          <w:p w14:paraId="155679F3" w14:textId="30E305FF"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398" w:history="1">
              <w:r w:rsidR="00CD2FA5" w:rsidRPr="00BE3C54">
                <w:rPr>
                  <w:rStyle w:val="Hyperlink"/>
                  <w:b/>
                  <w:bCs/>
                  <w:noProof/>
                </w:rPr>
                <w:t>Figure 1.9</w:t>
              </w:r>
              <w:r w:rsidR="00CD2FA5" w:rsidRPr="00BE3C54">
                <w:rPr>
                  <w:rStyle w:val="Hyperlink"/>
                  <w:noProof/>
                </w:rPr>
                <w:t xml:space="preserve"> Architecture d’un système SOLAP</w:t>
              </w:r>
              <w:r w:rsidR="00CD2FA5">
                <w:rPr>
                  <w:noProof/>
                  <w:webHidden/>
                </w:rPr>
                <w:tab/>
              </w:r>
              <w:r w:rsidR="00CD2FA5">
                <w:rPr>
                  <w:noProof/>
                  <w:webHidden/>
                </w:rPr>
                <w:fldChar w:fldCharType="begin"/>
              </w:r>
              <w:r w:rsidR="00CD2FA5">
                <w:rPr>
                  <w:noProof/>
                  <w:webHidden/>
                </w:rPr>
                <w:instrText xml:space="preserve"> PAGEREF _Toc11855398 \h </w:instrText>
              </w:r>
              <w:r w:rsidR="00CD2FA5">
                <w:rPr>
                  <w:noProof/>
                  <w:webHidden/>
                </w:rPr>
              </w:r>
              <w:r w:rsidR="00CD2FA5">
                <w:rPr>
                  <w:noProof/>
                  <w:webHidden/>
                </w:rPr>
                <w:fldChar w:fldCharType="separate"/>
              </w:r>
              <w:r w:rsidR="00931C8C">
                <w:rPr>
                  <w:noProof/>
                  <w:webHidden/>
                </w:rPr>
                <w:t>13</w:t>
              </w:r>
              <w:r w:rsidR="00CD2FA5">
                <w:rPr>
                  <w:noProof/>
                  <w:webHidden/>
                </w:rPr>
                <w:fldChar w:fldCharType="end"/>
              </w:r>
            </w:hyperlink>
          </w:p>
          <w:p w14:paraId="31912C4E" w14:textId="451943BD"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399" w:history="1">
              <w:r w:rsidR="00CD2FA5" w:rsidRPr="00BE3C54">
                <w:rPr>
                  <w:rStyle w:val="Hyperlink"/>
                  <w:b/>
                  <w:bCs/>
                  <w:noProof/>
                </w:rPr>
                <w:t>Figure 1.10</w:t>
              </w:r>
              <w:r w:rsidR="00CD2FA5" w:rsidRPr="00BE3C54">
                <w:rPr>
                  <w:rStyle w:val="Hyperlink"/>
                  <w:noProof/>
                </w:rPr>
                <w:t xml:space="preserve"> Exemple d’un modèle en étoile</w:t>
              </w:r>
              <w:r w:rsidR="00CD2FA5">
                <w:rPr>
                  <w:noProof/>
                  <w:webHidden/>
                </w:rPr>
                <w:tab/>
              </w:r>
              <w:r w:rsidR="00CD2FA5">
                <w:rPr>
                  <w:noProof/>
                  <w:webHidden/>
                </w:rPr>
                <w:fldChar w:fldCharType="begin"/>
              </w:r>
              <w:r w:rsidR="00CD2FA5">
                <w:rPr>
                  <w:noProof/>
                  <w:webHidden/>
                </w:rPr>
                <w:instrText xml:space="preserve"> PAGEREF _Toc11855399 \h </w:instrText>
              </w:r>
              <w:r w:rsidR="00CD2FA5">
                <w:rPr>
                  <w:noProof/>
                  <w:webHidden/>
                </w:rPr>
              </w:r>
              <w:r w:rsidR="00CD2FA5">
                <w:rPr>
                  <w:noProof/>
                  <w:webHidden/>
                </w:rPr>
                <w:fldChar w:fldCharType="separate"/>
              </w:r>
              <w:r w:rsidR="00931C8C">
                <w:rPr>
                  <w:noProof/>
                  <w:webHidden/>
                </w:rPr>
                <w:t>13</w:t>
              </w:r>
              <w:r w:rsidR="00CD2FA5">
                <w:rPr>
                  <w:noProof/>
                  <w:webHidden/>
                </w:rPr>
                <w:fldChar w:fldCharType="end"/>
              </w:r>
            </w:hyperlink>
          </w:p>
          <w:p w14:paraId="295D7BB0" w14:textId="7ACF8CD3"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400" w:history="1">
              <w:r w:rsidR="00CD2FA5" w:rsidRPr="00BE3C54">
                <w:rPr>
                  <w:rStyle w:val="Hyperlink"/>
                  <w:b/>
                  <w:bCs/>
                  <w:noProof/>
                </w:rPr>
                <w:t>Figure 1.11</w:t>
              </w:r>
              <w:r w:rsidR="00CD2FA5" w:rsidRPr="00BE3C54">
                <w:rPr>
                  <w:rStyle w:val="Hyperlink"/>
                  <w:noProof/>
                </w:rPr>
                <w:t xml:space="preserve"> Exemple d’un modèle en flocon de neige</w:t>
              </w:r>
              <w:r w:rsidR="00CD2FA5">
                <w:rPr>
                  <w:noProof/>
                  <w:webHidden/>
                </w:rPr>
                <w:tab/>
              </w:r>
              <w:r w:rsidR="00CD2FA5">
                <w:rPr>
                  <w:noProof/>
                  <w:webHidden/>
                </w:rPr>
                <w:fldChar w:fldCharType="begin"/>
              </w:r>
              <w:r w:rsidR="00CD2FA5">
                <w:rPr>
                  <w:noProof/>
                  <w:webHidden/>
                </w:rPr>
                <w:instrText xml:space="preserve"> PAGEREF _Toc11855400 \h </w:instrText>
              </w:r>
              <w:r w:rsidR="00CD2FA5">
                <w:rPr>
                  <w:noProof/>
                  <w:webHidden/>
                </w:rPr>
              </w:r>
              <w:r w:rsidR="00CD2FA5">
                <w:rPr>
                  <w:noProof/>
                  <w:webHidden/>
                </w:rPr>
                <w:fldChar w:fldCharType="separate"/>
              </w:r>
              <w:r w:rsidR="00931C8C">
                <w:rPr>
                  <w:noProof/>
                  <w:webHidden/>
                </w:rPr>
                <w:t>14</w:t>
              </w:r>
              <w:r w:rsidR="00CD2FA5">
                <w:rPr>
                  <w:noProof/>
                  <w:webHidden/>
                </w:rPr>
                <w:fldChar w:fldCharType="end"/>
              </w:r>
            </w:hyperlink>
          </w:p>
          <w:p w14:paraId="025ED021" w14:textId="31B29D24"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401" w:history="1">
              <w:r w:rsidR="00CD2FA5" w:rsidRPr="00BE3C54">
                <w:rPr>
                  <w:rStyle w:val="Hyperlink"/>
                  <w:b/>
                  <w:bCs/>
                  <w:noProof/>
                </w:rPr>
                <w:t>Figure 1.12</w:t>
              </w:r>
              <w:r w:rsidR="00CD2FA5" w:rsidRPr="00BE3C54">
                <w:rPr>
                  <w:rStyle w:val="Hyperlink"/>
                  <w:noProof/>
                </w:rPr>
                <w:t xml:space="preserve"> Exemple d’un modèle en constellation</w:t>
              </w:r>
              <w:r w:rsidR="00CD2FA5">
                <w:rPr>
                  <w:noProof/>
                  <w:webHidden/>
                </w:rPr>
                <w:tab/>
              </w:r>
              <w:r w:rsidR="00CD2FA5">
                <w:rPr>
                  <w:noProof/>
                  <w:webHidden/>
                </w:rPr>
                <w:fldChar w:fldCharType="begin"/>
              </w:r>
              <w:r w:rsidR="00CD2FA5">
                <w:rPr>
                  <w:noProof/>
                  <w:webHidden/>
                </w:rPr>
                <w:instrText xml:space="preserve"> PAGEREF _Toc11855401 \h </w:instrText>
              </w:r>
              <w:r w:rsidR="00CD2FA5">
                <w:rPr>
                  <w:noProof/>
                  <w:webHidden/>
                </w:rPr>
              </w:r>
              <w:r w:rsidR="00CD2FA5">
                <w:rPr>
                  <w:noProof/>
                  <w:webHidden/>
                </w:rPr>
                <w:fldChar w:fldCharType="separate"/>
              </w:r>
              <w:r w:rsidR="00931C8C">
                <w:rPr>
                  <w:noProof/>
                  <w:webHidden/>
                </w:rPr>
                <w:t>14</w:t>
              </w:r>
              <w:r w:rsidR="00CD2FA5">
                <w:rPr>
                  <w:noProof/>
                  <w:webHidden/>
                </w:rPr>
                <w:fldChar w:fldCharType="end"/>
              </w:r>
            </w:hyperlink>
          </w:p>
          <w:p w14:paraId="0A633684" w14:textId="27E3A551"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402" w:history="1">
              <w:r w:rsidR="00CD2FA5" w:rsidRPr="00BE3C54">
                <w:rPr>
                  <w:rStyle w:val="Hyperlink"/>
                  <w:b/>
                  <w:bCs/>
                  <w:noProof/>
                  <w:lang w:val="en-US"/>
                </w:rPr>
                <w:t>Figure 1.13</w:t>
              </w:r>
              <w:r w:rsidR="00CD2FA5" w:rsidRPr="00BE3C54">
                <w:rPr>
                  <w:rStyle w:val="Hyperlink"/>
                  <w:noProof/>
                  <w:lang w:val="en-US"/>
                </w:rPr>
                <w:t xml:space="preserve"> Spatial Drill-Down </w:t>
              </w:r>
              <w:r w:rsidR="00CD2FA5" w:rsidRPr="00BE3C54">
                <w:rPr>
                  <w:rStyle w:val="Hyperlink"/>
                  <w:b/>
                  <w:bCs/>
                  <w:noProof/>
                  <w:lang w:val="en-US"/>
                </w:rPr>
                <w:t>[Poissonnier,2008]</w:t>
              </w:r>
              <w:r w:rsidR="00CD2FA5">
                <w:rPr>
                  <w:noProof/>
                  <w:webHidden/>
                </w:rPr>
                <w:tab/>
              </w:r>
              <w:r w:rsidR="00CD2FA5">
                <w:rPr>
                  <w:noProof/>
                  <w:webHidden/>
                </w:rPr>
                <w:fldChar w:fldCharType="begin"/>
              </w:r>
              <w:r w:rsidR="00CD2FA5">
                <w:rPr>
                  <w:noProof/>
                  <w:webHidden/>
                </w:rPr>
                <w:instrText xml:space="preserve"> PAGEREF _Toc11855402 \h </w:instrText>
              </w:r>
              <w:r w:rsidR="00CD2FA5">
                <w:rPr>
                  <w:noProof/>
                  <w:webHidden/>
                </w:rPr>
              </w:r>
              <w:r w:rsidR="00CD2FA5">
                <w:rPr>
                  <w:noProof/>
                  <w:webHidden/>
                </w:rPr>
                <w:fldChar w:fldCharType="separate"/>
              </w:r>
              <w:r w:rsidR="00931C8C">
                <w:rPr>
                  <w:noProof/>
                  <w:webHidden/>
                </w:rPr>
                <w:t>15</w:t>
              </w:r>
              <w:r w:rsidR="00CD2FA5">
                <w:rPr>
                  <w:noProof/>
                  <w:webHidden/>
                </w:rPr>
                <w:fldChar w:fldCharType="end"/>
              </w:r>
            </w:hyperlink>
          </w:p>
          <w:p w14:paraId="1B2F2619" w14:textId="25CADDF0"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403" w:history="1">
              <w:r w:rsidR="00CD2FA5" w:rsidRPr="00BE3C54">
                <w:rPr>
                  <w:rStyle w:val="Hyperlink"/>
                  <w:b/>
                  <w:bCs/>
                  <w:noProof/>
                  <w:lang w:val="en-US"/>
                </w:rPr>
                <w:t>Figure 1.14</w:t>
              </w:r>
              <w:r w:rsidR="00CD2FA5" w:rsidRPr="00BE3C54">
                <w:rPr>
                  <w:rStyle w:val="Hyperlink"/>
                  <w:noProof/>
                  <w:lang w:val="en-US"/>
                </w:rPr>
                <w:t xml:space="preserve"> Spatial Roll-Up </w:t>
              </w:r>
              <w:r w:rsidR="00CD2FA5" w:rsidRPr="00BE3C54">
                <w:rPr>
                  <w:rStyle w:val="Hyperlink"/>
                  <w:b/>
                  <w:bCs/>
                  <w:noProof/>
                  <w:lang w:val="en-US"/>
                </w:rPr>
                <w:t>[Poissonnier,2008]</w:t>
              </w:r>
              <w:r w:rsidR="00CD2FA5">
                <w:rPr>
                  <w:noProof/>
                  <w:webHidden/>
                </w:rPr>
                <w:tab/>
              </w:r>
              <w:r w:rsidR="00CD2FA5">
                <w:rPr>
                  <w:noProof/>
                  <w:webHidden/>
                </w:rPr>
                <w:fldChar w:fldCharType="begin"/>
              </w:r>
              <w:r w:rsidR="00CD2FA5">
                <w:rPr>
                  <w:noProof/>
                  <w:webHidden/>
                </w:rPr>
                <w:instrText xml:space="preserve"> PAGEREF _Toc11855403 \h </w:instrText>
              </w:r>
              <w:r w:rsidR="00CD2FA5">
                <w:rPr>
                  <w:noProof/>
                  <w:webHidden/>
                </w:rPr>
              </w:r>
              <w:r w:rsidR="00CD2FA5">
                <w:rPr>
                  <w:noProof/>
                  <w:webHidden/>
                </w:rPr>
                <w:fldChar w:fldCharType="separate"/>
              </w:r>
              <w:r w:rsidR="00931C8C">
                <w:rPr>
                  <w:noProof/>
                  <w:webHidden/>
                </w:rPr>
                <w:t>15</w:t>
              </w:r>
              <w:r w:rsidR="00CD2FA5">
                <w:rPr>
                  <w:noProof/>
                  <w:webHidden/>
                </w:rPr>
                <w:fldChar w:fldCharType="end"/>
              </w:r>
            </w:hyperlink>
          </w:p>
          <w:p w14:paraId="7AD543C4" w14:textId="0CFE8A36"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5404" w:history="1">
              <w:r w:rsidR="00CD2FA5" w:rsidRPr="00BE3C54">
                <w:rPr>
                  <w:rStyle w:val="Hyperlink"/>
                  <w:b/>
                  <w:bCs/>
                  <w:noProof/>
                  <w:lang w:val="en-US"/>
                </w:rPr>
                <w:t>Figure 1.15</w:t>
              </w:r>
              <w:r w:rsidR="00CD2FA5" w:rsidRPr="00BE3C54">
                <w:rPr>
                  <w:rStyle w:val="Hyperlink"/>
                  <w:noProof/>
                  <w:lang w:val="en-US"/>
                </w:rPr>
                <w:t xml:space="preserve"> Spatial Drill-Across </w:t>
              </w:r>
              <w:r w:rsidR="00CD2FA5" w:rsidRPr="00BE3C54">
                <w:rPr>
                  <w:rStyle w:val="Hyperlink"/>
                  <w:b/>
                  <w:bCs/>
                  <w:noProof/>
                  <w:lang w:val="en-US"/>
                </w:rPr>
                <w:t>[Poissonnier,2008]</w:t>
              </w:r>
              <w:r w:rsidR="00CD2FA5">
                <w:rPr>
                  <w:noProof/>
                  <w:webHidden/>
                </w:rPr>
                <w:tab/>
              </w:r>
              <w:r w:rsidR="00CD2FA5">
                <w:rPr>
                  <w:noProof/>
                  <w:webHidden/>
                </w:rPr>
                <w:fldChar w:fldCharType="begin"/>
              </w:r>
              <w:r w:rsidR="00CD2FA5">
                <w:rPr>
                  <w:noProof/>
                  <w:webHidden/>
                </w:rPr>
                <w:instrText xml:space="preserve"> PAGEREF _Toc11855404 \h </w:instrText>
              </w:r>
              <w:r w:rsidR="00CD2FA5">
                <w:rPr>
                  <w:noProof/>
                  <w:webHidden/>
                </w:rPr>
              </w:r>
              <w:r w:rsidR="00CD2FA5">
                <w:rPr>
                  <w:noProof/>
                  <w:webHidden/>
                </w:rPr>
                <w:fldChar w:fldCharType="separate"/>
              </w:r>
              <w:r w:rsidR="00931C8C">
                <w:rPr>
                  <w:noProof/>
                  <w:webHidden/>
                </w:rPr>
                <w:t>16</w:t>
              </w:r>
              <w:r w:rsidR="00CD2FA5">
                <w:rPr>
                  <w:noProof/>
                  <w:webHidden/>
                </w:rPr>
                <w:fldChar w:fldCharType="end"/>
              </w:r>
            </w:hyperlink>
          </w:p>
          <w:p w14:paraId="6295BE15" w14:textId="20D51CDB" w:rsidR="00CD2FA5" w:rsidRPr="008615A6" w:rsidRDefault="00F4426F" w:rsidP="00CD2FA5">
            <w:pPr>
              <w:pStyle w:val="TableofFigures"/>
              <w:tabs>
                <w:tab w:val="right" w:leader="dot" w:pos="9016"/>
              </w:tabs>
              <w:ind w:firstLine="0"/>
              <w:rPr>
                <w:noProof/>
                <w:color w:val="0000FF"/>
                <w:u w:val="single"/>
              </w:rPr>
            </w:pPr>
            <w:hyperlink w:anchor="_Toc11855405" w:history="1">
              <w:r w:rsidR="00CD2FA5" w:rsidRPr="00BE3C54">
                <w:rPr>
                  <w:rStyle w:val="Hyperlink"/>
                  <w:b/>
                  <w:bCs/>
                  <w:noProof/>
                </w:rPr>
                <w:t>Figure 1.16</w:t>
              </w:r>
              <w:r w:rsidR="00CD2FA5" w:rsidRPr="00BE3C54">
                <w:rPr>
                  <w:rStyle w:val="Hyperlink"/>
                  <w:noProof/>
                  <w:lang w:val="en-US"/>
                </w:rPr>
                <w:t xml:space="preserve"> Spatial Slice </w:t>
              </w:r>
              <w:r w:rsidR="00CD2FA5" w:rsidRPr="00BE3C54">
                <w:rPr>
                  <w:rStyle w:val="Hyperlink"/>
                  <w:b/>
                  <w:bCs/>
                  <w:noProof/>
                  <w:lang w:val="en-US"/>
                </w:rPr>
                <w:t>[Poissonnier,2008]</w:t>
              </w:r>
              <w:r w:rsidR="00CD2FA5">
                <w:rPr>
                  <w:noProof/>
                  <w:webHidden/>
                </w:rPr>
                <w:tab/>
              </w:r>
              <w:r w:rsidR="00CD2FA5">
                <w:rPr>
                  <w:noProof/>
                  <w:webHidden/>
                </w:rPr>
                <w:fldChar w:fldCharType="begin"/>
              </w:r>
              <w:r w:rsidR="00CD2FA5">
                <w:rPr>
                  <w:noProof/>
                  <w:webHidden/>
                </w:rPr>
                <w:instrText xml:space="preserve"> PAGEREF _Toc11855405 \h </w:instrText>
              </w:r>
              <w:r w:rsidR="00CD2FA5">
                <w:rPr>
                  <w:noProof/>
                  <w:webHidden/>
                </w:rPr>
              </w:r>
              <w:r w:rsidR="00CD2FA5">
                <w:rPr>
                  <w:noProof/>
                  <w:webHidden/>
                </w:rPr>
                <w:fldChar w:fldCharType="separate"/>
              </w:r>
              <w:r w:rsidR="00931C8C">
                <w:rPr>
                  <w:noProof/>
                  <w:webHidden/>
                </w:rPr>
                <w:t>16</w:t>
              </w:r>
              <w:r w:rsidR="00CD2FA5">
                <w:rPr>
                  <w:noProof/>
                  <w:webHidden/>
                </w:rPr>
                <w:fldChar w:fldCharType="end"/>
              </w:r>
            </w:hyperlink>
          </w:p>
          <w:p w14:paraId="25AA283D" w14:textId="77777777" w:rsidR="00CD2FA5" w:rsidRDefault="00CD2FA5" w:rsidP="00CD2FA5">
            <w:pPr>
              <w:tabs>
                <w:tab w:val="left" w:pos="1215"/>
              </w:tabs>
              <w:ind w:firstLine="0"/>
              <w:rPr>
                <w:noProof/>
              </w:rPr>
            </w:pPr>
            <w:r>
              <w:rPr>
                <w:lang w:eastAsia="en-US"/>
              </w:rPr>
              <w:fldChar w:fldCharType="end"/>
            </w:r>
            <w:r>
              <w:rPr>
                <w:lang w:eastAsia="en-US"/>
              </w:rPr>
              <w:fldChar w:fldCharType="begin"/>
            </w:r>
            <w:r>
              <w:rPr>
                <w:lang w:eastAsia="en-US"/>
              </w:rPr>
              <w:instrText xml:space="preserve"> TOC \h \z \c "Figure 2." </w:instrText>
            </w:r>
            <w:r>
              <w:rPr>
                <w:lang w:eastAsia="en-US"/>
              </w:rPr>
              <w:fldChar w:fldCharType="end"/>
            </w:r>
          </w:p>
          <w:p w14:paraId="0BD66243" w14:textId="3D31F97E" w:rsidR="00CD2FA5" w:rsidRDefault="00CD2FA5" w:rsidP="00CD2FA5">
            <w:pPr>
              <w:pStyle w:val="TableofFigures"/>
              <w:tabs>
                <w:tab w:val="right" w:leader="dot" w:pos="9016"/>
              </w:tabs>
              <w:ind w:firstLine="0"/>
              <w:rPr>
                <w:rFonts w:asciiTheme="minorHAnsi" w:hAnsiTheme="minorHAnsi"/>
                <w:noProof/>
                <w:sz w:val="22"/>
                <w:lang w:val="en-US" w:eastAsia="en-US"/>
              </w:rPr>
            </w:pPr>
            <w:r>
              <w:rPr>
                <w:lang w:eastAsia="en-US"/>
              </w:rPr>
              <w:fldChar w:fldCharType="begin"/>
            </w:r>
            <w:r>
              <w:rPr>
                <w:lang w:eastAsia="en-US"/>
              </w:rPr>
              <w:instrText xml:space="preserve"> TOC \h \z \c "Figure 2." </w:instrText>
            </w:r>
            <w:r>
              <w:rPr>
                <w:lang w:eastAsia="en-US"/>
              </w:rPr>
              <w:fldChar w:fldCharType="separate"/>
            </w:r>
            <w:hyperlink w:anchor="_Toc11857813" w:history="1">
              <w:r w:rsidRPr="001011A6">
                <w:rPr>
                  <w:rStyle w:val="Hyperlink"/>
                  <w:b/>
                  <w:bCs/>
                  <w:noProof/>
                </w:rPr>
                <w:t>Figure 2.1</w:t>
              </w:r>
              <w:r w:rsidRPr="001011A6">
                <w:rPr>
                  <w:rStyle w:val="Hyperlink"/>
                  <w:noProof/>
                </w:rPr>
                <w:t xml:space="preserve"> Principe de la personnalisation </w:t>
              </w:r>
              <w:r w:rsidRPr="001011A6">
                <w:rPr>
                  <w:rStyle w:val="Hyperlink"/>
                  <w:b/>
                  <w:bCs/>
                  <w:noProof/>
                </w:rPr>
                <w:t>[Bentayeb, 2012]</w:t>
              </w:r>
              <w:r>
                <w:rPr>
                  <w:noProof/>
                  <w:webHidden/>
                </w:rPr>
                <w:tab/>
              </w:r>
              <w:r>
                <w:rPr>
                  <w:noProof/>
                  <w:webHidden/>
                </w:rPr>
                <w:fldChar w:fldCharType="begin"/>
              </w:r>
              <w:r>
                <w:rPr>
                  <w:noProof/>
                  <w:webHidden/>
                </w:rPr>
                <w:instrText xml:space="preserve"> PAGEREF _Toc11857813 \h </w:instrText>
              </w:r>
              <w:r>
                <w:rPr>
                  <w:noProof/>
                  <w:webHidden/>
                </w:rPr>
              </w:r>
              <w:r>
                <w:rPr>
                  <w:noProof/>
                  <w:webHidden/>
                </w:rPr>
                <w:fldChar w:fldCharType="separate"/>
              </w:r>
              <w:r w:rsidR="00931C8C">
                <w:rPr>
                  <w:noProof/>
                  <w:webHidden/>
                </w:rPr>
                <w:t>19</w:t>
              </w:r>
              <w:r>
                <w:rPr>
                  <w:noProof/>
                  <w:webHidden/>
                </w:rPr>
                <w:fldChar w:fldCharType="end"/>
              </w:r>
            </w:hyperlink>
          </w:p>
          <w:p w14:paraId="3A845D5C" w14:textId="6516F657"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814" w:history="1">
              <w:r w:rsidR="00CD2FA5" w:rsidRPr="001011A6">
                <w:rPr>
                  <w:rStyle w:val="Hyperlink"/>
                  <w:b/>
                  <w:bCs/>
                  <w:noProof/>
                </w:rPr>
                <w:t>Figure 2.2</w:t>
              </w:r>
              <w:r w:rsidR="00CD2FA5" w:rsidRPr="001011A6">
                <w:rPr>
                  <w:rStyle w:val="Hyperlink"/>
                  <w:noProof/>
                </w:rPr>
                <w:t xml:space="preserve"> Principales dimensions d’un profil</w:t>
              </w:r>
              <w:r w:rsidR="00CD2FA5" w:rsidRPr="001011A6">
                <w:rPr>
                  <w:rStyle w:val="Hyperlink"/>
                  <w:b/>
                  <w:bCs/>
                  <w:noProof/>
                </w:rPr>
                <w:t xml:space="preserve"> [BOUZEROUB, 2005]</w:t>
              </w:r>
              <w:r w:rsidR="00CD2FA5">
                <w:rPr>
                  <w:noProof/>
                  <w:webHidden/>
                </w:rPr>
                <w:tab/>
              </w:r>
              <w:r w:rsidR="00CD2FA5">
                <w:rPr>
                  <w:noProof/>
                  <w:webHidden/>
                </w:rPr>
                <w:fldChar w:fldCharType="begin"/>
              </w:r>
              <w:r w:rsidR="00CD2FA5">
                <w:rPr>
                  <w:noProof/>
                  <w:webHidden/>
                </w:rPr>
                <w:instrText xml:space="preserve"> PAGEREF _Toc11857814 \h </w:instrText>
              </w:r>
              <w:r w:rsidR="00CD2FA5">
                <w:rPr>
                  <w:noProof/>
                  <w:webHidden/>
                </w:rPr>
              </w:r>
              <w:r w:rsidR="00CD2FA5">
                <w:rPr>
                  <w:noProof/>
                  <w:webHidden/>
                </w:rPr>
                <w:fldChar w:fldCharType="separate"/>
              </w:r>
              <w:r w:rsidR="00931C8C">
                <w:rPr>
                  <w:noProof/>
                  <w:webHidden/>
                </w:rPr>
                <w:t>21</w:t>
              </w:r>
              <w:r w:rsidR="00CD2FA5">
                <w:rPr>
                  <w:noProof/>
                  <w:webHidden/>
                </w:rPr>
                <w:fldChar w:fldCharType="end"/>
              </w:r>
            </w:hyperlink>
          </w:p>
          <w:p w14:paraId="02FE7508" w14:textId="2C155376"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815" w:history="1">
              <w:r w:rsidR="00CD2FA5" w:rsidRPr="001011A6">
                <w:rPr>
                  <w:rStyle w:val="Hyperlink"/>
                  <w:b/>
                  <w:bCs/>
                  <w:noProof/>
                </w:rPr>
                <w:t>Figure 2.3</w:t>
              </w:r>
              <w:r w:rsidR="00CD2FA5" w:rsidRPr="001011A6">
                <w:rPr>
                  <w:rStyle w:val="Hyperlink"/>
                  <w:noProof/>
                </w:rPr>
                <w:t xml:space="preserve"> Service de recherche d’information personnalisée Google alertes.</w:t>
              </w:r>
              <w:r w:rsidR="00CD2FA5">
                <w:rPr>
                  <w:noProof/>
                  <w:webHidden/>
                </w:rPr>
                <w:tab/>
              </w:r>
              <w:r w:rsidR="00CD2FA5">
                <w:rPr>
                  <w:noProof/>
                  <w:webHidden/>
                </w:rPr>
                <w:fldChar w:fldCharType="begin"/>
              </w:r>
              <w:r w:rsidR="00CD2FA5">
                <w:rPr>
                  <w:noProof/>
                  <w:webHidden/>
                </w:rPr>
                <w:instrText xml:space="preserve"> PAGEREF _Toc11857815 \h </w:instrText>
              </w:r>
              <w:r w:rsidR="00CD2FA5">
                <w:rPr>
                  <w:noProof/>
                  <w:webHidden/>
                </w:rPr>
              </w:r>
              <w:r w:rsidR="00CD2FA5">
                <w:rPr>
                  <w:noProof/>
                  <w:webHidden/>
                </w:rPr>
                <w:fldChar w:fldCharType="separate"/>
              </w:r>
              <w:r w:rsidR="00931C8C">
                <w:rPr>
                  <w:noProof/>
                  <w:webHidden/>
                </w:rPr>
                <w:t>24</w:t>
              </w:r>
              <w:r w:rsidR="00CD2FA5">
                <w:rPr>
                  <w:noProof/>
                  <w:webHidden/>
                </w:rPr>
                <w:fldChar w:fldCharType="end"/>
              </w:r>
            </w:hyperlink>
          </w:p>
          <w:p w14:paraId="76DC68E1" w14:textId="43245F11"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816" w:history="1">
              <w:r w:rsidR="00CD2FA5" w:rsidRPr="001011A6">
                <w:rPr>
                  <w:rStyle w:val="Hyperlink"/>
                  <w:b/>
                  <w:bCs/>
                  <w:noProof/>
                </w:rPr>
                <w:t>Figure 2.4</w:t>
              </w:r>
              <w:r w:rsidR="00CD2FA5" w:rsidRPr="001011A6">
                <w:rPr>
                  <w:rStyle w:val="Hyperlink"/>
                  <w:noProof/>
                </w:rPr>
                <w:t xml:space="preserve"> Environnement CoMPASS pour un géomètre intéressé par les réservoirs </w:t>
              </w:r>
              <w:r w:rsidR="00CD2FA5" w:rsidRPr="001011A6">
                <w:rPr>
                  <w:rStyle w:val="Hyperlink"/>
                  <w:b/>
                  <w:bCs/>
                  <w:noProof/>
                </w:rPr>
                <w:t>[D. Wilson, 2007].</w:t>
              </w:r>
              <w:r w:rsidR="00CD2FA5">
                <w:rPr>
                  <w:noProof/>
                  <w:webHidden/>
                </w:rPr>
                <w:tab/>
              </w:r>
              <w:r w:rsidR="00CD2FA5">
                <w:rPr>
                  <w:noProof/>
                  <w:webHidden/>
                </w:rPr>
                <w:fldChar w:fldCharType="begin"/>
              </w:r>
              <w:r w:rsidR="00CD2FA5">
                <w:rPr>
                  <w:noProof/>
                  <w:webHidden/>
                </w:rPr>
                <w:instrText xml:space="preserve"> PAGEREF _Toc11857816 \h </w:instrText>
              </w:r>
              <w:r w:rsidR="00CD2FA5">
                <w:rPr>
                  <w:noProof/>
                  <w:webHidden/>
                </w:rPr>
              </w:r>
              <w:r w:rsidR="00CD2FA5">
                <w:rPr>
                  <w:noProof/>
                  <w:webHidden/>
                </w:rPr>
                <w:fldChar w:fldCharType="separate"/>
              </w:r>
              <w:r w:rsidR="00931C8C">
                <w:rPr>
                  <w:noProof/>
                  <w:webHidden/>
                </w:rPr>
                <w:t>25</w:t>
              </w:r>
              <w:r w:rsidR="00CD2FA5">
                <w:rPr>
                  <w:noProof/>
                  <w:webHidden/>
                </w:rPr>
                <w:fldChar w:fldCharType="end"/>
              </w:r>
            </w:hyperlink>
          </w:p>
          <w:p w14:paraId="00B069B2" w14:textId="2C27885E"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817" w:history="1">
              <w:r w:rsidR="00CD2FA5" w:rsidRPr="001011A6">
                <w:rPr>
                  <w:rStyle w:val="Hyperlink"/>
                  <w:b/>
                  <w:bCs/>
                  <w:noProof/>
                </w:rPr>
                <w:t>Figure 2.5</w:t>
              </w:r>
              <w:r w:rsidR="00CD2FA5" w:rsidRPr="001011A6">
                <w:rPr>
                  <w:rStyle w:val="Hyperlink"/>
                  <w:noProof/>
                </w:rPr>
                <w:t xml:space="preserve"> Raisonnement à partir de cas dans un système expert de diagnostic médical.</w:t>
              </w:r>
              <w:r w:rsidR="00CD2FA5">
                <w:rPr>
                  <w:noProof/>
                  <w:webHidden/>
                </w:rPr>
                <w:tab/>
              </w:r>
              <w:r w:rsidR="00CD2FA5">
                <w:rPr>
                  <w:noProof/>
                  <w:webHidden/>
                </w:rPr>
                <w:fldChar w:fldCharType="begin"/>
              </w:r>
              <w:r w:rsidR="00CD2FA5">
                <w:rPr>
                  <w:noProof/>
                  <w:webHidden/>
                </w:rPr>
                <w:instrText xml:space="preserve"> PAGEREF _Toc11857817 \h </w:instrText>
              </w:r>
              <w:r w:rsidR="00CD2FA5">
                <w:rPr>
                  <w:noProof/>
                  <w:webHidden/>
                </w:rPr>
              </w:r>
              <w:r w:rsidR="00CD2FA5">
                <w:rPr>
                  <w:noProof/>
                  <w:webHidden/>
                </w:rPr>
                <w:fldChar w:fldCharType="separate"/>
              </w:r>
              <w:r w:rsidR="00931C8C">
                <w:rPr>
                  <w:noProof/>
                  <w:webHidden/>
                </w:rPr>
                <w:t>26</w:t>
              </w:r>
              <w:r w:rsidR="00CD2FA5">
                <w:rPr>
                  <w:noProof/>
                  <w:webHidden/>
                </w:rPr>
                <w:fldChar w:fldCharType="end"/>
              </w:r>
            </w:hyperlink>
          </w:p>
          <w:p w14:paraId="0AD36FB7" w14:textId="4346B4D8"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818" w:history="1">
              <w:r w:rsidR="00CD2FA5" w:rsidRPr="001011A6">
                <w:rPr>
                  <w:rStyle w:val="Hyperlink"/>
                  <w:b/>
                  <w:bCs/>
                  <w:noProof/>
                </w:rPr>
                <w:t>Figure 2. 6</w:t>
              </w:r>
              <w:r w:rsidR="00CD2FA5" w:rsidRPr="001011A6">
                <w:rPr>
                  <w:rStyle w:val="Hyperlink"/>
                  <w:noProof/>
                </w:rPr>
                <w:t xml:space="preserve"> Recommandation basée sur la méthode KNN </w:t>
              </w:r>
              <w:r w:rsidR="00CD2FA5" w:rsidRPr="001011A6">
                <w:rPr>
                  <w:rStyle w:val="Hyperlink"/>
                  <w:b/>
                  <w:bCs/>
                  <w:noProof/>
                </w:rPr>
                <w:t>[Karaouzene,2015].</w:t>
              </w:r>
              <w:r w:rsidR="00CD2FA5">
                <w:rPr>
                  <w:noProof/>
                  <w:webHidden/>
                </w:rPr>
                <w:tab/>
              </w:r>
              <w:r w:rsidR="00CD2FA5">
                <w:rPr>
                  <w:noProof/>
                  <w:webHidden/>
                </w:rPr>
                <w:fldChar w:fldCharType="begin"/>
              </w:r>
              <w:r w:rsidR="00CD2FA5">
                <w:rPr>
                  <w:noProof/>
                  <w:webHidden/>
                </w:rPr>
                <w:instrText xml:space="preserve"> PAGEREF _Toc11857818 \h </w:instrText>
              </w:r>
              <w:r w:rsidR="00CD2FA5">
                <w:rPr>
                  <w:noProof/>
                  <w:webHidden/>
                </w:rPr>
              </w:r>
              <w:r w:rsidR="00CD2FA5">
                <w:rPr>
                  <w:noProof/>
                  <w:webHidden/>
                </w:rPr>
                <w:fldChar w:fldCharType="separate"/>
              </w:r>
              <w:r w:rsidR="00931C8C">
                <w:rPr>
                  <w:noProof/>
                  <w:webHidden/>
                </w:rPr>
                <w:t>27</w:t>
              </w:r>
              <w:r w:rsidR="00CD2FA5">
                <w:rPr>
                  <w:noProof/>
                  <w:webHidden/>
                </w:rPr>
                <w:fldChar w:fldCharType="end"/>
              </w:r>
            </w:hyperlink>
          </w:p>
          <w:p w14:paraId="6C716CBC" w14:textId="02F54C19"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819" w:history="1">
              <w:r w:rsidR="00CD2FA5" w:rsidRPr="001011A6">
                <w:rPr>
                  <w:rStyle w:val="Hyperlink"/>
                  <w:b/>
                  <w:bCs/>
                  <w:noProof/>
                </w:rPr>
                <w:t>Figure 2.7</w:t>
              </w:r>
              <w:r w:rsidR="00CD2FA5" w:rsidRPr="001011A6">
                <w:rPr>
                  <w:rStyle w:val="Hyperlink"/>
                  <w:noProof/>
                </w:rPr>
                <w:t xml:space="preserve"> Adaptation des requêtes des utilisateurs ou de la visualisation des réponses </w:t>
              </w:r>
              <w:r w:rsidR="00CD2FA5" w:rsidRPr="001011A6">
                <w:rPr>
                  <w:rStyle w:val="Hyperlink"/>
                  <w:b/>
                  <w:bCs/>
                  <w:noProof/>
                </w:rPr>
                <w:t>[Boucetha Lila,2010].</w:t>
              </w:r>
              <w:r w:rsidR="00CD2FA5">
                <w:rPr>
                  <w:noProof/>
                  <w:webHidden/>
                </w:rPr>
                <w:tab/>
              </w:r>
              <w:r w:rsidR="00CD2FA5">
                <w:rPr>
                  <w:noProof/>
                  <w:webHidden/>
                </w:rPr>
                <w:fldChar w:fldCharType="begin"/>
              </w:r>
              <w:r w:rsidR="00CD2FA5">
                <w:rPr>
                  <w:noProof/>
                  <w:webHidden/>
                </w:rPr>
                <w:instrText xml:space="preserve"> PAGEREF _Toc11857819 \h </w:instrText>
              </w:r>
              <w:r w:rsidR="00CD2FA5">
                <w:rPr>
                  <w:noProof/>
                  <w:webHidden/>
                </w:rPr>
              </w:r>
              <w:r w:rsidR="00CD2FA5">
                <w:rPr>
                  <w:noProof/>
                  <w:webHidden/>
                </w:rPr>
                <w:fldChar w:fldCharType="separate"/>
              </w:r>
              <w:r w:rsidR="00931C8C">
                <w:rPr>
                  <w:noProof/>
                  <w:webHidden/>
                </w:rPr>
                <w:t>29</w:t>
              </w:r>
              <w:r w:rsidR="00CD2FA5">
                <w:rPr>
                  <w:noProof/>
                  <w:webHidden/>
                </w:rPr>
                <w:fldChar w:fldCharType="end"/>
              </w:r>
            </w:hyperlink>
          </w:p>
          <w:p w14:paraId="566568E9" w14:textId="01630E20"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820" w:history="1">
              <w:r w:rsidR="00CD2FA5" w:rsidRPr="001011A6">
                <w:rPr>
                  <w:rStyle w:val="Hyperlink"/>
                  <w:b/>
                  <w:bCs/>
                  <w:noProof/>
                </w:rPr>
                <w:t>Figure 2.8</w:t>
              </w:r>
              <w:r w:rsidR="00CD2FA5" w:rsidRPr="001011A6">
                <w:rPr>
                  <w:rStyle w:val="Hyperlink"/>
                  <w:noProof/>
                </w:rPr>
                <w:t xml:space="preserve"> Recommandation de requêtes à un décideur de la gendarmerie nationale </w:t>
              </w:r>
              <w:r w:rsidR="00CD2FA5" w:rsidRPr="001011A6">
                <w:rPr>
                  <w:rStyle w:val="Hyperlink"/>
                  <w:b/>
                  <w:bCs/>
                  <w:noProof/>
                </w:rPr>
                <w:t>[Meziani et Gouria,2018].</w:t>
              </w:r>
              <w:r w:rsidR="00CD2FA5">
                <w:rPr>
                  <w:noProof/>
                  <w:webHidden/>
                </w:rPr>
                <w:tab/>
              </w:r>
              <w:r w:rsidR="00CD2FA5">
                <w:rPr>
                  <w:noProof/>
                  <w:webHidden/>
                </w:rPr>
                <w:fldChar w:fldCharType="begin"/>
              </w:r>
              <w:r w:rsidR="00CD2FA5">
                <w:rPr>
                  <w:noProof/>
                  <w:webHidden/>
                </w:rPr>
                <w:instrText xml:space="preserve"> PAGEREF _Toc11857820 \h </w:instrText>
              </w:r>
              <w:r w:rsidR="00CD2FA5">
                <w:rPr>
                  <w:noProof/>
                  <w:webHidden/>
                </w:rPr>
              </w:r>
              <w:r w:rsidR="00CD2FA5">
                <w:rPr>
                  <w:noProof/>
                  <w:webHidden/>
                </w:rPr>
                <w:fldChar w:fldCharType="separate"/>
              </w:r>
              <w:r w:rsidR="00931C8C">
                <w:rPr>
                  <w:noProof/>
                  <w:webHidden/>
                </w:rPr>
                <w:t>30</w:t>
              </w:r>
              <w:r w:rsidR="00CD2FA5">
                <w:rPr>
                  <w:noProof/>
                  <w:webHidden/>
                </w:rPr>
                <w:fldChar w:fldCharType="end"/>
              </w:r>
            </w:hyperlink>
          </w:p>
          <w:p w14:paraId="0B769794" w14:textId="356FE074"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821" w:history="1">
              <w:r w:rsidR="00CD2FA5" w:rsidRPr="001011A6">
                <w:rPr>
                  <w:rStyle w:val="Hyperlink"/>
                  <w:b/>
                  <w:bCs/>
                  <w:noProof/>
                </w:rPr>
                <w:t>Figure 2.9</w:t>
              </w:r>
              <w:r w:rsidR="00CD2FA5" w:rsidRPr="001011A6">
                <w:rPr>
                  <w:rStyle w:val="Hyperlink"/>
                  <w:noProof/>
                </w:rPr>
                <w:t xml:space="preserve"> Possibilités de visualisation adaptées aux requêtes utilisateur.</w:t>
              </w:r>
              <w:r w:rsidR="00CD2FA5">
                <w:rPr>
                  <w:noProof/>
                  <w:webHidden/>
                </w:rPr>
                <w:tab/>
              </w:r>
              <w:r w:rsidR="00CD2FA5">
                <w:rPr>
                  <w:noProof/>
                  <w:webHidden/>
                </w:rPr>
                <w:fldChar w:fldCharType="begin"/>
              </w:r>
              <w:r w:rsidR="00CD2FA5">
                <w:rPr>
                  <w:noProof/>
                  <w:webHidden/>
                </w:rPr>
                <w:instrText xml:space="preserve"> PAGEREF _Toc11857821 \h </w:instrText>
              </w:r>
              <w:r w:rsidR="00CD2FA5">
                <w:rPr>
                  <w:noProof/>
                  <w:webHidden/>
                </w:rPr>
              </w:r>
              <w:r w:rsidR="00CD2FA5">
                <w:rPr>
                  <w:noProof/>
                  <w:webHidden/>
                </w:rPr>
                <w:fldChar w:fldCharType="separate"/>
              </w:r>
              <w:r w:rsidR="00931C8C">
                <w:rPr>
                  <w:noProof/>
                  <w:webHidden/>
                </w:rPr>
                <w:t>30</w:t>
              </w:r>
              <w:r w:rsidR="00CD2FA5">
                <w:rPr>
                  <w:noProof/>
                  <w:webHidden/>
                </w:rPr>
                <w:fldChar w:fldCharType="end"/>
              </w:r>
            </w:hyperlink>
          </w:p>
          <w:p w14:paraId="2F913808" w14:textId="1D04966E" w:rsidR="00CD2FA5" w:rsidRPr="00CD2FA5" w:rsidRDefault="00CD2FA5" w:rsidP="00CD2FA5">
            <w:pPr>
              <w:tabs>
                <w:tab w:val="left" w:pos="3844"/>
              </w:tabs>
              <w:ind w:firstLine="0"/>
              <w:rPr>
                <w:lang w:eastAsia="en-US"/>
              </w:rPr>
            </w:pPr>
            <w:r>
              <w:rPr>
                <w:lang w:eastAsia="en-US"/>
              </w:rPr>
              <w:fldChar w:fldCharType="end"/>
            </w:r>
            <w:r>
              <w:rPr>
                <w:lang w:eastAsia="en-US"/>
              </w:rPr>
              <w:fldChar w:fldCharType="begin"/>
            </w:r>
            <w:r>
              <w:rPr>
                <w:lang w:eastAsia="en-US"/>
              </w:rPr>
              <w:instrText xml:space="preserve"> TOC \h \z \c "Figure 3." </w:instrText>
            </w:r>
            <w:r>
              <w:rPr>
                <w:lang w:eastAsia="en-US"/>
              </w:rPr>
              <w:fldChar w:fldCharType="separate"/>
            </w:r>
            <w:hyperlink w:anchor="_Toc11857645" w:history="1">
              <w:r w:rsidRPr="00555507">
                <w:rPr>
                  <w:rStyle w:val="Hyperlink"/>
                  <w:b/>
                  <w:bCs/>
                  <w:noProof/>
                </w:rPr>
                <w:t>Figure 3.1</w:t>
              </w:r>
              <w:r w:rsidRPr="00555507">
                <w:rPr>
                  <w:rStyle w:val="Hyperlink"/>
                  <w:noProof/>
                </w:rPr>
                <w:t xml:space="preserve"> Facteurs influents sur l’accidentologie en Algérie </w:t>
              </w:r>
              <w:r w:rsidRPr="00555507">
                <w:rPr>
                  <w:rStyle w:val="Hyperlink"/>
                  <w:b/>
                  <w:bCs/>
                  <w:noProof/>
                </w:rPr>
                <w:t>[WEB 2]</w:t>
              </w:r>
              <w:r>
                <w:rPr>
                  <w:noProof/>
                  <w:webHidden/>
                </w:rPr>
                <w:tab/>
              </w:r>
              <w:r>
                <w:rPr>
                  <w:noProof/>
                  <w:webHidden/>
                </w:rPr>
                <w:fldChar w:fldCharType="begin"/>
              </w:r>
              <w:r>
                <w:rPr>
                  <w:noProof/>
                  <w:webHidden/>
                </w:rPr>
                <w:instrText xml:space="preserve"> PAGEREF _Toc11857645 \h </w:instrText>
              </w:r>
              <w:r>
                <w:rPr>
                  <w:noProof/>
                  <w:webHidden/>
                </w:rPr>
              </w:r>
              <w:r>
                <w:rPr>
                  <w:noProof/>
                  <w:webHidden/>
                </w:rPr>
                <w:fldChar w:fldCharType="separate"/>
              </w:r>
              <w:r w:rsidR="00931C8C">
                <w:rPr>
                  <w:noProof/>
                  <w:webHidden/>
                </w:rPr>
                <w:t>34</w:t>
              </w:r>
              <w:r>
                <w:rPr>
                  <w:noProof/>
                  <w:webHidden/>
                </w:rPr>
                <w:fldChar w:fldCharType="end"/>
              </w:r>
            </w:hyperlink>
          </w:p>
          <w:p w14:paraId="711F668A" w14:textId="6153D8FA"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46" w:history="1">
              <w:r w:rsidR="00CD2FA5" w:rsidRPr="00555507">
                <w:rPr>
                  <w:rStyle w:val="Hyperlink"/>
                  <w:b/>
                  <w:bCs/>
                  <w:noProof/>
                </w:rPr>
                <w:t>Figure 3.2</w:t>
              </w:r>
              <w:r w:rsidR="00CD2FA5" w:rsidRPr="00555507">
                <w:rPr>
                  <w:rStyle w:val="Hyperlink"/>
                  <w:noProof/>
                </w:rPr>
                <w:t xml:space="preserve"> Statistiques liés au facteur humain en Algérie durant l’année 2016 </w:t>
              </w:r>
              <w:r w:rsidR="00CD2FA5" w:rsidRPr="00555507">
                <w:rPr>
                  <w:rStyle w:val="Hyperlink"/>
                  <w:b/>
                  <w:bCs/>
                  <w:noProof/>
                </w:rPr>
                <w:t>[WEB 2]</w:t>
              </w:r>
              <w:r w:rsidR="00CD2FA5">
                <w:rPr>
                  <w:noProof/>
                  <w:webHidden/>
                </w:rPr>
                <w:tab/>
              </w:r>
              <w:r w:rsidR="00CD2FA5">
                <w:rPr>
                  <w:noProof/>
                  <w:webHidden/>
                </w:rPr>
                <w:fldChar w:fldCharType="begin"/>
              </w:r>
              <w:r w:rsidR="00CD2FA5">
                <w:rPr>
                  <w:noProof/>
                  <w:webHidden/>
                </w:rPr>
                <w:instrText xml:space="preserve"> PAGEREF _Toc11857646 \h </w:instrText>
              </w:r>
              <w:r w:rsidR="00CD2FA5">
                <w:rPr>
                  <w:noProof/>
                  <w:webHidden/>
                </w:rPr>
              </w:r>
              <w:r w:rsidR="00CD2FA5">
                <w:rPr>
                  <w:noProof/>
                  <w:webHidden/>
                </w:rPr>
                <w:fldChar w:fldCharType="separate"/>
              </w:r>
              <w:r w:rsidR="00931C8C">
                <w:rPr>
                  <w:noProof/>
                  <w:webHidden/>
                </w:rPr>
                <w:t>34</w:t>
              </w:r>
              <w:r w:rsidR="00CD2FA5">
                <w:rPr>
                  <w:noProof/>
                  <w:webHidden/>
                </w:rPr>
                <w:fldChar w:fldCharType="end"/>
              </w:r>
            </w:hyperlink>
          </w:p>
          <w:p w14:paraId="5CADC1F4" w14:textId="6E070826"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47" w:history="1">
              <w:r w:rsidR="00CD2FA5" w:rsidRPr="00555507">
                <w:rPr>
                  <w:rStyle w:val="Hyperlink"/>
                  <w:b/>
                  <w:bCs/>
                  <w:noProof/>
                </w:rPr>
                <w:t>Figure 3.3</w:t>
              </w:r>
              <w:r w:rsidR="00CD2FA5" w:rsidRPr="00555507">
                <w:rPr>
                  <w:rStyle w:val="Hyperlink"/>
                  <w:noProof/>
                </w:rPr>
                <w:t xml:space="preserve"> Statistiques liés au facteur environnemental en Algérie durant l’année 2016 </w:t>
              </w:r>
              <w:r w:rsidR="00CD2FA5" w:rsidRPr="00555507">
                <w:rPr>
                  <w:rStyle w:val="Hyperlink"/>
                  <w:b/>
                  <w:bCs/>
                  <w:noProof/>
                </w:rPr>
                <w:t>[WEB2]</w:t>
              </w:r>
              <w:r w:rsidR="00CD2FA5">
                <w:rPr>
                  <w:noProof/>
                  <w:webHidden/>
                </w:rPr>
                <w:tab/>
              </w:r>
              <w:r w:rsidR="00CD2FA5">
                <w:rPr>
                  <w:noProof/>
                  <w:webHidden/>
                </w:rPr>
                <w:fldChar w:fldCharType="begin"/>
              </w:r>
              <w:r w:rsidR="00CD2FA5">
                <w:rPr>
                  <w:noProof/>
                  <w:webHidden/>
                </w:rPr>
                <w:instrText xml:space="preserve"> PAGEREF _Toc11857647 \h </w:instrText>
              </w:r>
              <w:r w:rsidR="00CD2FA5">
                <w:rPr>
                  <w:noProof/>
                  <w:webHidden/>
                </w:rPr>
              </w:r>
              <w:r w:rsidR="00CD2FA5">
                <w:rPr>
                  <w:noProof/>
                  <w:webHidden/>
                </w:rPr>
                <w:fldChar w:fldCharType="separate"/>
              </w:r>
              <w:r w:rsidR="00931C8C">
                <w:rPr>
                  <w:noProof/>
                  <w:webHidden/>
                </w:rPr>
                <w:t>35</w:t>
              </w:r>
              <w:r w:rsidR="00CD2FA5">
                <w:rPr>
                  <w:noProof/>
                  <w:webHidden/>
                </w:rPr>
                <w:fldChar w:fldCharType="end"/>
              </w:r>
            </w:hyperlink>
          </w:p>
          <w:p w14:paraId="10F6975E" w14:textId="432716AE"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48" w:history="1">
              <w:r w:rsidR="00CD2FA5" w:rsidRPr="00555507">
                <w:rPr>
                  <w:rStyle w:val="Hyperlink"/>
                  <w:b/>
                  <w:bCs/>
                  <w:noProof/>
                </w:rPr>
                <w:t>Figure 3.4</w:t>
              </w:r>
              <w:r w:rsidR="00CD2FA5" w:rsidRPr="00555507">
                <w:rPr>
                  <w:rStyle w:val="Hyperlink"/>
                  <w:noProof/>
                </w:rPr>
                <w:t xml:space="preserve"> Statistiques liés au véhicule en Algérie durant l’année 2016 </w:t>
              </w:r>
              <w:r w:rsidR="00CD2FA5" w:rsidRPr="00555507">
                <w:rPr>
                  <w:rStyle w:val="Hyperlink"/>
                  <w:b/>
                  <w:bCs/>
                  <w:noProof/>
                </w:rPr>
                <w:t>[WEB 2]</w:t>
              </w:r>
              <w:r w:rsidR="00CD2FA5">
                <w:rPr>
                  <w:noProof/>
                  <w:webHidden/>
                </w:rPr>
                <w:tab/>
              </w:r>
              <w:r w:rsidR="00CD2FA5">
                <w:rPr>
                  <w:noProof/>
                  <w:webHidden/>
                </w:rPr>
                <w:fldChar w:fldCharType="begin"/>
              </w:r>
              <w:r w:rsidR="00CD2FA5">
                <w:rPr>
                  <w:noProof/>
                  <w:webHidden/>
                </w:rPr>
                <w:instrText xml:space="preserve"> PAGEREF _Toc11857648 \h </w:instrText>
              </w:r>
              <w:r w:rsidR="00CD2FA5">
                <w:rPr>
                  <w:noProof/>
                  <w:webHidden/>
                </w:rPr>
              </w:r>
              <w:r w:rsidR="00CD2FA5">
                <w:rPr>
                  <w:noProof/>
                  <w:webHidden/>
                </w:rPr>
                <w:fldChar w:fldCharType="separate"/>
              </w:r>
              <w:r w:rsidR="00931C8C">
                <w:rPr>
                  <w:noProof/>
                  <w:webHidden/>
                </w:rPr>
                <w:t>35</w:t>
              </w:r>
              <w:r w:rsidR="00CD2FA5">
                <w:rPr>
                  <w:noProof/>
                  <w:webHidden/>
                </w:rPr>
                <w:fldChar w:fldCharType="end"/>
              </w:r>
            </w:hyperlink>
          </w:p>
          <w:p w14:paraId="5F19AFF0" w14:textId="402F2DCC"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49" w:history="1">
              <w:r w:rsidR="00CD2FA5" w:rsidRPr="00555507">
                <w:rPr>
                  <w:rStyle w:val="Hyperlink"/>
                  <w:b/>
                  <w:bCs/>
                  <w:noProof/>
                </w:rPr>
                <w:t>Figure 3.5</w:t>
              </w:r>
              <w:r w:rsidR="00CD2FA5" w:rsidRPr="00555507">
                <w:rPr>
                  <w:rStyle w:val="Hyperlink"/>
                  <w:noProof/>
                </w:rPr>
                <w:t xml:space="preserve"> Conséquences socio-économiques des accidents de la route </w:t>
              </w:r>
              <w:r w:rsidR="00CD2FA5" w:rsidRPr="00555507">
                <w:rPr>
                  <w:rStyle w:val="Hyperlink"/>
                  <w:b/>
                  <w:bCs/>
                  <w:noProof/>
                </w:rPr>
                <w:t>[Achille P.C,2012]</w:t>
              </w:r>
              <w:r w:rsidR="00CD2FA5">
                <w:rPr>
                  <w:noProof/>
                  <w:webHidden/>
                </w:rPr>
                <w:tab/>
              </w:r>
              <w:r w:rsidR="00CD2FA5">
                <w:rPr>
                  <w:noProof/>
                  <w:webHidden/>
                </w:rPr>
                <w:fldChar w:fldCharType="begin"/>
              </w:r>
              <w:r w:rsidR="00CD2FA5">
                <w:rPr>
                  <w:noProof/>
                  <w:webHidden/>
                </w:rPr>
                <w:instrText xml:space="preserve"> PAGEREF _Toc11857649 \h </w:instrText>
              </w:r>
              <w:r w:rsidR="00CD2FA5">
                <w:rPr>
                  <w:noProof/>
                  <w:webHidden/>
                </w:rPr>
              </w:r>
              <w:r w:rsidR="00CD2FA5">
                <w:rPr>
                  <w:noProof/>
                  <w:webHidden/>
                </w:rPr>
                <w:fldChar w:fldCharType="separate"/>
              </w:r>
              <w:r w:rsidR="00931C8C">
                <w:rPr>
                  <w:noProof/>
                  <w:webHidden/>
                </w:rPr>
                <w:t>36</w:t>
              </w:r>
              <w:r w:rsidR="00CD2FA5">
                <w:rPr>
                  <w:noProof/>
                  <w:webHidden/>
                </w:rPr>
                <w:fldChar w:fldCharType="end"/>
              </w:r>
            </w:hyperlink>
          </w:p>
          <w:p w14:paraId="777F6C44" w14:textId="7ADFEE01"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50" w:history="1">
              <w:r w:rsidR="00CD2FA5" w:rsidRPr="00555507">
                <w:rPr>
                  <w:rStyle w:val="Hyperlink"/>
                  <w:b/>
                  <w:bCs/>
                  <w:noProof/>
                </w:rPr>
                <w:t>Figure 3.6</w:t>
              </w:r>
              <w:r w:rsidR="00CD2FA5" w:rsidRPr="00555507">
                <w:rPr>
                  <w:rStyle w:val="Hyperlink"/>
                  <w:noProof/>
                </w:rPr>
                <w:t xml:space="preserve"> Nombre de décès et de blessés par rapport au nombre d'habitants en Algérie de 2014 à 2018.</w:t>
              </w:r>
              <w:r w:rsidR="00CD2FA5">
                <w:rPr>
                  <w:noProof/>
                  <w:webHidden/>
                </w:rPr>
                <w:tab/>
              </w:r>
              <w:r w:rsidR="00CD2FA5">
                <w:rPr>
                  <w:noProof/>
                  <w:webHidden/>
                </w:rPr>
                <w:fldChar w:fldCharType="begin"/>
              </w:r>
              <w:r w:rsidR="00CD2FA5">
                <w:rPr>
                  <w:noProof/>
                  <w:webHidden/>
                </w:rPr>
                <w:instrText xml:space="preserve"> PAGEREF _Toc11857650 \h </w:instrText>
              </w:r>
              <w:r w:rsidR="00CD2FA5">
                <w:rPr>
                  <w:noProof/>
                  <w:webHidden/>
                </w:rPr>
              </w:r>
              <w:r w:rsidR="00CD2FA5">
                <w:rPr>
                  <w:noProof/>
                  <w:webHidden/>
                </w:rPr>
                <w:fldChar w:fldCharType="separate"/>
              </w:r>
              <w:r w:rsidR="00931C8C">
                <w:rPr>
                  <w:b/>
                  <w:bCs/>
                  <w:noProof/>
                  <w:webHidden/>
                </w:rPr>
                <w:t>Erreur ! Signet non défini.</w:t>
              </w:r>
              <w:r w:rsidR="00CD2FA5">
                <w:rPr>
                  <w:noProof/>
                  <w:webHidden/>
                </w:rPr>
                <w:fldChar w:fldCharType="end"/>
              </w:r>
            </w:hyperlink>
          </w:p>
          <w:p w14:paraId="6E6963FD" w14:textId="77777777" w:rsidR="00CD2FA5" w:rsidRDefault="00CD2FA5" w:rsidP="00CD2FA5">
            <w:pPr>
              <w:tabs>
                <w:tab w:val="left" w:pos="3844"/>
              </w:tabs>
              <w:ind w:firstLine="0"/>
              <w:rPr>
                <w:lang w:eastAsia="en-US"/>
              </w:rPr>
            </w:pPr>
            <w:r>
              <w:rPr>
                <w:lang w:eastAsia="en-US"/>
              </w:rPr>
              <w:fldChar w:fldCharType="end"/>
            </w:r>
            <w:r>
              <w:rPr>
                <w:lang w:eastAsia="en-US"/>
              </w:rPr>
              <w:fldChar w:fldCharType="begin"/>
            </w:r>
            <w:r>
              <w:rPr>
                <w:lang w:eastAsia="en-US"/>
              </w:rPr>
              <w:instrText xml:space="preserve"> TOC \h \z \c "Figure 4." </w:instrText>
            </w:r>
            <w:r>
              <w:rPr>
                <w:lang w:eastAsia="en-US"/>
              </w:rPr>
              <w:fldChar w:fldCharType="separate"/>
            </w:r>
          </w:p>
          <w:p w14:paraId="5C2DC157" w14:textId="41CA505A"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59" w:history="1">
              <w:r w:rsidR="00CD2FA5" w:rsidRPr="00CB4103">
                <w:rPr>
                  <w:rStyle w:val="Hyperlink"/>
                  <w:b/>
                  <w:bCs/>
                  <w:noProof/>
                </w:rPr>
                <w:t>Figure 4.1</w:t>
              </w:r>
              <w:r w:rsidR="00CD2FA5" w:rsidRPr="00CB4103">
                <w:rPr>
                  <w:rStyle w:val="Hyperlink"/>
                  <w:noProof/>
                </w:rPr>
                <w:t xml:space="preserve"> Diagramme de classe associé au domaine de l’accidentologie.</w:t>
              </w:r>
              <w:r w:rsidR="00CD2FA5">
                <w:rPr>
                  <w:noProof/>
                  <w:webHidden/>
                </w:rPr>
                <w:tab/>
              </w:r>
              <w:r w:rsidR="00CD2FA5">
                <w:rPr>
                  <w:noProof/>
                  <w:webHidden/>
                </w:rPr>
                <w:fldChar w:fldCharType="begin"/>
              </w:r>
              <w:r w:rsidR="00CD2FA5">
                <w:rPr>
                  <w:noProof/>
                  <w:webHidden/>
                </w:rPr>
                <w:instrText xml:space="preserve"> PAGEREF _Toc11857659 \h </w:instrText>
              </w:r>
              <w:r w:rsidR="00CD2FA5">
                <w:rPr>
                  <w:noProof/>
                  <w:webHidden/>
                </w:rPr>
              </w:r>
              <w:r w:rsidR="00CD2FA5">
                <w:rPr>
                  <w:noProof/>
                  <w:webHidden/>
                </w:rPr>
                <w:fldChar w:fldCharType="separate"/>
              </w:r>
              <w:r w:rsidR="00931C8C">
                <w:rPr>
                  <w:noProof/>
                  <w:webHidden/>
                </w:rPr>
                <w:t>42</w:t>
              </w:r>
              <w:r w:rsidR="00CD2FA5">
                <w:rPr>
                  <w:noProof/>
                  <w:webHidden/>
                </w:rPr>
                <w:fldChar w:fldCharType="end"/>
              </w:r>
            </w:hyperlink>
          </w:p>
          <w:p w14:paraId="625F1E1D" w14:textId="0EFE02DD"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60" w:history="1">
              <w:r w:rsidR="00CD2FA5" w:rsidRPr="00CB4103">
                <w:rPr>
                  <w:rStyle w:val="Hyperlink"/>
                  <w:b/>
                  <w:bCs/>
                  <w:noProof/>
                </w:rPr>
                <w:t>Figure 4.2</w:t>
              </w:r>
              <w:r w:rsidR="00CD2FA5" w:rsidRPr="00CB4103">
                <w:rPr>
                  <w:rStyle w:val="Hyperlink"/>
                  <w:noProof/>
                </w:rPr>
                <w:t xml:space="preserve"> Modèle conceptuel spatio-multidimensionnel pour l’analyse du phénomène d’accidentologie. (Cas d’un seul véhicule impliqué)</w:t>
              </w:r>
              <w:r w:rsidR="00CD2FA5">
                <w:rPr>
                  <w:noProof/>
                  <w:webHidden/>
                </w:rPr>
                <w:tab/>
              </w:r>
              <w:r w:rsidR="00CD2FA5">
                <w:rPr>
                  <w:noProof/>
                  <w:webHidden/>
                </w:rPr>
                <w:fldChar w:fldCharType="begin"/>
              </w:r>
              <w:r w:rsidR="00CD2FA5">
                <w:rPr>
                  <w:noProof/>
                  <w:webHidden/>
                </w:rPr>
                <w:instrText xml:space="preserve"> PAGEREF _Toc11857660 \h </w:instrText>
              </w:r>
              <w:r w:rsidR="00CD2FA5">
                <w:rPr>
                  <w:noProof/>
                  <w:webHidden/>
                </w:rPr>
              </w:r>
              <w:r w:rsidR="00CD2FA5">
                <w:rPr>
                  <w:noProof/>
                  <w:webHidden/>
                </w:rPr>
                <w:fldChar w:fldCharType="separate"/>
              </w:r>
              <w:r w:rsidR="00931C8C">
                <w:rPr>
                  <w:noProof/>
                  <w:webHidden/>
                </w:rPr>
                <w:t>43</w:t>
              </w:r>
              <w:r w:rsidR="00CD2FA5">
                <w:rPr>
                  <w:noProof/>
                  <w:webHidden/>
                </w:rPr>
                <w:fldChar w:fldCharType="end"/>
              </w:r>
            </w:hyperlink>
          </w:p>
          <w:p w14:paraId="761333DF" w14:textId="115FD94B"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61" w:history="1">
              <w:r w:rsidR="00CD2FA5" w:rsidRPr="00CB4103">
                <w:rPr>
                  <w:rStyle w:val="Hyperlink"/>
                  <w:b/>
                  <w:bCs/>
                  <w:noProof/>
                </w:rPr>
                <w:t>Figure 4.3</w:t>
              </w:r>
              <w:r w:rsidR="00CD2FA5" w:rsidRPr="00CB4103">
                <w:rPr>
                  <w:rStyle w:val="Hyperlink"/>
                  <w:noProof/>
                </w:rPr>
                <w:t xml:space="preserve"> Modèle conceptuel spatio-multidimensionnel pour l’analyse du phénomène d’accidentologie. (Cas de deux véhicules impliqués)</w:t>
              </w:r>
              <w:r w:rsidR="00CD2FA5">
                <w:rPr>
                  <w:noProof/>
                  <w:webHidden/>
                </w:rPr>
                <w:tab/>
              </w:r>
              <w:r w:rsidR="00CD2FA5">
                <w:rPr>
                  <w:noProof/>
                  <w:webHidden/>
                </w:rPr>
                <w:fldChar w:fldCharType="begin"/>
              </w:r>
              <w:r w:rsidR="00CD2FA5">
                <w:rPr>
                  <w:noProof/>
                  <w:webHidden/>
                </w:rPr>
                <w:instrText xml:space="preserve"> PAGEREF _Toc11857661 \h </w:instrText>
              </w:r>
              <w:r w:rsidR="00CD2FA5">
                <w:rPr>
                  <w:noProof/>
                  <w:webHidden/>
                </w:rPr>
              </w:r>
              <w:r w:rsidR="00CD2FA5">
                <w:rPr>
                  <w:noProof/>
                  <w:webHidden/>
                </w:rPr>
                <w:fldChar w:fldCharType="separate"/>
              </w:r>
              <w:r w:rsidR="00931C8C">
                <w:rPr>
                  <w:noProof/>
                  <w:webHidden/>
                </w:rPr>
                <w:t>44</w:t>
              </w:r>
              <w:r w:rsidR="00CD2FA5">
                <w:rPr>
                  <w:noProof/>
                  <w:webHidden/>
                </w:rPr>
                <w:fldChar w:fldCharType="end"/>
              </w:r>
            </w:hyperlink>
          </w:p>
          <w:p w14:paraId="59B9DD15" w14:textId="4F7B15AC"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62" w:history="1">
              <w:r w:rsidR="00CD2FA5" w:rsidRPr="00CB4103">
                <w:rPr>
                  <w:rStyle w:val="Hyperlink"/>
                  <w:b/>
                  <w:bCs/>
                  <w:noProof/>
                </w:rPr>
                <w:t>Figure 4.4</w:t>
              </w:r>
              <w:r w:rsidR="00CD2FA5" w:rsidRPr="00CB4103">
                <w:rPr>
                  <w:rStyle w:val="Hyperlink"/>
                  <w:noProof/>
                </w:rPr>
                <w:t xml:space="preserve"> Modèle conceptuel spatio-multidimensionnel pour l’analyse du phénomène d’accidentologie. (Cas de plus de deux véhicules impliqués)</w:t>
              </w:r>
              <w:r w:rsidR="00CD2FA5">
                <w:rPr>
                  <w:noProof/>
                  <w:webHidden/>
                </w:rPr>
                <w:tab/>
              </w:r>
              <w:r w:rsidR="00CD2FA5">
                <w:rPr>
                  <w:noProof/>
                  <w:webHidden/>
                </w:rPr>
                <w:fldChar w:fldCharType="begin"/>
              </w:r>
              <w:r w:rsidR="00CD2FA5">
                <w:rPr>
                  <w:noProof/>
                  <w:webHidden/>
                </w:rPr>
                <w:instrText xml:space="preserve"> PAGEREF _Toc11857662 \h </w:instrText>
              </w:r>
              <w:r w:rsidR="00CD2FA5">
                <w:rPr>
                  <w:noProof/>
                  <w:webHidden/>
                </w:rPr>
              </w:r>
              <w:r w:rsidR="00CD2FA5">
                <w:rPr>
                  <w:noProof/>
                  <w:webHidden/>
                </w:rPr>
                <w:fldChar w:fldCharType="separate"/>
              </w:r>
              <w:r w:rsidR="00931C8C">
                <w:rPr>
                  <w:noProof/>
                  <w:webHidden/>
                </w:rPr>
                <w:t>45</w:t>
              </w:r>
              <w:r w:rsidR="00CD2FA5">
                <w:rPr>
                  <w:noProof/>
                  <w:webHidden/>
                </w:rPr>
                <w:fldChar w:fldCharType="end"/>
              </w:r>
            </w:hyperlink>
          </w:p>
          <w:p w14:paraId="4A635E32" w14:textId="240EA9F3"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63" w:history="1">
              <w:r w:rsidR="00CD2FA5" w:rsidRPr="00CB4103">
                <w:rPr>
                  <w:rStyle w:val="Hyperlink"/>
                  <w:b/>
                  <w:bCs/>
                  <w:noProof/>
                </w:rPr>
                <w:t>Figure 4.5</w:t>
              </w:r>
              <w:r w:rsidR="00CD2FA5" w:rsidRPr="00CB4103">
                <w:rPr>
                  <w:rStyle w:val="Hyperlink"/>
                  <w:noProof/>
                </w:rPr>
                <w:t xml:space="preserve"> Modèle conceptuel du modèle de profil proposé.</w:t>
              </w:r>
              <w:r w:rsidR="00CD2FA5">
                <w:rPr>
                  <w:noProof/>
                  <w:webHidden/>
                </w:rPr>
                <w:tab/>
              </w:r>
              <w:r w:rsidR="00CD2FA5">
                <w:rPr>
                  <w:noProof/>
                  <w:webHidden/>
                </w:rPr>
                <w:fldChar w:fldCharType="begin"/>
              </w:r>
              <w:r w:rsidR="00CD2FA5">
                <w:rPr>
                  <w:noProof/>
                  <w:webHidden/>
                </w:rPr>
                <w:instrText xml:space="preserve"> PAGEREF _Toc11857663 \h </w:instrText>
              </w:r>
              <w:r w:rsidR="00CD2FA5">
                <w:rPr>
                  <w:noProof/>
                  <w:webHidden/>
                </w:rPr>
              </w:r>
              <w:r w:rsidR="00CD2FA5">
                <w:rPr>
                  <w:noProof/>
                  <w:webHidden/>
                </w:rPr>
                <w:fldChar w:fldCharType="separate"/>
              </w:r>
              <w:r w:rsidR="00931C8C">
                <w:rPr>
                  <w:noProof/>
                  <w:webHidden/>
                </w:rPr>
                <w:t>46</w:t>
              </w:r>
              <w:r w:rsidR="00CD2FA5">
                <w:rPr>
                  <w:noProof/>
                  <w:webHidden/>
                </w:rPr>
                <w:fldChar w:fldCharType="end"/>
              </w:r>
            </w:hyperlink>
          </w:p>
          <w:p w14:paraId="61218FC2" w14:textId="00E468CA"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64" w:history="1">
              <w:r w:rsidR="00CD2FA5" w:rsidRPr="00CB4103">
                <w:rPr>
                  <w:rStyle w:val="Hyperlink"/>
                  <w:b/>
                  <w:bCs/>
                  <w:noProof/>
                </w:rPr>
                <w:t>Figure 4.6</w:t>
              </w:r>
              <w:r w:rsidR="00CD2FA5" w:rsidRPr="00CB4103">
                <w:rPr>
                  <w:rStyle w:val="Hyperlink"/>
                  <w:noProof/>
                </w:rPr>
                <w:t xml:space="preserve"> Informations liées au profil gendarmerie nationale.</w:t>
              </w:r>
              <w:r w:rsidR="00CD2FA5">
                <w:rPr>
                  <w:noProof/>
                  <w:webHidden/>
                </w:rPr>
                <w:tab/>
              </w:r>
              <w:r w:rsidR="00CD2FA5">
                <w:rPr>
                  <w:noProof/>
                  <w:webHidden/>
                </w:rPr>
                <w:fldChar w:fldCharType="begin"/>
              </w:r>
              <w:r w:rsidR="00CD2FA5">
                <w:rPr>
                  <w:noProof/>
                  <w:webHidden/>
                </w:rPr>
                <w:instrText xml:space="preserve"> PAGEREF _Toc11857664 \h </w:instrText>
              </w:r>
              <w:r w:rsidR="00CD2FA5">
                <w:rPr>
                  <w:noProof/>
                  <w:webHidden/>
                </w:rPr>
              </w:r>
              <w:r w:rsidR="00CD2FA5">
                <w:rPr>
                  <w:noProof/>
                  <w:webHidden/>
                </w:rPr>
                <w:fldChar w:fldCharType="separate"/>
              </w:r>
              <w:r w:rsidR="00931C8C">
                <w:rPr>
                  <w:noProof/>
                  <w:webHidden/>
                </w:rPr>
                <w:t>47</w:t>
              </w:r>
              <w:r w:rsidR="00CD2FA5">
                <w:rPr>
                  <w:noProof/>
                  <w:webHidden/>
                </w:rPr>
                <w:fldChar w:fldCharType="end"/>
              </w:r>
            </w:hyperlink>
          </w:p>
          <w:p w14:paraId="5F94FF62" w14:textId="43FFE8E4"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65" w:history="1">
              <w:r w:rsidR="00CD2FA5" w:rsidRPr="00CB4103">
                <w:rPr>
                  <w:rStyle w:val="Hyperlink"/>
                  <w:b/>
                  <w:bCs/>
                  <w:noProof/>
                </w:rPr>
                <w:t>Figure 4.7</w:t>
              </w:r>
              <w:r w:rsidR="00CD2FA5" w:rsidRPr="00CB4103">
                <w:rPr>
                  <w:rStyle w:val="Hyperlink"/>
                  <w:noProof/>
                </w:rPr>
                <w:t xml:space="preserve"> Diagramme de cas d’utilisation d’un décideur.</w:t>
              </w:r>
              <w:r w:rsidR="00CD2FA5">
                <w:rPr>
                  <w:noProof/>
                  <w:webHidden/>
                </w:rPr>
                <w:tab/>
              </w:r>
              <w:r w:rsidR="00CD2FA5">
                <w:rPr>
                  <w:noProof/>
                  <w:webHidden/>
                </w:rPr>
                <w:fldChar w:fldCharType="begin"/>
              </w:r>
              <w:r w:rsidR="00CD2FA5">
                <w:rPr>
                  <w:noProof/>
                  <w:webHidden/>
                </w:rPr>
                <w:instrText xml:space="preserve"> PAGEREF _Toc11857665 \h </w:instrText>
              </w:r>
              <w:r w:rsidR="00CD2FA5">
                <w:rPr>
                  <w:noProof/>
                  <w:webHidden/>
                </w:rPr>
              </w:r>
              <w:r w:rsidR="00CD2FA5">
                <w:rPr>
                  <w:noProof/>
                  <w:webHidden/>
                </w:rPr>
                <w:fldChar w:fldCharType="separate"/>
              </w:r>
              <w:r w:rsidR="00931C8C">
                <w:rPr>
                  <w:noProof/>
                  <w:webHidden/>
                </w:rPr>
                <w:t>47</w:t>
              </w:r>
              <w:r w:rsidR="00CD2FA5">
                <w:rPr>
                  <w:noProof/>
                  <w:webHidden/>
                </w:rPr>
                <w:fldChar w:fldCharType="end"/>
              </w:r>
            </w:hyperlink>
          </w:p>
          <w:p w14:paraId="721640BE" w14:textId="61A8DB0A"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66" w:history="1">
              <w:r w:rsidR="00CD2FA5" w:rsidRPr="00CB4103">
                <w:rPr>
                  <w:rStyle w:val="Hyperlink"/>
                  <w:b/>
                  <w:bCs/>
                  <w:noProof/>
                </w:rPr>
                <w:t>Figure 4.8</w:t>
              </w:r>
              <w:r w:rsidR="00CD2FA5" w:rsidRPr="00CB4103">
                <w:rPr>
                  <w:rStyle w:val="Hyperlink"/>
                  <w:noProof/>
                </w:rPr>
                <w:t xml:space="preserve"> Schématisation de la navigation cartographique.</w:t>
              </w:r>
              <w:r w:rsidR="00CD2FA5">
                <w:rPr>
                  <w:noProof/>
                  <w:webHidden/>
                </w:rPr>
                <w:tab/>
              </w:r>
              <w:r w:rsidR="00CD2FA5">
                <w:rPr>
                  <w:noProof/>
                  <w:webHidden/>
                </w:rPr>
                <w:fldChar w:fldCharType="begin"/>
              </w:r>
              <w:r w:rsidR="00CD2FA5">
                <w:rPr>
                  <w:noProof/>
                  <w:webHidden/>
                </w:rPr>
                <w:instrText xml:space="preserve"> PAGEREF _Toc11857666 \h </w:instrText>
              </w:r>
              <w:r w:rsidR="00CD2FA5">
                <w:rPr>
                  <w:noProof/>
                  <w:webHidden/>
                </w:rPr>
              </w:r>
              <w:r w:rsidR="00CD2FA5">
                <w:rPr>
                  <w:noProof/>
                  <w:webHidden/>
                </w:rPr>
                <w:fldChar w:fldCharType="separate"/>
              </w:r>
              <w:r w:rsidR="00931C8C">
                <w:rPr>
                  <w:noProof/>
                  <w:webHidden/>
                </w:rPr>
                <w:t>48</w:t>
              </w:r>
              <w:r w:rsidR="00CD2FA5">
                <w:rPr>
                  <w:noProof/>
                  <w:webHidden/>
                </w:rPr>
                <w:fldChar w:fldCharType="end"/>
              </w:r>
            </w:hyperlink>
          </w:p>
          <w:p w14:paraId="5ABEB9AD" w14:textId="4F2CC057"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67" w:history="1">
              <w:r w:rsidR="00CD2FA5" w:rsidRPr="00CB4103">
                <w:rPr>
                  <w:rStyle w:val="Hyperlink"/>
                  <w:b/>
                  <w:bCs/>
                  <w:noProof/>
                </w:rPr>
                <w:t>Figure 4.9</w:t>
              </w:r>
              <w:r w:rsidR="00CD2FA5" w:rsidRPr="00CB4103">
                <w:rPr>
                  <w:rStyle w:val="Hyperlink"/>
                  <w:noProof/>
                </w:rPr>
                <w:t xml:space="preserve"> Architecture globale du système décisionnel proposé.</w:t>
              </w:r>
              <w:r w:rsidR="00CD2FA5">
                <w:rPr>
                  <w:noProof/>
                  <w:webHidden/>
                </w:rPr>
                <w:tab/>
              </w:r>
              <w:r w:rsidR="00CD2FA5">
                <w:rPr>
                  <w:noProof/>
                  <w:webHidden/>
                </w:rPr>
                <w:fldChar w:fldCharType="begin"/>
              </w:r>
              <w:r w:rsidR="00CD2FA5">
                <w:rPr>
                  <w:noProof/>
                  <w:webHidden/>
                </w:rPr>
                <w:instrText xml:space="preserve"> PAGEREF _Toc11857667 \h </w:instrText>
              </w:r>
              <w:r w:rsidR="00CD2FA5">
                <w:rPr>
                  <w:noProof/>
                  <w:webHidden/>
                </w:rPr>
              </w:r>
              <w:r w:rsidR="00CD2FA5">
                <w:rPr>
                  <w:noProof/>
                  <w:webHidden/>
                </w:rPr>
                <w:fldChar w:fldCharType="separate"/>
              </w:r>
              <w:r w:rsidR="00931C8C">
                <w:rPr>
                  <w:noProof/>
                  <w:webHidden/>
                </w:rPr>
                <w:t>49</w:t>
              </w:r>
              <w:r w:rsidR="00CD2FA5">
                <w:rPr>
                  <w:noProof/>
                  <w:webHidden/>
                </w:rPr>
                <w:fldChar w:fldCharType="end"/>
              </w:r>
            </w:hyperlink>
          </w:p>
          <w:p w14:paraId="61E5F70A" w14:textId="77777777" w:rsidR="00CD2FA5" w:rsidRDefault="00CD2FA5" w:rsidP="00CD2FA5">
            <w:pPr>
              <w:tabs>
                <w:tab w:val="left" w:pos="939"/>
              </w:tabs>
              <w:ind w:firstLine="0"/>
              <w:rPr>
                <w:lang w:eastAsia="en-US"/>
              </w:rPr>
            </w:pPr>
            <w:r>
              <w:rPr>
                <w:lang w:eastAsia="en-US"/>
              </w:rPr>
              <w:fldChar w:fldCharType="end"/>
            </w:r>
            <w:r>
              <w:rPr>
                <w:lang w:eastAsia="en-US"/>
              </w:rPr>
              <w:fldChar w:fldCharType="begin"/>
            </w:r>
            <w:r>
              <w:rPr>
                <w:lang w:eastAsia="en-US"/>
              </w:rPr>
              <w:instrText xml:space="preserve"> TOC \h \z \c "Figure 5." </w:instrText>
            </w:r>
            <w:r>
              <w:rPr>
                <w:lang w:eastAsia="en-US"/>
              </w:rPr>
              <w:fldChar w:fldCharType="separate"/>
            </w:r>
          </w:p>
          <w:p w14:paraId="4E4328A1" w14:textId="40F468BF"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76" w:history="1">
              <w:r w:rsidR="00CD2FA5" w:rsidRPr="00770C33">
                <w:rPr>
                  <w:rStyle w:val="Hyperlink"/>
                  <w:b/>
                  <w:bCs/>
                  <w:noProof/>
                </w:rPr>
                <w:t>Figure 5.1</w:t>
              </w:r>
              <w:r w:rsidR="00CD2FA5" w:rsidRPr="00770C33">
                <w:rPr>
                  <w:rStyle w:val="Hyperlink"/>
                  <w:noProof/>
                </w:rPr>
                <w:t xml:space="preserve"> Carte de la wilaya d’Alger.</w:t>
              </w:r>
              <w:r w:rsidR="00CD2FA5">
                <w:rPr>
                  <w:noProof/>
                  <w:webHidden/>
                </w:rPr>
                <w:tab/>
              </w:r>
              <w:r w:rsidR="00CD2FA5">
                <w:rPr>
                  <w:noProof/>
                  <w:webHidden/>
                </w:rPr>
                <w:fldChar w:fldCharType="begin"/>
              </w:r>
              <w:r w:rsidR="00CD2FA5">
                <w:rPr>
                  <w:noProof/>
                  <w:webHidden/>
                </w:rPr>
                <w:instrText xml:space="preserve"> PAGEREF _Toc11857676 \h </w:instrText>
              </w:r>
              <w:r w:rsidR="00CD2FA5">
                <w:rPr>
                  <w:noProof/>
                  <w:webHidden/>
                </w:rPr>
              </w:r>
              <w:r w:rsidR="00CD2FA5">
                <w:rPr>
                  <w:noProof/>
                  <w:webHidden/>
                </w:rPr>
                <w:fldChar w:fldCharType="separate"/>
              </w:r>
              <w:r w:rsidR="00931C8C">
                <w:rPr>
                  <w:noProof/>
                  <w:webHidden/>
                </w:rPr>
                <w:t>60</w:t>
              </w:r>
              <w:r w:rsidR="00CD2FA5">
                <w:rPr>
                  <w:noProof/>
                  <w:webHidden/>
                </w:rPr>
                <w:fldChar w:fldCharType="end"/>
              </w:r>
            </w:hyperlink>
          </w:p>
          <w:p w14:paraId="017A74D8" w14:textId="2B4E454A"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77" w:history="1">
              <w:r w:rsidR="00CD2FA5" w:rsidRPr="00770C33">
                <w:rPr>
                  <w:rStyle w:val="Hyperlink"/>
                  <w:b/>
                  <w:bCs/>
                  <w:noProof/>
                </w:rPr>
                <w:t>Figure 5.2</w:t>
              </w:r>
              <w:r w:rsidR="00CD2FA5" w:rsidRPr="00770C33">
                <w:rPr>
                  <w:rStyle w:val="Hyperlink"/>
                  <w:noProof/>
                </w:rPr>
                <w:t xml:space="preserve"> Données géographiques relatives à la wilaya d’Alger.</w:t>
              </w:r>
              <w:r w:rsidR="00CD2FA5">
                <w:rPr>
                  <w:noProof/>
                  <w:webHidden/>
                </w:rPr>
                <w:tab/>
              </w:r>
              <w:r w:rsidR="00CD2FA5">
                <w:rPr>
                  <w:noProof/>
                  <w:webHidden/>
                </w:rPr>
                <w:fldChar w:fldCharType="begin"/>
              </w:r>
              <w:r w:rsidR="00CD2FA5">
                <w:rPr>
                  <w:noProof/>
                  <w:webHidden/>
                </w:rPr>
                <w:instrText xml:space="preserve"> PAGEREF _Toc11857677 \h </w:instrText>
              </w:r>
              <w:r w:rsidR="00CD2FA5">
                <w:rPr>
                  <w:noProof/>
                  <w:webHidden/>
                </w:rPr>
              </w:r>
              <w:r w:rsidR="00CD2FA5">
                <w:rPr>
                  <w:noProof/>
                  <w:webHidden/>
                </w:rPr>
                <w:fldChar w:fldCharType="separate"/>
              </w:r>
              <w:r w:rsidR="00931C8C">
                <w:rPr>
                  <w:noProof/>
                  <w:webHidden/>
                </w:rPr>
                <w:t>60</w:t>
              </w:r>
              <w:r w:rsidR="00CD2FA5">
                <w:rPr>
                  <w:noProof/>
                  <w:webHidden/>
                </w:rPr>
                <w:fldChar w:fldCharType="end"/>
              </w:r>
            </w:hyperlink>
          </w:p>
          <w:p w14:paraId="51E13977" w14:textId="4090198A"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78" w:history="1">
              <w:r w:rsidR="00CD2FA5" w:rsidRPr="00770C33">
                <w:rPr>
                  <w:rStyle w:val="Hyperlink"/>
                  <w:b/>
                  <w:bCs/>
                  <w:noProof/>
                </w:rPr>
                <w:t>Figure 5.3</w:t>
              </w:r>
              <w:r w:rsidR="00CD2FA5" w:rsidRPr="00770C33">
                <w:rPr>
                  <w:rStyle w:val="Hyperlink"/>
                  <w:noProof/>
                </w:rPr>
                <w:t xml:space="preserve"> Données géographiques relatives à la wilaya d’Alger après prétraitement.</w:t>
              </w:r>
              <w:r w:rsidR="00CD2FA5">
                <w:rPr>
                  <w:noProof/>
                  <w:webHidden/>
                </w:rPr>
                <w:tab/>
              </w:r>
              <w:r w:rsidR="00CD2FA5">
                <w:rPr>
                  <w:noProof/>
                  <w:webHidden/>
                </w:rPr>
                <w:fldChar w:fldCharType="begin"/>
              </w:r>
              <w:r w:rsidR="00CD2FA5">
                <w:rPr>
                  <w:noProof/>
                  <w:webHidden/>
                </w:rPr>
                <w:instrText xml:space="preserve"> PAGEREF _Toc11857678 \h </w:instrText>
              </w:r>
              <w:r w:rsidR="00CD2FA5">
                <w:rPr>
                  <w:noProof/>
                  <w:webHidden/>
                </w:rPr>
              </w:r>
              <w:r w:rsidR="00CD2FA5">
                <w:rPr>
                  <w:noProof/>
                  <w:webHidden/>
                </w:rPr>
                <w:fldChar w:fldCharType="separate"/>
              </w:r>
              <w:r w:rsidR="00931C8C">
                <w:rPr>
                  <w:noProof/>
                  <w:webHidden/>
                </w:rPr>
                <w:t>61</w:t>
              </w:r>
              <w:r w:rsidR="00CD2FA5">
                <w:rPr>
                  <w:noProof/>
                  <w:webHidden/>
                </w:rPr>
                <w:fldChar w:fldCharType="end"/>
              </w:r>
            </w:hyperlink>
          </w:p>
          <w:p w14:paraId="48667082" w14:textId="2C673E18"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79" w:history="1">
              <w:r w:rsidR="00CD2FA5" w:rsidRPr="00770C33">
                <w:rPr>
                  <w:rStyle w:val="Hyperlink"/>
                  <w:b/>
                  <w:bCs/>
                  <w:noProof/>
                </w:rPr>
                <w:t>Figure 5.4</w:t>
              </w:r>
              <w:r w:rsidR="00CD2FA5" w:rsidRPr="00770C33">
                <w:rPr>
                  <w:rStyle w:val="Hyperlink"/>
                  <w:noProof/>
                </w:rPr>
                <w:t xml:space="preserve"> Importation des fichiers de formes dans MapBuilder.</w:t>
              </w:r>
              <w:r w:rsidR="00CD2FA5">
                <w:rPr>
                  <w:noProof/>
                  <w:webHidden/>
                </w:rPr>
                <w:tab/>
              </w:r>
              <w:r w:rsidR="00CD2FA5">
                <w:rPr>
                  <w:noProof/>
                  <w:webHidden/>
                </w:rPr>
                <w:fldChar w:fldCharType="begin"/>
              </w:r>
              <w:r w:rsidR="00CD2FA5">
                <w:rPr>
                  <w:noProof/>
                  <w:webHidden/>
                </w:rPr>
                <w:instrText xml:space="preserve"> PAGEREF _Toc11857679 \h </w:instrText>
              </w:r>
              <w:r w:rsidR="00CD2FA5">
                <w:rPr>
                  <w:noProof/>
                  <w:webHidden/>
                </w:rPr>
              </w:r>
              <w:r w:rsidR="00CD2FA5">
                <w:rPr>
                  <w:noProof/>
                  <w:webHidden/>
                </w:rPr>
                <w:fldChar w:fldCharType="separate"/>
              </w:r>
              <w:r w:rsidR="00931C8C">
                <w:rPr>
                  <w:noProof/>
                  <w:webHidden/>
                </w:rPr>
                <w:t>61</w:t>
              </w:r>
              <w:r w:rsidR="00CD2FA5">
                <w:rPr>
                  <w:noProof/>
                  <w:webHidden/>
                </w:rPr>
                <w:fldChar w:fldCharType="end"/>
              </w:r>
            </w:hyperlink>
          </w:p>
          <w:p w14:paraId="1CF70E36" w14:textId="36FA6D59"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0" w:history="1">
              <w:r w:rsidR="00CD2FA5" w:rsidRPr="00770C33">
                <w:rPr>
                  <w:rStyle w:val="Hyperlink"/>
                  <w:b/>
                  <w:bCs/>
                  <w:noProof/>
                </w:rPr>
                <w:t>Figure 5.5</w:t>
              </w:r>
              <w:r w:rsidR="00CD2FA5" w:rsidRPr="00770C33">
                <w:rPr>
                  <w:rStyle w:val="Hyperlink"/>
                  <w:noProof/>
                </w:rPr>
                <w:t xml:space="preserve"> Création des thèmes géométriques</w:t>
              </w:r>
              <w:r w:rsidR="00CD2FA5">
                <w:rPr>
                  <w:noProof/>
                  <w:webHidden/>
                </w:rPr>
                <w:tab/>
              </w:r>
              <w:r w:rsidR="00CD2FA5">
                <w:rPr>
                  <w:noProof/>
                  <w:webHidden/>
                </w:rPr>
                <w:fldChar w:fldCharType="begin"/>
              </w:r>
              <w:r w:rsidR="00CD2FA5">
                <w:rPr>
                  <w:noProof/>
                  <w:webHidden/>
                </w:rPr>
                <w:instrText xml:space="preserve"> PAGEREF _Toc11857680 \h </w:instrText>
              </w:r>
              <w:r w:rsidR="00CD2FA5">
                <w:rPr>
                  <w:noProof/>
                  <w:webHidden/>
                </w:rPr>
              </w:r>
              <w:r w:rsidR="00CD2FA5">
                <w:rPr>
                  <w:noProof/>
                  <w:webHidden/>
                </w:rPr>
                <w:fldChar w:fldCharType="separate"/>
              </w:r>
              <w:r w:rsidR="00931C8C">
                <w:rPr>
                  <w:noProof/>
                  <w:webHidden/>
                </w:rPr>
                <w:t>62</w:t>
              </w:r>
              <w:r w:rsidR="00CD2FA5">
                <w:rPr>
                  <w:noProof/>
                  <w:webHidden/>
                </w:rPr>
                <w:fldChar w:fldCharType="end"/>
              </w:r>
            </w:hyperlink>
          </w:p>
          <w:p w14:paraId="4CE8DF12" w14:textId="37032C54"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1" w:history="1">
              <w:r w:rsidR="00CD2FA5" w:rsidRPr="00770C33">
                <w:rPr>
                  <w:rStyle w:val="Hyperlink"/>
                  <w:b/>
                  <w:bCs/>
                  <w:noProof/>
                </w:rPr>
                <w:t>Figure 5.6</w:t>
              </w:r>
              <w:r w:rsidR="00CD2FA5" w:rsidRPr="00770C33">
                <w:rPr>
                  <w:rStyle w:val="Hyperlink"/>
                  <w:noProof/>
                </w:rPr>
                <w:t xml:space="preserve"> Génération de la carte de base.</w:t>
              </w:r>
              <w:r w:rsidR="00CD2FA5">
                <w:rPr>
                  <w:noProof/>
                  <w:webHidden/>
                </w:rPr>
                <w:tab/>
              </w:r>
              <w:r w:rsidR="00CD2FA5">
                <w:rPr>
                  <w:noProof/>
                  <w:webHidden/>
                </w:rPr>
                <w:fldChar w:fldCharType="begin"/>
              </w:r>
              <w:r w:rsidR="00CD2FA5">
                <w:rPr>
                  <w:noProof/>
                  <w:webHidden/>
                </w:rPr>
                <w:instrText xml:space="preserve"> PAGEREF _Toc11857681 \h </w:instrText>
              </w:r>
              <w:r w:rsidR="00CD2FA5">
                <w:rPr>
                  <w:noProof/>
                  <w:webHidden/>
                </w:rPr>
              </w:r>
              <w:r w:rsidR="00CD2FA5">
                <w:rPr>
                  <w:noProof/>
                  <w:webHidden/>
                </w:rPr>
                <w:fldChar w:fldCharType="separate"/>
              </w:r>
              <w:r w:rsidR="00931C8C">
                <w:rPr>
                  <w:noProof/>
                  <w:webHidden/>
                </w:rPr>
                <w:t>63</w:t>
              </w:r>
              <w:r w:rsidR="00CD2FA5">
                <w:rPr>
                  <w:noProof/>
                  <w:webHidden/>
                </w:rPr>
                <w:fldChar w:fldCharType="end"/>
              </w:r>
            </w:hyperlink>
          </w:p>
          <w:p w14:paraId="1CC28AE3" w14:textId="17422D1D"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2" w:history="1">
              <w:r w:rsidR="00CD2FA5" w:rsidRPr="00770C33">
                <w:rPr>
                  <w:rStyle w:val="Hyperlink"/>
                  <w:b/>
                  <w:bCs/>
                  <w:noProof/>
                </w:rPr>
                <w:t>Figure 5.7</w:t>
              </w:r>
              <w:r w:rsidR="00CD2FA5" w:rsidRPr="00770C33">
                <w:rPr>
                  <w:rStyle w:val="Hyperlink"/>
                  <w:noProof/>
                </w:rPr>
                <w:t xml:space="preserve"> Organisation en couches dans Mapviewer</w:t>
              </w:r>
              <w:r w:rsidR="00CD2FA5">
                <w:rPr>
                  <w:noProof/>
                  <w:webHidden/>
                </w:rPr>
                <w:tab/>
              </w:r>
              <w:r w:rsidR="00CD2FA5">
                <w:rPr>
                  <w:noProof/>
                  <w:webHidden/>
                </w:rPr>
                <w:fldChar w:fldCharType="begin"/>
              </w:r>
              <w:r w:rsidR="00CD2FA5">
                <w:rPr>
                  <w:noProof/>
                  <w:webHidden/>
                </w:rPr>
                <w:instrText xml:space="preserve"> PAGEREF _Toc11857682 \h </w:instrText>
              </w:r>
              <w:r w:rsidR="00CD2FA5">
                <w:rPr>
                  <w:noProof/>
                  <w:webHidden/>
                </w:rPr>
              </w:r>
              <w:r w:rsidR="00CD2FA5">
                <w:rPr>
                  <w:noProof/>
                  <w:webHidden/>
                </w:rPr>
                <w:fldChar w:fldCharType="separate"/>
              </w:r>
              <w:r w:rsidR="00931C8C">
                <w:rPr>
                  <w:noProof/>
                  <w:webHidden/>
                </w:rPr>
                <w:t>63</w:t>
              </w:r>
              <w:r w:rsidR="00CD2FA5">
                <w:rPr>
                  <w:noProof/>
                  <w:webHidden/>
                </w:rPr>
                <w:fldChar w:fldCharType="end"/>
              </w:r>
            </w:hyperlink>
          </w:p>
          <w:p w14:paraId="6E56D5AB" w14:textId="2918370F"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3" w:history="1">
              <w:r w:rsidR="00CD2FA5" w:rsidRPr="00770C33">
                <w:rPr>
                  <w:rStyle w:val="Hyperlink"/>
                  <w:b/>
                  <w:bCs/>
                  <w:noProof/>
                </w:rPr>
                <w:t>Figure 5.8</w:t>
              </w:r>
              <w:r w:rsidR="00CD2FA5" w:rsidRPr="00770C33">
                <w:rPr>
                  <w:rStyle w:val="Hyperlink"/>
                  <w:noProof/>
                </w:rPr>
                <w:t xml:space="preserve"> Enregistrement de la carte dans MapViewer</w:t>
              </w:r>
              <w:r w:rsidR="00CD2FA5">
                <w:rPr>
                  <w:noProof/>
                  <w:webHidden/>
                </w:rPr>
                <w:tab/>
              </w:r>
              <w:r w:rsidR="00CD2FA5">
                <w:rPr>
                  <w:noProof/>
                  <w:webHidden/>
                </w:rPr>
                <w:fldChar w:fldCharType="begin"/>
              </w:r>
              <w:r w:rsidR="00CD2FA5">
                <w:rPr>
                  <w:noProof/>
                  <w:webHidden/>
                </w:rPr>
                <w:instrText xml:space="preserve"> PAGEREF _Toc11857683 \h </w:instrText>
              </w:r>
              <w:r w:rsidR="00CD2FA5">
                <w:rPr>
                  <w:noProof/>
                  <w:webHidden/>
                </w:rPr>
              </w:r>
              <w:r w:rsidR="00CD2FA5">
                <w:rPr>
                  <w:noProof/>
                  <w:webHidden/>
                </w:rPr>
                <w:fldChar w:fldCharType="separate"/>
              </w:r>
              <w:r w:rsidR="00931C8C">
                <w:rPr>
                  <w:noProof/>
                  <w:webHidden/>
                </w:rPr>
                <w:t>64</w:t>
              </w:r>
              <w:r w:rsidR="00CD2FA5">
                <w:rPr>
                  <w:noProof/>
                  <w:webHidden/>
                </w:rPr>
                <w:fldChar w:fldCharType="end"/>
              </w:r>
            </w:hyperlink>
          </w:p>
          <w:p w14:paraId="144FEB99" w14:textId="55846AA1"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4" w:history="1">
              <w:r w:rsidR="00CD2FA5" w:rsidRPr="00770C33">
                <w:rPr>
                  <w:rStyle w:val="Hyperlink"/>
                  <w:b/>
                  <w:bCs/>
                  <w:noProof/>
                </w:rPr>
                <w:t>Figure 5.9</w:t>
              </w:r>
              <w:r w:rsidR="00CD2FA5" w:rsidRPr="00770C33">
                <w:rPr>
                  <w:rStyle w:val="Hyperlink"/>
                  <w:noProof/>
                </w:rPr>
                <w:t xml:space="preserve"> Liste des fichiers xlsx créés pour alimenter les données alphanumériques de la base de données géographiques</w:t>
              </w:r>
              <w:r w:rsidR="00CD2FA5">
                <w:rPr>
                  <w:noProof/>
                  <w:webHidden/>
                </w:rPr>
                <w:tab/>
              </w:r>
              <w:r w:rsidR="00CD2FA5">
                <w:rPr>
                  <w:noProof/>
                  <w:webHidden/>
                </w:rPr>
                <w:fldChar w:fldCharType="begin"/>
              </w:r>
              <w:r w:rsidR="00CD2FA5">
                <w:rPr>
                  <w:noProof/>
                  <w:webHidden/>
                </w:rPr>
                <w:instrText xml:space="preserve"> PAGEREF _Toc11857684 \h </w:instrText>
              </w:r>
              <w:r w:rsidR="00CD2FA5">
                <w:rPr>
                  <w:noProof/>
                  <w:webHidden/>
                </w:rPr>
              </w:r>
              <w:r w:rsidR="00CD2FA5">
                <w:rPr>
                  <w:noProof/>
                  <w:webHidden/>
                </w:rPr>
                <w:fldChar w:fldCharType="separate"/>
              </w:r>
              <w:r w:rsidR="00931C8C">
                <w:rPr>
                  <w:noProof/>
                  <w:webHidden/>
                </w:rPr>
                <w:t>65</w:t>
              </w:r>
              <w:r w:rsidR="00CD2FA5">
                <w:rPr>
                  <w:noProof/>
                  <w:webHidden/>
                </w:rPr>
                <w:fldChar w:fldCharType="end"/>
              </w:r>
            </w:hyperlink>
          </w:p>
          <w:p w14:paraId="590E0467" w14:textId="75080FB7"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5" w:history="1">
              <w:r w:rsidR="00CD2FA5" w:rsidRPr="00770C33">
                <w:rPr>
                  <w:rStyle w:val="Hyperlink"/>
                  <w:b/>
                  <w:bCs/>
                  <w:noProof/>
                </w:rPr>
                <w:t>Figure 5.10</w:t>
              </w:r>
              <w:r w:rsidR="00CD2FA5" w:rsidRPr="00770C33">
                <w:rPr>
                  <w:rStyle w:val="Hyperlink"/>
                  <w:noProof/>
                </w:rPr>
                <w:t xml:space="preserve"> ETL de la table « Vehicule »</w:t>
              </w:r>
              <w:r w:rsidR="00CD2FA5">
                <w:rPr>
                  <w:noProof/>
                  <w:webHidden/>
                </w:rPr>
                <w:tab/>
              </w:r>
              <w:r w:rsidR="00CD2FA5">
                <w:rPr>
                  <w:noProof/>
                  <w:webHidden/>
                </w:rPr>
                <w:fldChar w:fldCharType="begin"/>
              </w:r>
              <w:r w:rsidR="00CD2FA5">
                <w:rPr>
                  <w:noProof/>
                  <w:webHidden/>
                </w:rPr>
                <w:instrText xml:space="preserve"> PAGEREF _Toc11857685 \h </w:instrText>
              </w:r>
              <w:r w:rsidR="00CD2FA5">
                <w:rPr>
                  <w:noProof/>
                  <w:webHidden/>
                </w:rPr>
              </w:r>
              <w:r w:rsidR="00CD2FA5">
                <w:rPr>
                  <w:noProof/>
                  <w:webHidden/>
                </w:rPr>
                <w:fldChar w:fldCharType="separate"/>
              </w:r>
              <w:r w:rsidR="00931C8C">
                <w:rPr>
                  <w:noProof/>
                  <w:webHidden/>
                </w:rPr>
                <w:t>66</w:t>
              </w:r>
              <w:r w:rsidR="00CD2FA5">
                <w:rPr>
                  <w:noProof/>
                  <w:webHidden/>
                </w:rPr>
                <w:fldChar w:fldCharType="end"/>
              </w:r>
            </w:hyperlink>
          </w:p>
          <w:p w14:paraId="09CBC9A0" w14:textId="7E84A27E"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6" w:history="1">
              <w:r w:rsidR="00CD2FA5" w:rsidRPr="00770C33">
                <w:rPr>
                  <w:rStyle w:val="Hyperlink"/>
                  <w:b/>
                  <w:bCs/>
                  <w:noProof/>
                </w:rPr>
                <w:t>Figure 5.11</w:t>
              </w:r>
              <w:r w:rsidR="00CD2FA5" w:rsidRPr="00770C33">
                <w:rPr>
                  <w:rStyle w:val="Hyperlink"/>
                  <w:noProof/>
                </w:rPr>
                <w:t xml:space="preserve"> Architecture logique de l’application.</w:t>
              </w:r>
              <w:r w:rsidR="00CD2FA5">
                <w:rPr>
                  <w:noProof/>
                  <w:webHidden/>
                </w:rPr>
                <w:tab/>
              </w:r>
              <w:r w:rsidR="00CD2FA5">
                <w:rPr>
                  <w:noProof/>
                  <w:webHidden/>
                </w:rPr>
                <w:fldChar w:fldCharType="begin"/>
              </w:r>
              <w:r w:rsidR="00CD2FA5">
                <w:rPr>
                  <w:noProof/>
                  <w:webHidden/>
                </w:rPr>
                <w:instrText xml:space="preserve"> PAGEREF _Toc11857686 \h </w:instrText>
              </w:r>
              <w:r w:rsidR="00CD2FA5">
                <w:rPr>
                  <w:noProof/>
                  <w:webHidden/>
                </w:rPr>
              </w:r>
              <w:r w:rsidR="00CD2FA5">
                <w:rPr>
                  <w:noProof/>
                  <w:webHidden/>
                </w:rPr>
                <w:fldChar w:fldCharType="separate"/>
              </w:r>
              <w:r w:rsidR="00931C8C">
                <w:rPr>
                  <w:noProof/>
                  <w:webHidden/>
                </w:rPr>
                <w:t>67</w:t>
              </w:r>
              <w:r w:rsidR="00CD2FA5">
                <w:rPr>
                  <w:noProof/>
                  <w:webHidden/>
                </w:rPr>
                <w:fldChar w:fldCharType="end"/>
              </w:r>
            </w:hyperlink>
          </w:p>
          <w:p w14:paraId="6A02A94F" w14:textId="507FDC6D"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7" w:history="1">
              <w:r w:rsidR="00CD2FA5" w:rsidRPr="00770C33">
                <w:rPr>
                  <w:rStyle w:val="Hyperlink"/>
                  <w:b/>
                  <w:bCs/>
                  <w:noProof/>
                </w:rPr>
                <w:t>Figure 5.12</w:t>
              </w:r>
              <w:r w:rsidR="00CD2FA5" w:rsidRPr="00770C33">
                <w:rPr>
                  <w:rStyle w:val="Hyperlink"/>
                  <w:noProof/>
                </w:rPr>
                <w:t xml:space="preserve"> Architecture physique de l’application</w:t>
              </w:r>
              <w:r w:rsidR="00CD2FA5">
                <w:rPr>
                  <w:noProof/>
                  <w:webHidden/>
                </w:rPr>
                <w:tab/>
              </w:r>
              <w:r w:rsidR="00CD2FA5">
                <w:rPr>
                  <w:noProof/>
                  <w:webHidden/>
                </w:rPr>
                <w:fldChar w:fldCharType="begin"/>
              </w:r>
              <w:r w:rsidR="00CD2FA5">
                <w:rPr>
                  <w:noProof/>
                  <w:webHidden/>
                </w:rPr>
                <w:instrText xml:space="preserve"> PAGEREF _Toc11857687 \h </w:instrText>
              </w:r>
              <w:r w:rsidR="00CD2FA5">
                <w:rPr>
                  <w:noProof/>
                  <w:webHidden/>
                </w:rPr>
              </w:r>
              <w:r w:rsidR="00CD2FA5">
                <w:rPr>
                  <w:noProof/>
                  <w:webHidden/>
                </w:rPr>
                <w:fldChar w:fldCharType="separate"/>
              </w:r>
              <w:r w:rsidR="00931C8C">
                <w:rPr>
                  <w:noProof/>
                  <w:webHidden/>
                </w:rPr>
                <w:t>67</w:t>
              </w:r>
              <w:r w:rsidR="00CD2FA5">
                <w:rPr>
                  <w:noProof/>
                  <w:webHidden/>
                </w:rPr>
                <w:fldChar w:fldCharType="end"/>
              </w:r>
            </w:hyperlink>
          </w:p>
          <w:p w14:paraId="03261FA8" w14:textId="096173C4"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8" w:history="1">
              <w:r w:rsidR="00CD2FA5" w:rsidRPr="00770C33">
                <w:rPr>
                  <w:rStyle w:val="Hyperlink"/>
                  <w:b/>
                  <w:bCs/>
                  <w:noProof/>
                </w:rPr>
                <w:t>Figure 5. 13</w:t>
              </w:r>
              <w:r w:rsidR="00CD2FA5" w:rsidRPr="00770C33">
                <w:rPr>
                  <w:rStyle w:val="Hyperlink"/>
                  <w:noProof/>
                </w:rPr>
                <w:t xml:space="preserve"> Interface pour le choix du type d’analyse.</w:t>
              </w:r>
              <w:r w:rsidR="00CD2FA5">
                <w:rPr>
                  <w:noProof/>
                  <w:webHidden/>
                </w:rPr>
                <w:tab/>
              </w:r>
              <w:r w:rsidR="00CD2FA5">
                <w:rPr>
                  <w:noProof/>
                  <w:webHidden/>
                </w:rPr>
                <w:fldChar w:fldCharType="begin"/>
              </w:r>
              <w:r w:rsidR="00CD2FA5">
                <w:rPr>
                  <w:noProof/>
                  <w:webHidden/>
                </w:rPr>
                <w:instrText xml:space="preserve"> PAGEREF _Toc11857688 \h </w:instrText>
              </w:r>
              <w:r w:rsidR="00CD2FA5">
                <w:rPr>
                  <w:noProof/>
                  <w:webHidden/>
                </w:rPr>
              </w:r>
              <w:r w:rsidR="00CD2FA5">
                <w:rPr>
                  <w:noProof/>
                  <w:webHidden/>
                </w:rPr>
                <w:fldChar w:fldCharType="separate"/>
              </w:r>
              <w:r w:rsidR="00931C8C">
                <w:rPr>
                  <w:noProof/>
                  <w:webHidden/>
                </w:rPr>
                <w:t>68</w:t>
              </w:r>
              <w:r w:rsidR="00CD2FA5">
                <w:rPr>
                  <w:noProof/>
                  <w:webHidden/>
                </w:rPr>
                <w:fldChar w:fldCharType="end"/>
              </w:r>
            </w:hyperlink>
          </w:p>
          <w:p w14:paraId="68992F58" w14:textId="54CD96A6"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89" w:history="1">
              <w:r w:rsidR="00CD2FA5" w:rsidRPr="00770C33">
                <w:rPr>
                  <w:rStyle w:val="Hyperlink"/>
                  <w:b/>
                  <w:bCs/>
                  <w:noProof/>
                </w:rPr>
                <w:t>Figure 5. 14</w:t>
              </w:r>
              <w:r w:rsidR="00CD2FA5" w:rsidRPr="00770C33">
                <w:rPr>
                  <w:rStyle w:val="Hyperlink"/>
                  <w:noProof/>
                  <w:lang w:val="en-US"/>
                </w:rPr>
                <w:t xml:space="preserve"> Interface d’analyse OLAP</w:t>
              </w:r>
              <w:r w:rsidR="00CD2FA5">
                <w:rPr>
                  <w:noProof/>
                  <w:webHidden/>
                </w:rPr>
                <w:tab/>
              </w:r>
              <w:r w:rsidR="00CD2FA5">
                <w:rPr>
                  <w:noProof/>
                  <w:webHidden/>
                </w:rPr>
                <w:fldChar w:fldCharType="begin"/>
              </w:r>
              <w:r w:rsidR="00CD2FA5">
                <w:rPr>
                  <w:noProof/>
                  <w:webHidden/>
                </w:rPr>
                <w:instrText xml:space="preserve"> PAGEREF _Toc11857689 \h </w:instrText>
              </w:r>
              <w:r w:rsidR="00CD2FA5">
                <w:rPr>
                  <w:noProof/>
                  <w:webHidden/>
                </w:rPr>
              </w:r>
              <w:r w:rsidR="00CD2FA5">
                <w:rPr>
                  <w:noProof/>
                  <w:webHidden/>
                </w:rPr>
                <w:fldChar w:fldCharType="separate"/>
              </w:r>
              <w:r w:rsidR="00931C8C">
                <w:rPr>
                  <w:noProof/>
                  <w:webHidden/>
                </w:rPr>
                <w:t>68</w:t>
              </w:r>
              <w:r w:rsidR="00CD2FA5">
                <w:rPr>
                  <w:noProof/>
                  <w:webHidden/>
                </w:rPr>
                <w:fldChar w:fldCharType="end"/>
              </w:r>
            </w:hyperlink>
          </w:p>
          <w:p w14:paraId="57BA2F77" w14:textId="5A4C20F0"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0" w:history="1">
              <w:r w:rsidR="00CD2FA5" w:rsidRPr="00770C33">
                <w:rPr>
                  <w:rStyle w:val="Hyperlink"/>
                  <w:b/>
                  <w:bCs/>
                  <w:noProof/>
                </w:rPr>
                <w:t>Figure 5. 15</w:t>
              </w:r>
              <w:r w:rsidR="00CD2FA5" w:rsidRPr="00770C33">
                <w:rPr>
                  <w:rStyle w:val="Hyperlink"/>
                  <w:noProof/>
                </w:rPr>
                <w:t xml:space="preserve"> Exemple de restitution des résultats sous forme graphique et tabulaire (</w:t>
              </w:r>
              <w:r w:rsidR="00A3236F" w:rsidRPr="005C7711">
                <w:rPr>
                  <w:szCs w:val="24"/>
                </w:rPr>
                <w:t>Le nombre d’accidents par route</w:t>
              </w:r>
              <w:r w:rsidR="00CD2FA5" w:rsidRPr="00770C33">
                <w:rPr>
                  <w:rStyle w:val="Hyperlink"/>
                  <w:noProof/>
                </w:rPr>
                <w:t>)</w:t>
              </w:r>
              <w:r w:rsidR="00CD2FA5">
                <w:rPr>
                  <w:noProof/>
                  <w:webHidden/>
                </w:rPr>
                <w:tab/>
              </w:r>
              <w:r w:rsidR="00CD2FA5">
                <w:rPr>
                  <w:noProof/>
                  <w:webHidden/>
                </w:rPr>
                <w:fldChar w:fldCharType="begin"/>
              </w:r>
              <w:r w:rsidR="00CD2FA5">
                <w:rPr>
                  <w:noProof/>
                  <w:webHidden/>
                </w:rPr>
                <w:instrText xml:space="preserve"> PAGEREF _Toc11857690 \h </w:instrText>
              </w:r>
              <w:r w:rsidR="00CD2FA5">
                <w:rPr>
                  <w:noProof/>
                  <w:webHidden/>
                </w:rPr>
              </w:r>
              <w:r w:rsidR="00CD2FA5">
                <w:rPr>
                  <w:noProof/>
                  <w:webHidden/>
                </w:rPr>
                <w:fldChar w:fldCharType="separate"/>
              </w:r>
              <w:r w:rsidR="00931C8C">
                <w:rPr>
                  <w:noProof/>
                  <w:webHidden/>
                </w:rPr>
                <w:t>69</w:t>
              </w:r>
              <w:r w:rsidR="00CD2FA5">
                <w:rPr>
                  <w:noProof/>
                  <w:webHidden/>
                </w:rPr>
                <w:fldChar w:fldCharType="end"/>
              </w:r>
            </w:hyperlink>
          </w:p>
          <w:p w14:paraId="1CBBD9AD" w14:textId="358DDBB2"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1" w:history="1">
              <w:r w:rsidR="00CD2FA5" w:rsidRPr="00770C33">
                <w:rPr>
                  <w:rStyle w:val="Hyperlink"/>
                  <w:b/>
                  <w:bCs/>
                  <w:noProof/>
                </w:rPr>
                <w:t>Figure 5. 16</w:t>
              </w:r>
              <w:r w:rsidR="00CD2FA5" w:rsidRPr="00770C33">
                <w:rPr>
                  <w:rStyle w:val="Hyperlink"/>
                  <w:noProof/>
                </w:rPr>
                <w:t xml:space="preserve"> Exemple de restitution des résultats sous forme graphique et tabulaire (Nombre de victimes par année)</w:t>
              </w:r>
              <w:r w:rsidR="00CD2FA5">
                <w:rPr>
                  <w:noProof/>
                  <w:webHidden/>
                </w:rPr>
                <w:tab/>
              </w:r>
              <w:r w:rsidR="00CD2FA5">
                <w:rPr>
                  <w:noProof/>
                  <w:webHidden/>
                </w:rPr>
                <w:fldChar w:fldCharType="begin"/>
              </w:r>
              <w:r w:rsidR="00CD2FA5">
                <w:rPr>
                  <w:noProof/>
                  <w:webHidden/>
                </w:rPr>
                <w:instrText xml:space="preserve"> PAGEREF _Toc11857691 \h </w:instrText>
              </w:r>
              <w:r w:rsidR="00CD2FA5">
                <w:rPr>
                  <w:noProof/>
                  <w:webHidden/>
                </w:rPr>
              </w:r>
              <w:r w:rsidR="00CD2FA5">
                <w:rPr>
                  <w:noProof/>
                  <w:webHidden/>
                </w:rPr>
                <w:fldChar w:fldCharType="separate"/>
              </w:r>
              <w:r w:rsidR="00931C8C">
                <w:rPr>
                  <w:noProof/>
                  <w:webHidden/>
                </w:rPr>
                <w:t>69</w:t>
              </w:r>
              <w:r w:rsidR="00CD2FA5">
                <w:rPr>
                  <w:noProof/>
                  <w:webHidden/>
                </w:rPr>
                <w:fldChar w:fldCharType="end"/>
              </w:r>
            </w:hyperlink>
          </w:p>
          <w:p w14:paraId="6D9A7579" w14:textId="02FF8113"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2" w:history="1">
              <w:r w:rsidR="00CD2FA5" w:rsidRPr="00770C33">
                <w:rPr>
                  <w:rStyle w:val="Hyperlink"/>
                  <w:b/>
                  <w:bCs/>
                  <w:noProof/>
                </w:rPr>
                <w:t>Figure 5. 17</w:t>
              </w:r>
              <w:r w:rsidR="00CD2FA5" w:rsidRPr="00770C33">
                <w:rPr>
                  <w:rStyle w:val="Hyperlink"/>
                  <w:noProof/>
                </w:rPr>
                <w:t xml:space="preserve"> Exemple de restitution des résultats sous forme graphique et tabulaire (Nombre d’accidents mortels par facteur)</w:t>
              </w:r>
              <w:r w:rsidR="00CD2FA5">
                <w:rPr>
                  <w:noProof/>
                  <w:webHidden/>
                </w:rPr>
                <w:tab/>
              </w:r>
              <w:r w:rsidR="00CD2FA5">
                <w:rPr>
                  <w:noProof/>
                  <w:webHidden/>
                </w:rPr>
                <w:fldChar w:fldCharType="begin"/>
              </w:r>
              <w:r w:rsidR="00CD2FA5">
                <w:rPr>
                  <w:noProof/>
                  <w:webHidden/>
                </w:rPr>
                <w:instrText xml:space="preserve"> PAGEREF _Toc11857692 \h </w:instrText>
              </w:r>
              <w:r w:rsidR="00CD2FA5">
                <w:rPr>
                  <w:noProof/>
                  <w:webHidden/>
                </w:rPr>
              </w:r>
              <w:r w:rsidR="00CD2FA5">
                <w:rPr>
                  <w:noProof/>
                  <w:webHidden/>
                </w:rPr>
                <w:fldChar w:fldCharType="separate"/>
              </w:r>
              <w:r w:rsidR="00931C8C">
                <w:rPr>
                  <w:noProof/>
                  <w:webHidden/>
                </w:rPr>
                <w:t>70</w:t>
              </w:r>
              <w:r w:rsidR="00CD2FA5">
                <w:rPr>
                  <w:noProof/>
                  <w:webHidden/>
                </w:rPr>
                <w:fldChar w:fldCharType="end"/>
              </w:r>
            </w:hyperlink>
          </w:p>
          <w:p w14:paraId="59998290" w14:textId="782F1942"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3" w:history="1">
              <w:r w:rsidR="00CD2FA5" w:rsidRPr="00770C33">
                <w:rPr>
                  <w:rStyle w:val="Hyperlink"/>
                  <w:b/>
                  <w:bCs/>
                  <w:noProof/>
                </w:rPr>
                <w:t>Figure 5. 18</w:t>
              </w:r>
              <w:r w:rsidR="00CD2FA5" w:rsidRPr="00770C33">
                <w:rPr>
                  <w:rStyle w:val="Hyperlink"/>
                  <w:noProof/>
                  <w:lang w:val="en-US"/>
                </w:rPr>
                <w:t xml:space="preserve"> Interface d’analyse SOLAP</w:t>
              </w:r>
              <w:r w:rsidR="00CD2FA5">
                <w:rPr>
                  <w:noProof/>
                  <w:webHidden/>
                </w:rPr>
                <w:tab/>
              </w:r>
              <w:r w:rsidR="00CD2FA5">
                <w:rPr>
                  <w:noProof/>
                  <w:webHidden/>
                </w:rPr>
                <w:fldChar w:fldCharType="begin"/>
              </w:r>
              <w:r w:rsidR="00CD2FA5">
                <w:rPr>
                  <w:noProof/>
                  <w:webHidden/>
                </w:rPr>
                <w:instrText xml:space="preserve"> PAGEREF _Toc11857693 \h </w:instrText>
              </w:r>
              <w:r w:rsidR="00CD2FA5">
                <w:rPr>
                  <w:noProof/>
                  <w:webHidden/>
                </w:rPr>
              </w:r>
              <w:r w:rsidR="00CD2FA5">
                <w:rPr>
                  <w:noProof/>
                  <w:webHidden/>
                </w:rPr>
                <w:fldChar w:fldCharType="separate"/>
              </w:r>
              <w:r w:rsidR="00931C8C">
                <w:rPr>
                  <w:noProof/>
                  <w:webHidden/>
                </w:rPr>
                <w:t>70</w:t>
              </w:r>
              <w:r w:rsidR="00CD2FA5">
                <w:rPr>
                  <w:noProof/>
                  <w:webHidden/>
                </w:rPr>
                <w:fldChar w:fldCharType="end"/>
              </w:r>
            </w:hyperlink>
          </w:p>
          <w:p w14:paraId="7132C5D2" w14:textId="1F9E230D"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4" w:history="1">
              <w:r w:rsidR="00CD2FA5" w:rsidRPr="00770C33">
                <w:rPr>
                  <w:rStyle w:val="Hyperlink"/>
                  <w:b/>
                  <w:bCs/>
                  <w:noProof/>
                </w:rPr>
                <w:t>Figure 5. 19</w:t>
              </w:r>
              <w:r w:rsidR="00CD2FA5" w:rsidRPr="00770C33">
                <w:rPr>
                  <w:rStyle w:val="Hyperlink"/>
                  <w:noProof/>
                </w:rPr>
                <w:t xml:space="preserve"> Exemple de restitution des résultats sous forme cartographique et tabulaire (Nombre de blessés par commune)</w:t>
              </w:r>
              <w:r w:rsidR="00CD2FA5">
                <w:rPr>
                  <w:noProof/>
                  <w:webHidden/>
                </w:rPr>
                <w:tab/>
              </w:r>
              <w:r w:rsidR="00CD2FA5">
                <w:rPr>
                  <w:noProof/>
                  <w:webHidden/>
                </w:rPr>
                <w:fldChar w:fldCharType="begin"/>
              </w:r>
              <w:r w:rsidR="00CD2FA5">
                <w:rPr>
                  <w:noProof/>
                  <w:webHidden/>
                </w:rPr>
                <w:instrText xml:space="preserve"> PAGEREF _Toc11857694 \h </w:instrText>
              </w:r>
              <w:r w:rsidR="00CD2FA5">
                <w:rPr>
                  <w:noProof/>
                  <w:webHidden/>
                </w:rPr>
              </w:r>
              <w:r w:rsidR="00CD2FA5">
                <w:rPr>
                  <w:noProof/>
                  <w:webHidden/>
                </w:rPr>
                <w:fldChar w:fldCharType="separate"/>
              </w:r>
              <w:r w:rsidR="00931C8C">
                <w:rPr>
                  <w:noProof/>
                  <w:webHidden/>
                </w:rPr>
                <w:t>71</w:t>
              </w:r>
              <w:r w:rsidR="00CD2FA5">
                <w:rPr>
                  <w:noProof/>
                  <w:webHidden/>
                </w:rPr>
                <w:fldChar w:fldCharType="end"/>
              </w:r>
            </w:hyperlink>
          </w:p>
          <w:p w14:paraId="43DBFEA0" w14:textId="4FC2B464"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5" w:history="1">
              <w:r w:rsidR="00CD2FA5" w:rsidRPr="00770C33">
                <w:rPr>
                  <w:rStyle w:val="Hyperlink"/>
                  <w:b/>
                  <w:bCs/>
                  <w:noProof/>
                </w:rPr>
                <w:t>Figure 5. 20</w:t>
              </w:r>
              <w:r w:rsidR="00CD2FA5" w:rsidRPr="00770C33">
                <w:rPr>
                  <w:rStyle w:val="Hyperlink"/>
                  <w:noProof/>
                </w:rPr>
                <w:t xml:space="preserve"> Liste des domaines d’intérêts.</w:t>
              </w:r>
              <w:r w:rsidR="00CD2FA5">
                <w:rPr>
                  <w:noProof/>
                  <w:webHidden/>
                </w:rPr>
                <w:tab/>
              </w:r>
              <w:r w:rsidR="00CD2FA5">
                <w:rPr>
                  <w:noProof/>
                  <w:webHidden/>
                </w:rPr>
                <w:fldChar w:fldCharType="begin"/>
              </w:r>
              <w:r w:rsidR="00CD2FA5">
                <w:rPr>
                  <w:noProof/>
                  <w:webHidden/>
                </w:rPr>
                <w:instrText xml:space="preserve"> PAGEREF _Toc11857695 \h </w:instrText>
              </w:r>
              <w:r w:rsidR="00CD2FA5">
                <w:rPr>
                  <w:noProof/>
                  <w:webHidden/>
                </w:rPr>
              </w:r>
              <w:r w:rsidR="00CD2FA5">
                <w:rPr>
                  <w:noProof/>
                  <w:webHidden/>
                </w:rPr>
                <w:fldChar w:fldCharType="separate"/>
              </w:r>
              <w:r w:rsidR="00931C8C">
                <w:rPr>
                  <w:noProof/>
                  <w:webHidden/>
                </w:rPr>
                <w:t>71</w:t>
              </w:r>
              <w:r w:rsidR="00CD2FA5">
                <w:rPr>
                  <w:noProof/>
                  <w:webHidden/>
                </w:rPr>
                <w:fldChar w:fldCharType="end"/>
              </w:r>
            </w:hyperlink>
          </w:p>
          <w:p w14:paraId="69C42B58" w14:textId="433298B6"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6" w:history="1">
              <w:r w:rsidR="00CD2FA5" w:rsidRPr="00770C33">
                <w:rPr>
                  <w:rStyle w:val="Hyperlink"/>
                  <w:b/>
                  <w:bCs/>
                  <w:noProof/>
                </w:rPr>
                <w:t>Figure 5. 21</w:t>
              </w:r>
              <w:r w:rsidR="00CD2FA5" w:rsidRPr="00770C33">
                <w:rPr>
                  <w:rStyle w:val="Hyperlink"/>
                  <w:noProof/>
                </w:rPr>
                <w:t xml:space="preserve"> Extrait de requêtes du domaine d’intérêt 1</w:t>
              </w:r>
              <w:r w:rsidR="00CD2FA5">
                <w:rPr>
                  <w:noProof/>
                  <w:webHidden/>
                </w:rPr>
                <w:tab/>
              </w:r>
              <w:r w:rsidR="00CD2FA5">
                <w:rPr>
                  <w:noProof/>
                  <w:webHidden/>
                </w:rPr>
                <w:fldChar w:fldCharType="begin"/>
              </w:r>
              <w:r w:rsidR="00CD2FA5">
                <w:rPr>
                  <w:noProof/>
                  <w:webHidden/>
                </w:rPr>
                <w:instrText xml:space="preserve"> PAGEREF _Toc11857696 \h </w:instrText>
              </w:r>
              <w:r w:rsidR="00CD2FA5">
                <w:rPr>
                  <w:noProof/>
                  <w:webHidden/>
                </w:rPr>
              </w:r>
              <w:r w:rsidR="00CD2FA5">
                <w:rPr>
                  <w:noProof/>
                  <w:webHidden/>
                </w:rPr>
                <w:fldChar w:fldCharType="separate"/>
              </w:r>
              <w:r w:rsidR="00931C8C">
                <w:rPr>
                  <w:noProof/>
                  <w:webHidden/>
                </w:rPr>
                <w:t>72</w:t>
              </w:r>
              <w:r w:rsidR="00CD2FA5">
                <w:rPr>
                  <w:noProof/>
                  <w:webHidden/>
                </w:rPr>
                <w:fldChar w:fldCharType="end"/>
              </w:r>
            </w:hyperlink>
          </w:p>
          <w:p w14:paraId="25BFCC67" w14:textId="73C0131F"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7" w:history="1">
              <w:r w:rsidR="00CD2FA5" w:rsidRPr="00770C33">
                <w:rPr>
                  <w:rStyle w:val="Hyperlink"/>
                  <w:b/>
                  <w:bCs/>
                  <w:noProof/>
                </w:rPr>
                <w:t>Figure 5. 22</w:t>
              </w:r>
              <w:r w:rsidR="00CD2FA5" w:rsidRPr="00770C33">
                <w:rPr>
                  <w:rStyle w:val="Hyperlink"/>
                  <w:noProof/>
                </w:rPr>
                <w:t xml:space="preserve"> Extrait de requêtes du domaine d’intérêt 2</w:t>
              </w:r>
              <w:r w:rsidR="00CD2FA5">
                <w:rPr>
                  <w:noProof/>
                  <w:webHidden/>
                </w:rPr>
                <w:tab/>
              </w:r>
              <w:r w:rsidR="00CD2FA5">
                <w:rPr>
                  <w:noProof/>
                  <w:webHidden/>
                </w:rPr>
                <w:fldChar w:fldCharType="begin"/>
              </w:r>
              <w:r w:rsidR="00CD2FA5">
                <w:rPr>
                  <w:noProof/>
                  <w:webHidden/>
                </w:rPr>
                <w:instrText xml:space="preserve"> PAGEREF _Toc11857697 \h </w:instrText>
              </w:r>
              <w:r w:rsidR="00CD2FA5">
                <w:rPr>
                  <w:noProof/>
                  <w:webHidden/>
                </w:rPr>
              </w:r>
              <w:r w:rsidR="00CD2FA5">
                <w:rPr>
                  <w:noProof/>
                  <w:webHidden/>
                </w:rPr>
                <w:fldChar w:fldCharType="separate"/>
              </w:r>
              <w:r w:rsidR="00931C8C">
                <w:rPr>
                  <w:noProof/>
                  <w:webHidden/>
                </w:rPr>
                <w:t>72</w:t>
              </w:r>
              <w:r w:rsidR="00CD2FA5">
                <w:rPr>
                  <w:noProof/>
                  <w:webHidden/>
                </w:rPr>
                <w:fldChar w:fldCharType="end"/>
              </w:r>
            </w:hyperlink>
          </w:p>
          <w:p w14:paraId="4A114171" w14:textId="677A756A"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8" w:history="1">
              <w:r w:rsidR="00CD2FA5" w:rsidRPr="00770C33">
                <w:rPr>
                  <w:rStyle w:val="Hyperlink"/>
                  <w:b/>
                  <w:bCs/>
                  <w:noProof/>
                </w:rPr>
                <w:t>Figure 5. 23</w:t>
              </w:r>
              <w:r w:rsidR="00CD2FA5" w:rsidRPr="00770C33">
                <w:rPr>
                  <w:rStyle w:val="Hyperlink"/>
                  <w:noProof/>
                </w:rPr>
                <w:t xml:space="preserve"> Extrait de requêtes du domaine d’intérêt 3</w:t>
              </w:r>
              <w:r w:rsidR="00CD2FA5">
                <w:rPr>
                  <w:noProof/>
                  <w:webHidden/>
                </w:rPr>
                <w:tab/>
              </w:r>
              <w:r w:rsidR="00CD2FA5">
                <w:rPr>
                  <w:noProof/>
                  <w:webHidden/>
                </w:rPr>
                <w:fldChar w:fldCharType="begin"/>
              </w:r>
              <w:r w:rsidR="00CD2FA5">
                <w:rPr>
                  <w:noProof/>
                  <w:webHidden/>
                </w:rPr>
                <w:instrText xml:space="preserve"> PAGEREF _Toc11857698 \h </w:instrText>
              </w:r>
              <w:r w:rsidR="00CD2FA5">
                <w:rPr>
                  <w:noProof/>
                  <w:webHidden/>
                </w:rPr>
              </w:r>
              <w:r w:rsidR="00CD2FA5">
                <w:rPr>
                  <w:noProof/>
                  <w:webHidden/>
                </w:rPr>
                <w:fldChar w:fldCharType="separate"/>
              </w:r>
              <w:r w:rsidR="00931C8C">
                <w:rPr>
                  <w:noProof/>
                  <w:webHidden/>
                </w:rPr>
                <w:t>72</w:t>
              </w:r>
              <w:r w:rsidR="00CD2FA5">
                <w:rPr>
                  <w:noProof/>
                  <w:webHidden/>
                </w:rPr>
                <w:fldChar w:fldCharType="end"/>
              </w:r>
            </w:hyperlink>
          </w:p>
          <w:p w14:paraId="13086478" w14:textId="2B582CBD"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699" w:history="1">
              <w:r w:rsidR="00CD2FA5" w:rsidRPr="00770C33">
                <w:rPr>
                  <w:rStyle w:val="Hyperlink"/>
                  <w:b/>
                  <w:bCs/>
                  <w:noProof/>
                </w:rPr>
                <w:t>Figure 5. 24</w:t>
              </w:r>
              <w:r w:rsidR="00CD2FA5" w:rsidRPr="00770C33">
                <w:rPr>
                  <w:rStyle w:val="Hyperlink"/>
                  <w:noProof/>
                </w:rPr>
                <w:t xml:space="preserve"> Extrait de requêtes du domaine d’intérêt 4</w:t>
              </w:r>
              <w:r w:rsidR="00CD2FA5">
                <w:rPr>
                  <w:noProof/>
                  <w:webHidden/>
                </w:rPr>
                <w:tab/>
              </w:r>
              <w:r w:rsidR="00CD2FA5">
                <w:rPr>
                  <w:noProof/>
                  <w:webHidden/>
                </w:rPr>
                <w:fldChar w:fldCharType="begin"/>
              </w:r>
              <w:r w:rsidR="00CD2FA5">
                <w:rPr>
                  <w:noProof/>
                  <w:webHidden/>
                </w:rPr>
                <w:instrText xml:space="preserve"> PAGEREF _Toc11857699 \h </w:instrText>
              </w:r>
              <w:r w:rsidR="00CD2FA5">
                <w:rPr>
                  <w:noProof/>
                  <w:webHidden/>
                </w:rPr>
              </w:r>
              <w:r w:rsidR="00CD2FA5">
                <w:rPr>
                  <w:noProof/>
                  <w:webHidden/>
                </w:rPr>
                <w:fldChar w:fldCharType="separate"/>
              </w:r>
              <w:r w:rsidR="00931C8C">
                <w:rPr>
                  <w:noProof/>
                  <w:webHidden/>
                </w:rPr>
                <w:t>73</w:t>
              </w:r>
              <w:r w:rsidR="00CD2FA5">
                <w:rPr>
                  <w:noProof/>
                  <w:webHidden/>
                </w:rPr>
                <w:fldChar w:fldCharType="end"/>
              </w:r>
            </w:hyperlink>
          </w:p>
          <w:p w14:paraId="44030FF5" w14:textId="07204D09"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0" w:history="1">
              <w:r w:rsidR="00CD2FA5" w:rsidRPr="00770C33">
                <w:rPr>
                  <w:rStyle w:val="Hyperlink"/>
                  <w:b/>
                  <w:bCs/>
                  <w:noProof/>
                </w:rPr>
                <w:t>Figure 5. 25</w:t>
              </w:r>
              <w:r w:rsidR="00CD2FA5" w:rsidRPr="00770C33">
                <w:rPr>
                  <w:rStyle w:val="Hyperlink"/>
                  <w:noProof/>
                </w:rPr>
                <w:t xml:space="preserve"> Extrait de requêtes du domaine d’intérêt 5</w:t>
              </w:r>
              <w:r w:rsidR="00CD2FA5">
                <w:rPr>
                  <w:noProof/>
                  <w:webHidden/>
                </w:rPr>
                <w:tab/>
              </w:r>
              <w:r w:rsidR="00CD2FA5">
                <w:rPr>
                  <w:noProof/>
                  <w:webHidden/>
                </w:rPr>
                <w:fldChar w:fldCharType="begin"/>
              </w:r>
              <w:r w:rsidR="00CD2FA5">
                <w:rPr>
                  <w:noProof/>
                  <w:webHidden/>
                </w:rPr>
                <w:instrText xml:space="preserve"> PAGEREF _Toc11857700 \h </w:instrText>
              </w:r>
              <w:r w:rsidR="00CD2FA5">
                <w:rPr>
                  <w:noProof/>
                  <w:webHidden/>
                </w:rPr>
              </w:r>
              <w:r w:rsidR="00CD2FA5">
                <w:rPr>
                  <w:noProof/>
                  <w:webHidden/>
                </w:rPr>
                <w:fldChar w:fldCharType="separate"/>
              </w:r>
              <w:r w:rsidR="00931C8C">
                <w:rPr>
                  <w:noProof/>
                  <w:webHidden/>
                </w:rPr>
                <w:t>73</w:t>
              </w:r>
              <w:r w:rsidR="00CD2FA5">
                <w:rPr>
                  <w:noProof/>
                  <w:webHidden/>
                </w:rPr>
                <w:fldChar w:fldCharType="end"/>
              </w:r>
            </w:hyperlink>
          </w:p>
          <w:p w14:paraId="448804F8" w14:textId="66FC9C2E"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1" w:history="1">
              <w:r w:rsidR="00CD2FA5" w:rsidRPr="00770C33">
                <w:rPr>
                  <w:rStyle w:val="Hyperlink"/>
                  <w:b/>
                  <w:bCs/>
                  <w:noProof/>
                </w:rPr>
                <w:t>Figure 5. 26</w:t>
              </w:r>
              <w:r w:rsidR="00CD2FA5" w:rsidRPr="00770C33">
                <w:rPr>
                  <w:rStyle w:val="Hyperlink"/>
                  <w:noProof/>
                </w:rPr>
                <w:t xml:space="preserve"> Extrait de requêtes du domaine d’intérêt 6</w:t>
              </w:r>
              <w:r w:rsidR="00CD2FA5">
                <w:rPr>
                  <w:noProof/>
                  <w:webHidden/>
                </w:rPr>
                <w:tab/>
              </w:r>
              <w:r w:rsidR="00CD2FA5">
                <w:rPr>
                  <w:noProof/>
                  <w:webHidden/>
                </w:rPr>
                <w:fldChar w:fldCharType="begin"/>
              </w:r>
              <w:r w:rsidR="00CD2FA5">
                <w:rPr>
                  <w:noProof/>
                  <w:webHidden/>
                </w:rPr>
                <w:instrText xml:space="preserve"> PAGEREF _Toc11857701 \h </w:instrText>
              </w:r>
              <w:r w:rsidR="00CD2FA5">
                <w:rPr>
                  <w:noProof/>
                  <w:webHidden/>
                </w:rPr>
              </w:r>
              <w:r w:rsidR="00CD2FA5">
                <w:rPr>
                  <w:noProof/>
                  <w:webHidden/>
                </w:rPr>
                <w:fldChar w:fldCharType="separate"/>
              </w:r>
              <w:r w:rsidR="00931C8C">
                <w:rPr>
                  <w:noProof/>
                  <w:webHidden/>
                </w:rPr>
                <w:t>73</w:t>
              </w:r>
              <w:r w:rsidR="00CD2FA5">
                <w:rPr>
                  <w:noProof/>
                  <w:webHidden/>
                </w:rPr>
                <w:fldChar w:fldCharType="end"/>
              </w:r>
            </w:hyperlink>
          </w:p>
          <w:p w14:paraId="31336534" w14:textId="22F84760"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2" w:history="1">
              <w:r w:rsidR="00CD2FA5" w:rsidRPr="00770C33">
                <w:rPr>
                  <w:rStyle w:val="Hyperlink"/>
                  <w:b/>
                  <w:bCs/>
                  <w:noProof/>
                </w:rPr>
                <w:t>Figure 5. 27</w:t>
              </w:r>
              <w:r w:rsidR="00CD2FA5" w:rsidRPr="00770C33">
                <w:rPr>
                  <w:rStyle w:val="Hyperlink"/>
                  <w:noProof/>
                </w:rPr>
                <w:t xml:space="preserve"> Extrait de mots clés du domaine d’intérêt 3.</w:t>
              </w:r>
              <w:r w:rsidR="00CD2FA5">
                <w:rPr>
                  <w:noProof/>
                  <w:webHidden/>
                </w:rPr>
                <w:tab/>
              </w:r>
              <w:r w:rsidR="00CD2FA5">
                <w:rPr>
                  <w:noProof/>
                  <w:webHidden/>
                </w:rPr>
                <w:fldChar w:fldCharType="begin"/>
              </w:r>
              <w:r w:rsidR="00CD2FA5">
                <w:rPr>
                  <w:noProof/>
                  <w:webHidden/>
                </w:rPr>
                <w:instrText xml:space="preserve"> PAGEREF _Toc11857702 \h </w:instrText>
              </w:r>
              <w:r w:rsidR="00CD2FA5">
                <w:rPr>
                  <w:noProof/>
                  <w:webHidden/>
                </w:rPr>
              </w:r>
              <w:r w:rsidR="00CD2FA5">
                <w:rPr>
                  <w:noProof/>
                  <w:webHidden/>
                </w:rPr>
                <w:fldChar w:fldCharType="separate"/>
              </w:r>
              <w:r w:rsidR="00931C8C">
                <w:rPr>
                  <w:noProof/>
                  <w:webHidden/>
                </w:rPr>
                <w:t>74</w:t>
              </w:r>
              <w:r w:rsidR="00CD2FA5">
                <w:rPr>
                  <w:noProof/>
                  <w:webHidden/>
                </w:rPr>
                <w:fldChar w:fldCharType="end"/>
              </w:r>
            </w:hyperlink>
          </w:p>
          <w:p w14:paraId="1BBE3DD4" w14:textId="3492BFBB"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3" w:history="1">
              <w:r w:rsidR="00CD2FA5" w:rsidRPr="00770C33">
                <w:rPr>
                  <w:rStyle w:val="Hyperlink"/>
                  <w:b/>
                  <w:bCs/>
                  <w:noProof/>
                </w:rPr>
                <w:t>Figure 5. 28</w:t>
              </w:r>
              <w:r w:rsidR="00CD2FA5" w:rsidRPr="00770C33">
                <w:rPr>
                  <w:rStyle w:val="Hyperlink"/>
                  <w:noProof/>
                </w:rPr>
                <w:t xml:space="preserve"> Vues matérialisées associées au domaine 3.</w:t>
              </w:r>
              <w:r w:rsidR="00CD2FA5">
                <w:rPr>
                  <w:noProof/>
                  <w:webHidden/>
                </w:rPr>
                <w:tab/>
              </w:r>
              <w:r w:rsidR="00CD2FA5">
                <w:rPr>
                  <w:noProof/>
                  <w:webHidden/>
                </w:rPr>
                <w:fldChar w:fldCharType="begin"/>
              </w:r>
              <w:r w:rsidR="00CD2FA5">
                <w:rPr>
                  <w:noProof/>
                  <w:webHidden/>
                </w:rPr>
                <w:instrText xml:space="preserve"> PAGEREF _Toc11857703 \h </w:instrText>
              </w:r>
              <w:r w:rsidR="00CD2FA5">
                <w:rPr>
                  <w:noProof/>
                  <w:webHidden/>
                </w:rPr>
              </w:r>
              <w:r w:rsidR="00CD2FA5">
                <w:rPr>
                  <w:noProof/>
                  <w:webHidden/>
                </w:rPr>
                <w:fldChar w:fldCharType="separate"/>
              </w:r>
              <w:r w:rsidR="00931C8C">
                <w:rPr>
                  <w:noProof/>
                  <w:webHidden/>
                </w:rPr>
                <w:t>75</w:t>
              </w:r>
              <w:r w:rsidR="00CD2FA5">
                <w:rPr>
                  <w:noProof/>
                  <w:webHidden/>
                </w:rPr>
                <w:fldChar w:fldCharType="end"/>
              </w:r>
            </w:hyperlink>
          </w:p>
          <w:p w14:paraId="6C56C1DC" w14:textId="2570249C"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4" w:history="1">
              <w:r w:rsidR="00CD2FA5" w:rsidRPr="00770C33">
                <w:rPr>
                  <w:rStyle w:val="Hyperlink"/>
                  <w:b/>
                  <w:bCs/>
                  <w:noProof/>
                </w:rPr>
                <w:t>Figure 5. 29</w:t>
              </w:r>
              <w:r w:rsidR="00CD2FA5" w:rsidRPr="00770C33">
                <w:rPr>
                  <w:rStyle w:val="Hyperlink"/>
                  <w:noProof/>
                  <w:lang w:val="en-US"/>
                </w:rPr>
                <w:t xml:space="preserve"> Profils organisations initialisés.</w:t>
              </w:r>
              <w:r w:rsidR="00CD2FA5">
                <w:rPr>
                  <w:noProof/>
                  <w:webHidden/>
                </w:rPr>
                <w:tab/>
              </w:r>
              <w:r w:rsidR="00CD2FA5">
                <w:rPr>
                  <w:noProof/>
                  <w:webHidden/>
                </w:rPr>
                <w:fldChar w:fldCharType="begin"/>
              </w:r>
              <w:r w:rsidR="00CD2FA5">
                <w:rPr>
                  <w:noProof/>
                  <w:webHidden/>
                </w:rPr>
                <w:instrText xml:space="preserve"> PAGEREF _Toc11857704 \h </w:instrText>
              </w:r>
              <w:r w:rsidR="00CD2FA5">
                <w:rPr>
                  <w:noProof/>
                  <w:webHidden/>
                </w:rPr>
              </w:r>
              <w:r w:rsidR="00CD2FA5">
                <w:rPr>
                  <w:noProof/>
                  <w:webHidden/>
                </w:rPr>
                <w:fldChar w:fldCharType="separate"/>
              </w:r>
              <w:r w:rsidR="00931C8C">
                <w:rPr>
                  <w:noProof/>
                  <w:webHidden/>
                </w:rPr>
                <w:t>75</w:t>
              </w:r>
              <w:r w:rsidR="00CD2FA5">
                <w:rPr>
                  <w:noProof/>
                  <w:webHidden/>
                </w:rPr>
                <w:fldChar w:fldCharType="end"/>
              </w:r>
            </w:hyperlink>
          </w:p>
          <w:p w14:paraId="5757F893" w14:textId="5FEDF2A5"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5" w:history="1">
              <w:r w:rsidR="00CD2FA5" w:rsidRPr="00770C33">
                <w:rPr>
                  <w:rStyle w:val="Hyperlink"/>
                  <w:b/>
                  <w:bCs/>
                  <w:noProof/>
                </w:rPr>
                <w:t>Figure 5. 30</w:t>
              </w:r>
              <w:r w:rsidR="00CD2FA5" w:rsidRPr="00770C33">
                <w:rPr>
                  <w:rStyle w:val="Hyperlink"/>
                  <w:noProof/>
                </w:rPr>
                <w:t xml:space="preserve"> Liste des requêtes soumises par les utilisateurs du profil ENACTA.</w:t>
              </w:r>
              <w:r w:rsidR="00CD2FA5">
                <w:rPr>
                  <w:noProof/>
                  <w:webHidden/>
                </w:rPr>
                <w:tab/>
              </w:r>
              <w:r w:rsidR="00CD2FA5">
                <w:rPr>
                  <w:noProof/>
                  <w:webHidden/>
                </w:rPr>
                <w:fldChar w:fldCharType="begin"/>
              </w:r>
              <w:r w:rsidR="00CD2FA5">
                <w:rPr>
                  <w:noProof/>
                  <w:webHidden/>
                </w:rPr>
                <w:instrText xml:space="preserve"> PAGEREF _Toc11857705 \h </w:instrText>
              </w:r>
              <w:r w:rsidR="00CD2FA5">
                <w:rPr>
                  <w:noProof/>
                  <w:webHidden/>
                </w:rPr>
              </w:r>
              <w:r w:rsidR="00CD2FA5">
                <w:rPr>
                  <w:noProof/>
                  <w:webHidden/>
                </w:rPr>
                <w:fldChar w:fldCharType="separate"/>
              </w:r>
              <w:r w:rsidR="00931C8C">
                <w:rPr>
                  <w:noProof/>
                  <w:webHidden/>
                </w:rPr>
                <w:t>76</w:t>
              </w:r>
              <w:r w:rsidR="00CD2FA5">
                <w:rPr>
                  <w:noProof/>
                  <w:webHidden/>
                </w:rPr>
                <w:fldChar w:fldCharType="end"/>
              </w:r>
            </w:hyperlink>
          </w:p>
          <w:p w14:paraId="64E80FB8" w14:textId="1936DB47"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6" w:history="1">
              <w:r w:rsidR="00CD2FA5" w:rsidRPr="00770C33">
                <w:rPr>
                  <w:rStyle w:val="Hyperlink"/>
                  <w:b/>
                  <w:bCs/>
                  <w:noProof/>
                </w:rPr>
                <w:t>Figure 5. 31</w:t>
              </w:r>
              <w:r w:rsidR="00CD2FA5" w:rsidRPr="00770C33">
                <w:rPr>
                  <w:rStyle w:val="Hyperlink"/>
                  <w:noProof/>
                </w:rPr>
                <w:t xml:space="preserve"> Liste des mots clés relatives aux requêtes soumises par les utilisateurs du profil ENACTA</w:t>
              </w:r>
              <w:r w:rsidR="00CD2FA5">
                <w:rPr>
                  <w:noProof/>
                  <w:webHidden/>
                </w:rPr>
                <w:tab/>
              </w:r>
              <w:r w:rsidR="00CD2FA5">
                <w:rPr>
                  <w:noProof/>
                  <w:webHidden/>
                </w:rPr>
                <w:fldChar w:fldCharType="begin"/>
              </w:r>
              <w:r w:rsidR="00CD2FA5">
                <w:rPr>
                  <w:noProof/>
                  <w:webHidden/>
                </w:rPr>
                <w:instrText xml:space="preserve"> PAGEREF _Toc11857706 \h </w:instrText>
              </w:r>
              <w:r w:rsidR="00CD2FA5">
                <w:rPr>
                  <w:noProof/>
                  <w:webHidden/>
                </w:rPr>
              </w:r>
              <w:r w:rsidR="00CD2FA5">
                <w:rPr>
                  <w:noProof/>
                  <w:webHidden/>
                </w:rPr>
                <w:fldChar w:fldCharType="separate"/>
              </w:r>
              <w:r w:rsidR="00931C8C">
                <w:rPr>
                  <w:noProof/>
                  <w:webHidden/>
                </w:rPr>
                <w:t>77</w:t>
              </w:r>
              <w:r w:rsidR="00CD2FA5">
                <w:rPr>
                  <w:noProof/>
                  <w:webHidden/>
                </w:rPr>
                <w:fldChar w:fldCharType="end"/>
              </w:r>
            </w:hyperlink>
          </w:p>
          <w:p w14:paraId="35AFEA66" w14:textId="1A483639"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7" w:history="1">
              <w:r w:rsidR="00CD2FA5" w:rsidRPr="00770C33">
                <w:rPr>
                  <w:rStyle w:val="Hyperlink"/>
                  <w:b/>
                  <w:bCs/>
                  <w:noProof/>
                </w:rPr>
                <w:t>Figure 5. 32</w:t>
              </w:r>
              <w:r w:rsidR="00CD2FA5" w:rsidRPr="00770C33">
                <w:rPr>
                  <w:rStyle w:val="Hyperlink"/>
                  <w:noProof/>
                </w:rPr>
                <w:t xml:space="preserve"> Score des six domaines d’intérêt.</w:t>
              </w:r>
              <w:r w:rsidR="00CD2FA5">
                <w:rPr>
                  <w:noProof/>
                  <w:webHidden/>
                </w:rPr>
                <w:tab/>
              </w:r>
              <w:r w:rsidR="00CD2FA5">
                <w:rPr>
                  <w:noProof/>
                  <w:webHidden/>
                </w:rPr>
                <w:fldChar w:fldCharType="begin"/>
              </w:r>
              <w:r w:rsidR="00CD2FA5">
                <w:rPr>
                  <w:noProof/>
                  <w:webHidden/>
                </w:rPr>
                <w:instrText xml:space="preserve"> PAGEREF _Toc11857707 \h </w:instrText>
              </w:r>
              <w:r w:rsidR="00CD2FA5">
                <w:rPr>
                  <w:noProof/>
                  <w:webHidden/>
                </w:rPr>
              </w:r>
              <w:r w:rsidR="00CD2FA5">
                <w:rPr>
                  <w:noProof/>
                  <w:webHidden/>
                </w:rPr>
                <w:fldChar w:fldCharType="separate"/>
              </w:r>
              <w:r w:rsidR="00931C8C">
                <w:rPr>
                  <w:noProof/>
                  <w:webHidden/>
                </w:rPr>
                <w:t>77</w:t>
              </w:r>
              <w:r w:rsidR="00CD2FA5">
                <w:rPr>
                  <w:noProof/>
                  <w:webHidden/>
                </w:rPr>
                <w:fldChar w:fldCharType="end"/>
              </w:r>
            </w:hyperlink>
          </w:p>
          <w:p w14:paraId="38C01BC1" w14:textId="58C5E3C2"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8" w:history="1">
              <w:r w:rsidR="00CD2FA5" w:rsidRPr="00770C33">
                <w:rPr>
                  <w:rStyle w:val="Hyperlink"/>
                  <w:b/>
                  <w:bCs/>
                  <w:noProof/>
                </w:rPr>
                <w:t>Figure 5. 33</w:t>
              </w:r>
              <w:r w:rsidR="00CD2FA5" w:rsidRPr="00770C33">
                <w:rPr>
                  <w:rStyle w:val="Hyperlink"/>
                  <w:noProof/>
                </w:rPr>
                <w:t xml:space="preserve"> Domaine retenu pour le profil ENACTA.</w:t>
              </w:r>
              <w:r w:rsidR="00CD2FA5">
                <w:rPr>
                  <w:noProof/>
                  <w:webHidden/>
                </w:rPr>
                <w:tab/>
              </w:r>
              <w:r w:rsidR="00CD2FA5">
                <w:rPr>
                  <w:noProof/>
                  <w:webHidden/>
                </w:rPr>
                <w:fldChar w:fldCharType="begin"/>
              </w:r>
              <w:r w:rsidR="00CD2FA5">
                <w:rPr>
                  <w:noProof/>
                  <w:webHidden/>
                </w:rPr>
                <w:instrText xml:space="preserve"> PAGEREF _Toc11857708 \h </w:instrText>
              </w:r>
              <w:r w:rsidR="00CD2FA5">
                <w:rPr>
                  <w:noProof/>
                  <w:webHidden/>
                </w:rPr>
              </w:r>
              <w:r w:rsidR="00CD2FA5">
                <w:rPr>
                  <w:noProof/>
                  <w:webHidden/>
                </w:rPr>
                <w:fldChar w:fldCharType="separate"/>
              </w:r>
              <w:r w:rsidR="00931C8C">
                <w:rPr>
                  <w:noProof/>
                  <w:webHidden/>
                </w:rPr>
                <w:t>78</w:t>
              </w:r>
              <w:r w:rsidR="00CD2FA5">
                <w:rPr>
                  <w:noProof/>
                  <w:webHidden/>
                </w:rPr>
                <w:fldChar w:fldCharType="end"/>
              </w:r>
            </w:hyperlink>
          </w:p>
          <w:p w14:paraId="3CF586A4" w14:textId="5CD8DA82" w:rsidR="00CD2FA5" w:rsidRDefault="00F4426F" w:rsidP="00CD2FA5">
            <w:pPr>
              <w:pStyle w:val="TableofFigures"/>
              <w:tabs>
                <w:tab w:val="right" w:leader="dot" w:pos="9016"/>
              </w:tabs>
              <w:ind w:firstLine="0"/>
              <w:rPr>
                <w:rFonts w:asciiTheme="minorHAnsi" w:hAnsiTheme="minorHAnsi"/>
                <w:noProof/>
                <w:sz w:val="22"/>
                <w:lang w:val="en-US" w:eastAsia="en-US"/>
              </w:rPr>
            </w:pPr>
            <w:hyperlink w:anchor="_Toc11857709" w:history="1">
              <w:r w:rsidR="00CD2FA5" w:rsidRPr="00770C33">
                <w:rPr>
                  <w:rStyle w:val="Hyperlink"/>
                  <w:b/>
                  <w:bCs/>
                  <w:noProof/>
                </w:rPr>
                <w:t>Figure 5. 34</w:t>
              </w:r>
              <w:r w:rsidR="00CD2FA5" w:rsidRPr="00770C33">
                <w:rPr>
                  <w:rStyle w:val="Hyperlink"/>
                  <w:noProof/>
                </w:rPr>
                <w:t xml:space="preserve"> Diagramme d’évaluation de l’algorithme d’apprentissage.</w:t>
              </w:r>
              <w:r w:rsidR="00CD2FA5">
                <w:rPr>
                  <w:noProof/>
                  <w:webHidden/>
                </w:rPr>
                <w:tab/>
              </w:r>
              <w:r w:rsidR="00CD2FA5">
                <w:rPr>
                  <w:noProof/>
                  <w:webHidden/>
                </w:rPr>
                <w:fldChar w:fldCharType="begin"/>
              </w:r>
              <w:r w:rsidR="00CD2FA5">
                <w:rPr>
                  <w:noProof/>
                  <w:webHidden/>
                </w:rPr>
                <w:instrText xml:space="preserve"> PAGEREF _Toc11857709 \h </w:instrText>
              </w:r>
              <w:r w:rsidR="00CD2FA5">
                <w:rPr>
                  <w:noProof/>
                  <w:webHidden/>
                </w:rPr>
              </w:r>
              <w:r w:rsidR="00CD2FA5">
                <w:rPr>
                  <w:noProof/>
                  <w:webHidden/>
                </w:rPr>
                <w:fldChar w:fldCharType="separate"/>
              </w:r>
              <w:r w:rsidR="00931C8C">
                <w:rPr>
                  <w:noProof/>
                  <w:webHidden/>
                </w:rPr>
                <w:t>79</w:t>
              </w:r>
              <w:r w:rsidR="00CD2FA5">
                <w:rPr>
                  <w:noProof/>
                  <w:webHidden/>
                </w:rPr>
                <w:fldChar w:fldCharType="end"/>
              </w:r>
            </w:hyperlink>
          </w:p>
          <w:p w14:paraId="2B427890" w14:textId="0EE77EB8" w:rsidR="00CD2FA5" w:rsidRDefault="00CD2FA5" w:rsidP="00135C30">
            <w:pPr>
              <w:tabs>
                <w:tab w:val="left" w:pos="939"/>
                <w:tab w:val="left" w:pos="1340"/>
              </w:tabs>
              <w:ind w:firstLine="0"/>
              <w:rPr>
                <w:lang w:eastAsia="en-US"/>
              </w:rPr>
            </w:pPr>
            <w:r>
              <w:rPr>
                <w:lang w:eastAsia="en-US"/>
              </w:rPr>
              <w:fldChar w:fldCharType="end"/>
            </w:r>
          </w:p>
          <w:p w14:paraId="61F524E5" w14:textId="14954D0C" w:rsidR="006A09F8" w:rsidRDefault="006A09F8" w:rsidP="00135C30">
            <w:pPr>
              <w:tabs>
                <w:tab w:val="left" w:pos="939"/>
                <w:tab w:val="left" w:pos="1340"/>
              </w:tabs>
              <w:ind w:firstLine="0"/>
              <w:rPr>
                <w:lang w:eastAsia="en-US"/>
              </w:rPr>
            </w:pPr>
          </w:p>
          <w:p w14:paraId="3EB96F65" w14:textId="6AF34BB5" w:rsidR="006A09F8" w:rsidRDefault="006A09F8" w:rsidP="00135C30">
            <w:pPr>
              <w:tabs>
                <w:tab w:val="left" w:pos="939"/>
                <w:tab w:val="left" w:pos="1340"/>
              </w:tabs>
              <w:ind w:firstLine="0"/>
              <w:rPr>
                <w:lang w:eastAsia="en-US"/>
              </w:rPr>
            </w:pPr>
          </w:p>
          <w:p w14:paraId="3C6731A1" w14:textId="77777777" w:rsidR="006A09F8" w:rsidRDefault="006A09F8" w:rsidP="00135C30">
            <w:pPr>
              <w:tabs>
                <w:tab w:val="left" w:pos="939"/>
                <w:tab w:val="left" w:pos="1340"/>
              </w:tabs>
              <w:ind w:firstLine="0"/>
              <w:rPr>
                <w:lang w:eastAsia="en-US"/>
              </w:rPr>
            </w:pPr>
          </w:p>
          <w:p w14:paraId="1C501BCC" w14:textId="77777777" w:rsidR="006A09F8" w:rsidRDefault="006A09F8" w:rsidP="00CD2FA5">
            <w:pPr>
              <w:pStyle w:val="TableofFigures"/>
              <w:tabs>
                <w:tab w:val="right" w:leader="dot" w:pos="9016"/>
              </w:tabs>
              <w:ind w:firstLine="0"/>
              <w:rPr>
                <w:lang w:eastAsia="en-US"/>
              </w:rPr>
            </w:pPr>
          </w:p>
          <w:p w14:paraId="2121A356" w14:textId="5DE7AFCC" w:rsidR="00CD2FA5" w:rsidRDefault="00CD2FA5" w:rsidP="00CD2FA5">
            <w:pPr>
              <w:pStyle w:val="TableofFigures"/>
              <w:tabs>
                <w:tab w:val="right" w:leader="dot" w:pos="9016"/>
              </w:tabs>
              <w:ind w:firstLine="0"/>
              <w:rPr>
                <w:rFonts w:asciiTheme="minorHAnsi" w:hAnsiTheme="minorHAnsi"/>
                <w:noProof/>
                <w:sz w:val="22"/>
                <w:lang w:val="en-US" w:eastAsia="en-US"/>
              </w:rPr>
            </w:pPr>
            <w:r>
              <w:rPr>
                <w:lang w:eastAsia="en-US"/>
              </w:rPr>
              <w:lastRenderedPageBreak/>
              <w:fldChar w:fldCharType="begin"/>
            </w:r>
            <w:r>
              <w:rPr>
                <w:lang w:eastAsia="en-US"/>
              </w:rPr>
              <w:instrText xml:space="preserve"> TOC \h \z \c "Figure A." </w:instrText>
            </w:r>
            <w:r>
              <w:rPr>
                <w:lang w:eastAsia="en-US"/>
              </w:rPr>
              <w:fldChar w:fldCharType="separate"/>
            </w:r>
            <w:hyperlink w:anchor="_Toc11857710" w:history="1">
              <w:r w:rsidRPr="001C6E46">
                <w:rPr>
                  <w:rStyle w:val="Hyperlink"/>
                  <w:b/>
                  <w:bCs/>
                  <w:noProof/>
                </w:rPr>
                <w:t>Figure A. 1</w:t>
              </w:r>
              <w:r w:rsidRPr="001C6E46">
                <w:rPr>
                  <w:rStyle w:val="Hyperlink"/>
                  <w:noProof/>
                </w:rPr>
                <w:t xml:space="preserve"> Diagramme de classe associé au domaine de l’accidentologie.</w:t>
              </w:r>
              <w:r>
                <w:rPr>
                  <w:noProof/>
                  <w:webHidden/>
                </w:rPr>
                <w:tab/>
              </w:r>
              <w:r>
                <w:rPr>
                  <w:noProof/>
                  <w:webHidden/>
                </w:rPr>
                <w:fldChar w:fldCharType="begin"/>
              </w:r>
              <w:r>
                <w:rPr>
                  <w:noProof/>
                  <w:webHidden/>
                </w:rPr>
                <w:instrText xml:space="preserve"> PAGEREF _Toc11857710 \h </w:instrText>
              </w:r>
              <w:r>
                <w:rPr>
                  <w:noProof/>
                  <w:webHidden/>
                </w:rPr>
              </w:r>
              <w:r>
                <w:rPr>
                  <w:noProof/>
                  <w:webHidden/>
                </w:rPr>
                <w:fldChar w:fldCharType="separate"/>
              </w:r>
              <w:r w:rsidR="00931C8C">
                <w:rPr>
                  <w:noProof/>
                  <w:webHidden/>
                </w:rPr>
                <w:t>II</w:t>
              </w:r>
              <w:r>
                <w:rPr>
                  <w:noProof/>
                  <w:webHidden/>
                </w:rPr>
                <w:fldChar w:fldCharType="end"/>
              </w:r>
            </w:hyperlink>
          </w:p>
          <w:p w14:paraId="2283EDA4" w14:textId="55DBEE45" w:rsidR="00CD2FA5" w:rsidRDefault="00F4426F" w:rsidP="00CD2FA5">
            <w:pPr>
              <w:pStyle w:val="TableofFigures"/>
              <w:tabs>
                <w:tab w:val="right" w:leader="dot" w:pos="9016"/>
              </w:tabs>
              <w:ind w:firstLine="0"/>
              <w:rPr>
                <w:rFonts w:asciiTheme="minorHAnsi" w:hAnsiTheme="minorHAnsi"/>
                <w:noProof/>
                <w:sz w:val="22"/>
                <w:lang w:val="en-US" w:eastAsia="en-US"/>
              </w:rPr>
            </w:pPr>
            <w:hyperlink r:id="rId13" w:anchor="_Toc11857711" w:history="1">
              <w:r w:rsidR="00CD2FA5" w:rsidRPr="001C6E46">
                <w:rPr>
                  <w:rStyle w:val="Hyperlink"/>
                  <w:b/>
                  <w:bCs/>
                  <w:noProof/>
                </w:rPr>
                <w:t>Figure A. 2</w:t>
              </w:r>
              <w:r w:rsidR="00CD2FA5" w:rsidRPr="001C6E46">
                <w:rPr>
                  <w:rStyle w:val="Hyperlink"/>
                  <w:noProof/>
                </w:rPr>
                <w:t xml:space="preserve"> Modèle conceptuel spatio-multidimensionnel pour l’analyse du phénomène de l’accidentologie, cas d’un seul véhicule impliqué</w:t>
              </w:r>
              <w:r w:rsidR="00CD2FA5">
                <w:rPr>
                  <w:noProof/>
                  <w:webHidden/>
                </w:rPr>
                <w:tab/>
              </w:r>
              <w:r w:rsidR="00CD2FA5">
                <w:rPr>
                  <w:noProof/>
                  <w:webHidden/>
                </w:rPr>
                <w:fldChar w:fldCharType="begin"/>
              </w:r>
              <w:r w:rsidR="00CD2FA5">
                <w:rPr>
                  <w:noProof/>
                  <w:webHidden/>
                </w:rPr>
                <w:instrText xml:space="preserve"> PAGEREF _Toc11857711 \h </w:instrText>
              </w:r>
              <w:r w:rsidR="00CD2FA5">
                <w:rPr>
                  <w:noProof/>
                  <w:webHidden/>
                </w:rPr>
              </w:r>
              <w:r w:rsidR="00CD2FA5">
                <w:rPr>
                  <w:noProof/>
                  <w:webHidden/>
                </w:rPr>
                <w:fldChar w:fldCharType="separate"/>
              </w:r>
              <w:r w:rsidR="00931C8C">
                <w:rPr>
                  <w:noProof/>
                  <w:webHidden/>
                </w:rPr>
                <w:t>V</w:t>
              </w:r>
              <w:r w:rsidR="00CD2FA5">
                <w:rPr>
                  <w:noProof/>
                  <w:webHidden/>
                </w:rPr>
                <w:fldChar w:fldCharType="end"/>
              </w:r>
            </w:hyperlink>
          </w:p>
          <w:p w14:paraId="3A40666C" w14:textId="3D1D2F98" w:rsidR="00CD2FA5" w:rsidRDefault="00F4426F" w:rsidP="00CD2FA5">
            <w:pPr>
              <w:pStyle w:val="TableofFigures"/>
              <w:tabs>
                <w:tab w:val="right" w:leader="dot" w:pos="9016"/>
              </w:tabs>
              <w:ind w:firstLine="0"/>
              <w:rPr>
                <w:rFonts w:asciiTheme="minorHAnsi" w:hAnsiTheme="minorHAnsi"/>
                <w:noProof/>
                <w:sz w:val="22"/>
                <w:lang w:val="en-US" w:eastAsia="en-US"/>
              </w:rPr>
            </w:pPr>
            <w:hyperlink r:id="rId14" w:anchor="_Toc11857712" w:history="1">
              <w:r w:rsidR="00CD2FA5" w:rsidRPr="001C6E46">
                <w:rPr>
                  <w:rStyle w:val="Hyperlink"/>
                  <w:b/>
                  <w:bCs/>
                  <w:noProof/>
                </w:rPr>
                <w:t>Figure A. 3</w:t>
              </w:r>
              <w:r w:rsidR="00CD2FA5" w:rsidRPr="001C6E46">
                <w:rPr>
                  <w:rStyle w:val="Hyperlink"/>
                  <w:noProof/>
                </w:rPr>
                <w:t xml:space="preserve"> Modèle conceptuel spatio-multidimensionnel pour l’analyse du phénomène de l’accidentologie, cas de deux véhicules impliqués.</w:t>
              </w:r>
              <w:r w:rsidR="00CD2FA5">
                <w:rPr>
                  <w:noProof/>
                  <w:webHidden/>
                </w:rPr>
                <w:tab/>
              </w:r>
              <w:r w:rsidR="00CD2FA5">
                <w:rPr>
                  <w:noProof/>
                  <w:webHidden/>
                </w:rPr>
                <w:fldChar w:fldCharType="begin"/>
              </w:r>
              <w:r w:rsidR="00CD2FA5">
                <w:rPr>
                  <w:noProof/>
                  <w:webHidden/>
                </w:rPr>
                <w:instrText xml:space="preserve"> PAGEREF _Toc11857712 \h </w:instrText>
              </w:r>
              <w:r w:rsidR="00CD2FA5">
                <w:rPr>
                  <w:noProof/>
                  <w:webHidden/>
                </w:rPr>
              </w:r>
              <w:r w:rsidR="00CD2FA5">
                <w:rPr>
                  <w:noProof/>
                  <w:webHidden/>
                </w:rPr>
                <w:fldChar w:fldCharType="separate"/>
              </w:r>
              <w:r w:rsidR="00931C8C">
                <w:rPr>
                  <w:noProof/>
                  <w:webHidden/>
                </w:rPr>
                <w:t>VI</w:t>
              </w:r>
              <w:r w:rsidR="00CD2FA5">
                <w:rPr>
                  <w:noProof/>
                  <w:webHidden/>
                </w:rPr>
                <w:fldChar w:fldCharType="end"/>
              </w:r>
            </w:hyperlink>
          </w:p>
          <w:p w14:paraId="53A61FC4" w14:textId="57898BE2" w:rsidR="00CD2FA5" w:rsidRDefault="00F4426F" w:rsidP="00CD2FA5">
            <w:pPr>
              <w:pStyle w:val="TableofFigures"/>
              <w:tabs>
                <w:tab w:val="right" w:leader="dot" w:pos="9016"/>
              </w:tabs>
              <w:ind w:firstLine="0"/>
              <w:rPr>
                <w:rFonts w:asciiTheme="minorHAnsi" w:hAnsiTheme="minorHAnsi"/>
                <w:noProof/>
                <w:sz w:val="22"/>
                <w:lang w:val="en-US" w:eastAsia="en-US"/>
              </w:rPr>
            </w:pPr>
            <w:hyperlink r:id="rId15" w:anchor="_Toc11857713" w:history="1">
              <w:r w:rsidR="00CD2FA5" w:rsidRPr="001C6E46">
                <w:rPr>
                  <w:rStyle w:val="Hyperlink"/>
                  <w:b/>
                  <w:bCs/>
                  <w:noProof/>
                </w:rPr>
                <w:t xml:space="preserve">Figure A. 4 </w:t>
              </w:r>
              <w:r w:rsidR="00CD2FA5" w:rsidRPr="001C6E46">
                <w:rPr>
                  <w:rStyle w:val="Hyperlink"/>
                  <w:noProof/>
                </w:rPr>
                <w:t>Modèle conceptuel spatio-multidimensionnel pour l’analyse du phénomène de l’accidentologie, cas de plus de deux véhicules impliqués</w:t>
              </w:r>
              <w:r w:rsidR="00CD2FA5">
                <w:rPr>
                  <w:noProof/>
                  <w:webHidden/>
                </w:rPr>
                <w:tab/>
              </w:r>
              <w:r w:rsidR="00CD2FA5">
                <w:rPr>
                  <w:noProof/>
                  <w:webHidden/>
                </w:rPr>
                <w:fldChar w:fldCharType="begin"/>
              </w:r>
              <w:r w:rsidR="00CD2FA5">
                <w:rPr>
                  <w:noProof/>
                  <w:webHidden/>
                </w:rPr>
                <w:instrText xml:space="preserve"> PAGEREF _Toc11857713 \h </w:instrText>
              </w:r>
              <w:r w:rsidR="00CD2FA5">
                <w:rPr>
                  <w:noProof/>
                  <w:webHidden/>
                </w:rPr>
              </w:r>
              <w:r w:rsidR="00CD2FA5">
                <w:rPr>
                  <w:noProof/>
                  <w:webHidden/>
                </w:rPr>
                <w:fldChar w:fldCharType="separate"/>
              </w:r>
              <w:r w:rsidR="00931C8C">
                <w:rPr>
                  <w:noProof/>
                  <w:webHidden/>
                </w:rPr>
                <w:t>VII</w:t>
              </w:r>
              <w:r w:rsidR="00CD2FA5">
                <w:rPr>
                  <w:noProof/>
                  <w:webHidden/>
                </w:rPr>
                <w:fldChar w:fldCharType="end"/>
              </w:r>
            </w:hyperlink>
          </w:p>
          <w:p w14:paraId="14248832" w14:textId="271D7693" w:rsidR="00CD2FA5" w:rsidRDefault="00CD2FA5" w:rsidP="00CD2FA5">
            <w:pPr>
              <w:ind w:firstLine="0"/>
              <w:rPr>
                <w:lang w:eastAsia="en-US"/>
              </w:rPr>
            </w:pPr>
            <w:r>
              <w:rPr>
                <w:lang w:eastAsia="en-US"/>
              </w:rPr>
              <w:fldChar w:fldCharType="end"/>
            </w:r>
          </w:p>
        </w:tc>
      </w:tr>
    </w:tbl>
    <w:p w14:paraId="3FBFB838" w14:textId="6EEBDF73" w:rsidR="00177A3E" w:rsidRDefault="00177A3E" w:rsidP="00902161">
      <w:pPr>
        <w:ind w:firstLine="0"/>
        <w:rPr>
          <w:lang w:eastAsia="en-US"/>
        </w:rPr>
      </w:pPr>
    </w:p>
    <w:p w14:paraId="1EF38551" w14:textId="03967CA1" w:rsidR="00177A3E" w:rsidRPr="00177A3E" w:rsidRDefault="00177A3E" w:rsidP="00177A3E">
      <w:pPr>
        <w:tabs>
          <w:tab w:val="left" w:pos="1427"/>
        </w:tabs>
        <w:rPr>
          <w:lang w:eastAsia="en-US"/>
        </w:rPr>
        <w:sectPr w:rsidR="00177A3E" w:rsidRPr="00177A3E" w:rsidSect="008D5821">
          <w:pgSz w:w="11906" w:h="16838" w:code="9"/>
          <w:pgMar w:top="1440" w:right="1440" w:bottom="1440" w:left="1440" w:header="708" w:footer="708" w:gutter="0"/>
          <w:cols w:space="708"/>
          <w:docGrid w:linePitch="360"/>
        </w:sectPr>
      </w:pPr>
    </w:p>
    <w:p w14:paraId="2A5ECC26" w14:textId="787B44F0" w:rsidR="008A5D9C" w:rsidRPr="008A5D9C" w:rsidRDefault="008A5D9C" w:rsidP="00AF3027">
      <w:pPr>
        <w:ind w:firstLine="0"/>
        <w:rPr>
          <w:lang w:eastAsia="en-US"/>
        </w:rPr>
        <w:sectPr w:rsidR="008A5D9C" w:rsidRPr="008A5D9C" w:rsidSect="008D5821">
          <w:pgSz w:w="11906" w:h="16838" w:code="9"/>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8996"/>
      </w:tblGrid>
      <w:tr w:rsidR="007B56FF" w14:paraId="28D18D04" w14:textId="77777777" w:rsidTr="002C6D0C">
        <w:tc>
          <w:tcPr>
            <w:tcW w:w="9016" w:type="dxa"/>
            <w:tcBorders>
              <w:top w:val="double" w:sz="4" w:space="0" w:color="auto"/>
              <w:left w:val="double" w:sz="4" w:space="0" w:color="auto"/>
              <w:bottom w:val="double" w:sz="4" w:space="0" w:color="auto"/>
              <w:right w:val="double" w:sz="4" w:space="0" w:color="auto"/>
            </w:tcBorders>
          </w:tcPr>
          <w:p w14:paraId="2002DC7E" w14:textId="4410FA7F" w:rsidR="007B56FF" w:rsidRPr="00135C30" w:rsidRDefault="00BB1155" w:rsidP="00135C30">
            <w:pPr>
              <w:pStyle w:val="Heading1"/>
              <w:numPr>
                <w:ilvl w:val="0"/>
                <w:numId w:val="0"/>
              </w:numPr>
              <w:jc w:val="center"/>
              <w:outlineLvl w:val="0"/>
            </w:pPr>
            <w:bookmarkStart w:id="3" w:name="_Toc11850379"/>
            <w:bookmarkStart w:id="4" w:name="_Toc536733354"/>
            <w:r>
              <w:t>Liste</w:t>
            </w:r>
            <w:r w:rsidR="007B56FF" w:rsidRPr="00135C30">
              <w:t xml:space="preserve"> des tabl</w:t>
            </w:r>
            <w:bookmarkEnd w:id="3"/>
            <w:r w:rsidR="000D5E89">
              <w:t>eaux</w:t>
            </w:r>
          </w:p>
        </w:tc>
      </w:tr>
      <w:tr w:rsidR="007B56FF" w14:paraId="5EAE38F5" w14:textId="77777777" w:rsidTr="002C6D0C">
        <w:tc>
          <w:tcPr>
            <w:tcW w:w="9016" w:type="dxa"/>
            <w:tcBorders>
              <w:top w:val="double" w:sz="4" w:space="0" w:color="auto"/>
              <w:left w:val="double" w:sz="4" w:space="0" w:color="auto"/>
              <w:bottom w:val="double" w:sz="4" w:space="0" w:color="auto"/>
              <w:right w:val="double" w:sz="4" w:space="0" w:color="auto"/>
            </w:tcBorders>
          </w:tcPr>
          <w:p w14:paraId="2E4DAA11" w14:textId="65555434" w:rsidR="007B56FF" w:rsidRPr="00146058" w:rsidRDefault="007B56FF" w:rsidP="007B56FF">
            <w:pPr>
              <w:pStyle w:val="TableofFigures"/>
              <w:tabs>
                <w:tab w:val="right" w:leader="dot" w:pos="9016"/>
              </w:tabs>
              <w:ind w:firstLine="0"/>
              <w:rPr>
                <w:rFonts w:asciiTheme="minorHAnsi" w:hAnsiTheme="minorHAnsi"/>
                <w:noProof/>
                <w:sz w:val="22"/>
                <w:lang w:val="en-US" w:eastAsia="en-US"/>
              </w:rPr>
            </w:pPr>
            <w:r w:rsidRPr="00146058">
              <w:rPr>
                <w:rFonts w:ascii="Times New Roman" w:hAnsi="Times New Roman" w:cs="Times New Roman"/>
              </w:rPr>
              <w:fldChar w:fldCharType="begin"/>
            </w:r>
            <w:r w:rsidRPr="00146058">
              <w:rPr>
                <w:rFonts w:ascii="Times New Roman" w:hAnsi="Times New Roman" w:cs="Times New Roman"/>
              </w:rPr>
              <w:instrText xml:space="preserve"> TOC \h \z \c "Tableau 3." </w:instrText>
            </w:r>
            <w:r w:rsidRPr="00146058">
              <w:rPr>
                <w:rFonts w:ascii="Times New Roman" w:hAnsi="Times New Roman" w:cs="Times New Roman"/>
              </w:rPr>
              <w:fldChar w:fldCharType="separate"/>
            </w:r>
            <w:hyperlink w:anchor="_Toc11862151" w:history="1">
              <w:r w:rsidRPr="00146058">
                <w:rPr>
                  <w:rStyle w:val="Hyperlink"/>
                  <w:b/>
                  <w:bCs/>
                  <w:noProof/>
                </w:rPr>
                <w:t>Tableau 3. 1</w:t>
              </w:r>
              <w:r w:rsidRPr="00146058">
                <w:rPr>
                  <w:rStyle w:val="Hyperlink"/>
                  <w:noProof/>
                </w:rPr>
                <w:t xml:space="preserve"> Nombre d’accidents, de décès et de blessés par année en Algérie de 2014 à 2018.</w:t>
              </w:r>
              <w:r w:rsidRPr="00146058">
                <w:rPr>
                  <w:noProof/>
                  <w:webHidden/>
                </w:rPr>
                <w:tab/>
              </w:r>
              <w:r w:rsidRPr="00146058">
                <w:rPr>
                  <w:noProof/>
                  <w:webHidden/>
                </w:rPr>
                <w:fldChar w:fldCharType="begin"/>
              </w:r>
              <w:r w:rsidRPr="00146058">
                <w:rPr>
                  <w:noProof/>
                  <w:webHidden/>
                </w:rPr>
                <w:instrText xml:space="preserve"> PAGEREF _Toc11862151 \h </w:instrText>
              </w:r>
              <w:r w:rsidRPr="00146058">
                <w:rPr>
                  <w:noProof/>
                  <w:webHidden/>
                </w:rPr>
              </w:r>
              <w:r w:rsidRPr="00146058">
                <w:rPr>
                  <w:noProof/>
                  <w:webHidden/>
                </w:rPr>
                <w:fldChar w:fldCharType="separate"/>
              </w:r>
              <w:r w:rsidR="00931C8C">
                <w:rPr>
                  <w:noProof/>
                  <w:webHidden/>
                </w:rPr>
                <w:t>37</w:t>
              </w:r>
              <w:r w:rsidRPr="00146058">
                <w:rPr>
                  <w:noProof/>
                  <w:webHidden/>
                </w:rPr>
                <w:fldChar w:fldCharType="end"/>
              </w:r>
            </w:hyperlink>
          </w:p>
          <w:p w14:paraId="74820D7D" w14:textId="418CAB5C"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52" w:history="1">
              <w:r w:rsidR="007B56FF" w:rsidRPr="00146058">
                <w:rPr>
                  <w:rStyle w:val="Hyperlink"/>
                  <w:b/>
                  <w:bCs/>
                  <w:noProof/>
                </w:rPr>
                <w:t>Tableau 3. 2</w:t>
              </w:r>
              <w:r w:rsidR="007B56FF" w:rsidRPr="00146058">
                <w:rPr>
                  <w:rStyle w:val="Hyperlink"/>
                  <w:noProof/>
                </w:rPr>
                <w:t xml:space="preserve"> Taux de décès et de blessés par rapport aux populations en Algérie de 2014 à 2018.</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_Toc11862152 \h </w:instrText>
              </w:r>
              <w:r w:rsidR="007B56FF" w:rsidRPr="00146058">
                <w:rPr>
                  <w:noProof/>
                  <w:webHidden/>
                </w:rPr>
              </w:r>
              <w:r w:rsidR="007B56FF" w:rsidRPr="00146058">
                <w:rPr>
                  <w:noProof/>
                  <w:webHidden/>
                </w:rPr>
                <w:fldChar w:fldCharType="separate"/>
              </w:r>
              <w:r w:rsidR="00931C8C">
                <w:rPr>
                  <w:noProof/>
                  <w:webHidden/>
                </w:rPr>
                <w:t>38</w:t>
              </w:r>
              <w:r w:rsidR="007B56FF" w:rsidRPr="00146058">
                <w:rPr>
                  <w:noProof/>
                  <w:webHidden/>
                </w:rPr>
                <w:fldChar w:fldCharType="end"/>
              </w:r>
            </w:hyperlink>
          </w:p>
          <w:p w14:paraId="3C4C60E8" w14:textId="4C4BB12B"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53" w:history="1">
              <w:r w:rsidR="007B56FF" w:rsidRPr="00146058">
                <w:rPr>
                  <w:rStyle w:val="Hyperlink"/>
                  <w:b/>
                  <w:bCs/>
                  <w:noProof/>
                </w:rPr>
                <w:t>Tableau 3. 3</w:t>
              </w:r>
              <w:r w:rsidR="007B56FF" w:rsidRPr="00146058">
                <w:rPr>
                  <w:rStyle w:val="Hyperlink"/>
                  <w:noProof/>
                </w:rPr>
                <w:t xml:space="preserve"> Les différentes institutions impliquées dans le domaine de la sécurité routière en Algérie [WEB3]</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_Toc11862153 \h </w:instrText>
              </w:r>
              <w:r w:rsidR="007B56FF" w:rsidRPr="00146058">
                <w:rPr>
                  <w:noProof/>
                  <w:webHidden/>
                </w:rPr>
              </w:r>
              <w:r w:rsidR="007B56FF" w:rsidRPr="00146058">
                <w:rPr>
                  <w:noProof/>
                  <w:webHidden/>
                </w:rPr>
                <w:fldChar w:fldCharType="separate"/>
              </w:r>
              <w:r w:rsidR="00931C8C">
                <w:rPr>
                  <w:noProof/>
                  <w:webHidden/>
                </w:rPr>
                <w:t>39</w:t>
              </w:r>
              <w:r w:rsidR="007B56FF" w:rsidRPr="00146058">
                <w:rPr>
                  <w:noProof/>
                  <w:webHidden/>
                </w:rPr>
                <w:fldChar w:fldCharType="end"/>
              </w:r>
            </w:hyperlink>
          </w:p>
          <w:p w14:paraId="592E7EB8" w14:textId="77777777" w:rsidR="007B56FF" w:rsidRPr="00146058" w:rsidRDefault="007B56FF" w:rsidP="007B56FF">
            <w:pPr>
              <w:ind w:firstLine="0"/>
              <w:rPr>
                <w:rFonts w:ascii="Times New Roman" w:hAnsi="Times New Roman" w:cs="Times New Roman"/>
              </w:rPr>
            </w:pPr>
            <w:r w:rsidRPr="00146058">
              <w:rPr>
                <w:rFonts w:ascii="Times New Roman" w:hAnsi="Times New Roman" w:cs="Times New Roman"/>
              </w:rPr>
              <w:fldChar w:fldCharType="end"/>
            </w:r>
          </w:p>
          <w:p w14:paraId="67C03BE6" w14:textId="29829454" w:rsidR="007B56FF" w:rsidRPr="00146058" w:rsidRDefault="007B56FF" w:rsidP="007B56FF">
            <w:pPr>
              <w:pStyle w:val="TableofFigures"/>
              <w:tabs>
                <w:tab w:val="right" w:leader="dot" w:pos="9016"/>
              </w:tabs>
              <w:ind w:firstLine="0"/>
              <w:rPr>
                <w:rFonts w:asciiTheme="minorHAnsi" w:hAnsiTheme="minorHAnsi"/>
                <w:noProof/>
                <w:sz w:val="22"/>
                <w:lang w:val="en-US" w:eastAsia="en-US"/>
              </w:rPr>
            </w:pPr>
            <w:r w:rsidRPr="00146058">
              <w:rPr>
                <w:rFonts w:ascii="Times New Roman" w:hAnsi="Times New Roman" w:cs="Times New Roman"/>
              </w:rPr>
              <w:fldChar w:fldCharType="begin"/>
            </w:r>
            <w:r w:rsidRPr="00146058">
              <w:rPr>
                <w:rFonts w:ascii="Times New Roman" w:hAnsi="Times New Roman" w:cs="Times New Roman"/>
              </w:rPr>
              <w:instrText xml:space="preserve"> TOC \h \z \c "Tableau 4." </w:instrText>
            </w:r>
            <w:r w:rsidRPr="00146058">
              <w:rPr>
                <w:rFonts w:ascii="Times New Roman" w:hAnsi="Times New Roman" w:cs="Times New Roman"/>
              </w:rPr>
              <w:fldChar w:fldCharType="separate"/>
            </w:r>
            <w:hyperlink w:anchor="_Toc11862160" w:history="1">
              <w:r w:rsidRPr="00146058">
                <w:rPr>
                  <w:rStyle w:val="Hyperlink"/>
                  <w:b/>
                  <w:bCs/>
                  <w:noProof/>
                </w:rPr>
                <w:t>Tableau 4. 1</w:t>
              </w:r>
              <w:r w:rsidRPr="00146058">
                <w:rPr>
                  <w:rStyle w:val="Hyperlink"/>
                  <w:noProof/>
                </w:rPr>
                <w:t xml:space="preserve"> Définition des domaines d’intérêt.</w:t>
              </w:r>
              <w:r w:rsidRPr="00146058">
                <w:rPr>
                  <w:noProof/>
                  <w:webHidden/>
                </w:rPr>
                <w:tab/>
              </w:r>
              <w:r w:rsidRPr="00146058">
                <w:rPr>
                  <w:noProof/>
                  <w:webHidden/>
                </w:rPr>
                <w:fldChar w:fldCharType="begin"/>
              </w:r>
              <w:r w:rsidRPr="00146058">
                <w:rPr>
                  <w:noProof/>
                  <w:webHidden/>
                </w:rPr>
                <w:instrText xml:space="preserve"> PAGEREF _Toc11862160 \h </w:instrText>
              </w:r>
              <w:r w:rsidRPr="00146058">
                <w:rPr>
                  <w:noProof/>
                  <w:webHidden/>
                </w:rPr>
              </w:r>
              <w:r w:rsidRPr="00146058">
                <w:rPr>
                  <w:noProof/>
                  <w:webHidden/>
                </w:rPr>
                <w:fldChar w:fldCharType="separate"/>
              </w:r>
              <w:r w:rsidR="00931C8C">
                <w:rPr>
                  <w:noProof/>
                  <w:webHidden/>
                </w:rPr>
                <w:t>54</w:t>
              </w:r>
              <w:r w:rsidRPr="00146058">
                <w:rPr>
                  <w:noProof/>
                  <w:webHidden/>
                </w:rPr>
                <w:fldChar w:fldCharType="end"/>
              </w:r>
            </w:hyperlink>
          </w:p>
          <w:p w14:paraId="54C6C557" w14:textId="243E1EAE"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61" w:history="1">
              <w:r w:rsidR="007B56FF" w:rsidRPr="00146058">
                <w:rPr>
                  <w:rStyle w:val="Hyperlink"/>
                  <w:b/>
                  <w:bCs/>
                  <w:noProof/>
                </w:rPr>
                <w:t>Tableau 4. 2</w:t>
              </w:r>
              <w:r w:rsidR="007B56FF" w:rsidRPr="00146058">
                <w:rPr>
                  <w:rStyle w:val="Hyperlink"/>
                  <w:noProof/>
                </w:rPr>
                <w:t xml:space="preserve"> Mots clés de chaque requête.</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_Toc11862161 \h </w:instrText>
              </w:r>
              <w:r w:rsidR="007B56FF" w:rsidRPr="00146058">
                <w:rPr>
                  <w:noProof/>
                  <w:webHidden/>
                </w:rPr>
              </w:r>
              <w:r w:rsidR="007B56FF" w:rsidRPr="00146058">
                <w:rPr>
                  <w:noProof/>
                  <w:webHidden/>
                </w:rPr>
                <w:fldChar w:fldCharType="separate"/>
              </w:r>
              <w:r w:rsidR="00931C8C">
                <w:rPr>
                  <w:noProof/>
                  <w:webHidden/>
                </w:rPr>
                <w:t>54</w:t>
              </w:r>
              <w:r w:rsidR="007B56FF" w:rsidRPr="00146058">
                <w:rPr>
                  <w:noProof/>
                  <w:webHidden/>
                </w:rPr>
                <w:fldChar w:fldCharType="end"/>
              </w:r>
            </w:hyperlink>
          </w:p>
          <w:p w14:paraId="688D6BD3" w14:textId="71E4F00C"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62" w:history="1">
              <w:r w:rsidR="007B56FF" w:rsidRPr="00146058">
                <w:rPr>
                  <w:rStyle w:val="Hyperlink"/>
                  <w:b/>
                  <w:bCs/>
                  <w:noProof/>
                </w:rPr>
                <w:t>Tableau 4. 3</w:t>
              </w:r>
              <w:r w:rsidR="007B56FF" w:rsidRPr="00146058">
                <w:rPr>
                  <w:rStyle w:val="Hyperlink"/>
                  <w:noProof/>
                </w:rPr>
                <w:t xml:space="preserve"> Poids des mots clés par domaine.</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_Toc11862162 \h </w:instrText>
              </w:r>
              <w:r w:rsidR="007B56FF" w:rsidRPr="00146058">
                <w:rPr>
                  <w:noProof/>
                  <w:webHidden/>
                </w:rPr>
              </w:r>
              <w:r w:rsidR="007B56FF" w:rsidRPr="00146058">
                <w:rPr>
                  <w:noProof/>
                  <w:webHidden/>
                </w:rPr>
                <w:fldChar w:fldCharType="separate"/>
              </w:r>
              <w:r w:rsidR="00931C8C">
                <w:rPr>
                  <w:noProof/>
                  <w:webHidden/>
                </w:rPr>
                <w:t>55</w:t>
              </w:r>
              <w:r w:rsidR="007B56FF" w:rsidRPr="00146058">
                <w:rPr>
                  <w:noProof/>
                  <w:webHidden/>
                </w:rPr>
                <w:fldChar w:fldCharType="end"/>
              </w:r>
            </w:hyperlink>
          </w:p>
          <w:p w14:paraId="146E79F6" w14:textId="22EBFB5F"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63" w:history="1">
              <w:r w:rsidR="007B56FF" w:rsidRPr="00146058">
                <w:rPr>
                  <w:rStyle w:val="Hyperlink"/>
                  <w:b/>
                  <w:bCs/>
                  <w:noProof/>
                </w:rPr>
                <w:t>Tableau 4. 4</w:t>
              </w:r>
              <w:r w:rsidR="007B56FF" w:rsidRPr="00146058">
                <w:rPr>
                  <w:rStyle w:val="Hyperlink"/>
                  <w:noProof/>
                </w:rPr>
                <w:t xml:space="preserve"> Requêtes du profil P1.</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_Toc11862163 \h </w:instrText>
              </w:r>
              <w:r w:rsidR="007B56FF" w:rsidRPr="00146058">
                <w:rPr>
                  <w:noProof/>
                  <w:webHidden/>
                </w:rPr>
              </w:r>
              <w:r w:rsidR="007B56FF" w:rsidRPr="00146058">
                <w:rPr>
                  <w:noProof/>
                  <w:webHidden/>
                </w:rPr>
                <w:fldChar w:fldCharType="separate"/>
              </w:r>
              <w:r w:rsidR="00931C8C">
                <w:rPr>
                  <w:noProof/>
                  <w:webHidden/>
                </w:rPr>
                <w:t>55</w:t>
              </w:r>
              <w:r w:rsidR="007B56FF" w:rsidRPr="00146058">
                <w:rPr>
                  <w:noProof/>
                  <w:webHidden/>
                </w:rPr>
                <w:fldChar w:fldCharType="end"/>
              </w:r>
            </w:hyperlink>
          </w:p>
          <w:p w14:paraId="6D4992F4" w14:textId="61426593"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64" w:history="1">
              <w:r w:rsidR="007B56FF" w:rsidRPr="00146058">
                <w:rPr>
                  <w:rStyle w:val="Hyperlink"/>
                  <w:b/>
                  <w:bCs/>
                  <w:noProof/>
                </w:rPr>
                <w:t>Tableau 4. 5</w:t>
              </w:r>
              <w:r w:rsidR="007B56FF" w:rsidRPr="00146058">
                <w:rPr>
                  <w:rStyle w:val="Hyperlink"/>
                  <w:noProof/>
                </w:rPr>
                <w:t xml:space="preserve"> Poids des mots du profil P1.</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_Toc11862164 \h </w:instrText>
              </w:r>
              <w:r w:rsidR="007B56FF" w:rsidRPr="00146058">
                <w:rPr>
                  <w:noProof/>
                  <w:webHidden/>
                </w:rPr>
              </w:r>
              <w:r w:rsidR="007B56FF" w:rsidRPr="00146058">
                <w:rPr>
                  <w:noProof/>
                  <w:webHidden/>
                </w:rPr>
                <w:fldChar w:fldCharType="separate"/>
              </w:r>
              <w:r w:rsidR="00931C8C">
                <w:rPr>
                  <w:noProof/>
                  <w:webHidden/>
                </w:rPr>
                <w:t>55</w:t>
              </w:r>
              <w:r w:rsidR="007B56FF" w:rsidRPr="00146058">
                <w:rPr>
                  <w:noProof/>
                  <w:webHidden/>
                </w:rPr>
                <w:fldChar w:fldCharType="end"/>
              </w:r>
            </w:hyperlink>
          </w:p>
          <w:p w14:paraId="3A978A82" w14:textId="61AEDCA0"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65" w:history="1">
              <w:r w:rsidR="007B56FF" w:rsidRPr="00146058">
                <w:rPr>
                  <w:rStyle w:val="Hyperlink"/>
                  <w:b/>
                  <w:bCs/>
                  <w:noProof/>
                </w:rPr>
                <w:t>Tableau 4. 6</w:t>
              </w:r>
              <w:r w:rsidR="007B56FF" w:rsidRPr="00146058">
                <w:rPr>
                  <w:rStyle w:val="Hyperlink"/>
                  <w:noProof/>
                </w:rPr>
                <w:t xml:space="preserve"> Calcule du score du domaine 1.</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_Toc11862165 \h </w:instrText>
              </w:r>
              <w:r w:rsidR="007B56FF" w:rsidRPr="00146058">
                <w:rPr>
                  <w:noProof/>
                  <w:webHidden/>
                </w:rPr>
              </w:r>
              <w:r w:rsidR="007B56FF" w:rsidRPr="00146058">
                <w:rPr>
                  <w:noProof/>
                  <w:webHidden/>
                </w:rPr>
                <w:fldChar w:fldCharType="separate"/>
              </w:r>
              <w:r w:rsidR="00931C8C">
                <w:rPr>
                  <w:noProof/>
                  <w:webHidden/>
                </w:rPr>
                <w:t>56</w:t>
              </w:r>
              <w:r w:rsidR="007B56FF" w:rsidRPr="00146058">
                <w:rPr>
                  <w:noProof/>
                  <w:webHidden/>
                </w:rPr>
                <w:fldChar w:fldCharType="end"/>
              </w:r>
            </w:hyperlink>
          </w:p>
          <w:p w14:paraId="62A97E68" w14:textId="5DD4B5D0"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66" w:history="1">
              <w:r w:rsidR="007B56FF" w:rsidRPr="00146058">
                <w:rPr>
                  <w:rStyle w:val="Hyperlink"/>
                  <w:b/>
                  <w:bCs/>
                  <w:noProof/>
                </w:rPr>
                <w:t>Tableau 4. 7</w:t>
              </w:r>
              <w:r w:rsidR="007B56FF" w:rsidRPr="00146058">
                <w:rPr>
                  <w:rStyle w:val="Hyperlink"/>
                  <w:noProof/>
                </w:rPr>
                <w:t xml:space="preserve"> Calcule du score du domaine 2.</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_Toc11862166 \h </w:instrText>
              </w:r>
              <w:r w:rsidR="007B56FF" w:rsidRPr="00146058">
                <w:rPr>
                  <w:noProof/>
                  <w:webHidden/>
                </w:rPr>
              </w:r>
              <w:r w:rsidR="007B56FF" w:rsidRPr="00146058">
                <w:rPr>
                  <w:noProof/>
                  <w:webHidden/>
                </w:rPr>
                <w:fldChar w:fldCharType="separate"/>
              </w:r>
              <w:r w:rsidR="00931C8C">
                <w:rPr>
                  <w:noProof/>
                  <w:webHidden/>
                </w:rPr>
                <w:t>56</w:t>
              </w:r>
              <w:r w:rsidR="007B56FF" w:rsidRPr="00146058">
                <w:rPr>
                  <w:noProof/>
                  <w:webHidden/>
                </w:rPr>
                <w:fldChar w:fldCharType="end"/>
              </w:r>
            </w:hyperlink>
          </w:p>
          <w:p w14:paraId="1B634C2D" w14:textId="484F377B"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67" w:history="1">
              <w:r w:rsidR="007B56FF" w:rsidRPr="00146058">
                <w:rPr>
                  <w:rStyle w:val="Hyperlink"/>
                  <w:b/>
                  <w:bCs/>
                  <w:noProof/>
                </w:rPr>
                <w:t>Tableau 4. 8</w:t>
              </w:r>
              <w:r w:rsidR="007B56FF" w:rsidRPr="00146058">
                <w:rPr>
                  <w:rStyle w:val="Hyperlink"/>
                  <w:noProof/>
                </w:rPr>
                <w:t xml:space="preserve"> extraction des domaines à retenir</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_Toc11862167 \h </w:instrText>
              </w:r>
              <w:r w:rsidR="007B56FF" w:rsidRPr="00146058">
                <w:rPr>
                  <w:noProof/>
                  <w:webHidden/>
                </w:rPr>
              </w:r>
              <w:r w:rsidR="007B56FF" w:rsidRPr="00146058">
                <w:rPr>
                  <w:noProof/>
                  <w:webHidden/>
                </w:rPr>
                <w:fldChar w:fldCharType="separate"/>
              </w:r>
              <w:r w:rsidR="00931C8C">
                <w:rPr>
                  <w:noProof/>
                  <w:webHidden/>
                </w:rPr>
                <w:t>56</w:t>
              </w:r>
              <w:r w:rsidR="007B56FF" w:rsidRPr="00146058">
                <w:rPr>
                  <w:noProof/>
                  <w:webHidden/>
                </w:rPr>
                <w:fldChar w:fldCharType="end"/>
              </w:r>
            </w:hyperlink>
          </w:p>
          <w:p w14:paraId="4B6E1F82" w14:textId="77777777" w:rsidR="007B56FF" w:rsidRPr="00146058" w:rsidRDefault="007B56FF" w:rsidP="007B56FF">
            <w:pPr>
              <w:ind w:firstLine="0"/>
              <w:rPr>
                <w:rFonts w:ascii="Times New Roman" w:hAnsi="Times New Roman" w:cs="Times New Roman"/>
              </w:rPr>
            </w:pPr>
            <w:r w:rsidRPr="00146058">
              <w:rPr>
                <w:rFonts w:ascii="Times New Roman" w:hAnsi="Times New Roman" w:cs="Times New Roman"/>
              </w:rPr>
              <w:fldChar w:fldCharType="end"/>
            </w:r>
            <w:r w:rsidRPr="00146058">
              <w:rPr>
                <w:rFonts w:ascii="Times New Roman" w:hAnsi="Times New Roman" w:cs="Times New Roman"/>
              </w:rPr>
              <w:tab/>
            </w:r>
            <w:r w:rsidRPr="00146058">
              <w:rPr>
                <w:rFonts w:ascii="Times New Roman" w:hAnsi="Times New Roman" w:cs="Times New Roman"/>
              </w:rPr>
              <w:fldChar w:fldCharType="begin"/>
            </w:r>
            <w:r w:rsidRPr="00146058">
              <w:rPr>
                <w:rFonts w:ascii="Times New Roman" w:hAnsi="Times New Roman" w:cs="Times New Roman"/>
              </w:rPr>
              <w:instrText xml:space="preserve"> TOC \h \z \c "Tableau 5." </w:instrText>
            </w:r>
            <w:r w:rsidRPr="00146058">
              <w:rPr>
                <w:rFonts w:ascii="Times New Roman" w:hAnsi="Times New Roman" w:cs="Times New Roman"/>
              </w:rPr>
              <w:fldChar w:fldCharType="separate"/>
            </w:r>
          </w:p>
          <w:p w14:paraId="5ABB8ACD" w14:textId="63D04ACD"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69" w:history="1">
              <w:r w:rsidR="007B56FF" w:rsidRPr="00146058">
                <w:rPr>
                  <w:rStyle w:val="Hyperlink"/>
                  <w:b/>
                  <w:bCs/>
                  <w:noProof/>
                </w:rPr>
                <w:t>Tableau 5. 1</w:t>
              </w:r>
              <w:r w:rsidR="007B56FF" w:rsidRPr="00146058">
                <w:rPr>
                  <w:rStyle w:val="Hyperlink"/>
                  <w:noProof/>
                </w:rPr>
                <w:t xml:space="preserve"> Temps d’exécution des requêtes du profil ENACTA avant et après l’apprentissage.</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_Toc11862169 \h </w:instrText>
              </w:r>
              <w:r w:rsidR="007B56FF" w:rsidRPr="00146058">
                <w:rPr>
                  <w:noProof/>
                  <w:webHidden/>
                </w:rPr>
              </w:r>
              <w:r w:rsidR="007B56FF" w:rsidRPr="00146058">
                <w:rPr>
                  <w:noProof/>
                  <w:webHidden/>
                </w:rPr>
                <w:fldChar w:fldCharType="separate"/>
              </w:r>
              <w:r w:rsidR="00931C8C">
                <w:rPr>
                  <w:noProof/>
                  <w:webHidden/>
                </w:rPr>
                <w:t>78</w:t>
              </w:r>
              <w:r w:rsidR="007B56FF" w:rsidRPr="00146058">
                <w:rPr>
                  <w:noProof/>
                  <w:webHidden/>
                </w:rPr>
                <w:fldChar w:fldCharType="end"/>
              </w:r>
            </w:hyperlink>
          </w:p>
          <w:p w14:paraId="67C8CCBC" w14:textId="77777777" w:rsidR="007B56FF" w:rsidRPr="00146058" w:rsidRDefault="007B56FF" w:rsidP="007B56FF">
            <w:pPr>
              <w:tabs>
                <w:tab w:val="left" w:pos="1240"/>
                <w:tab w:val="left" w:pos="1365"/>
              </w:tabs>
              <w:ind w:firstLine="0"/>
              <w:rPr>
                <w:rFonts w:ascii="Times New Roman" w:hAnsi="Times New Roman" w:cs="Times New Roman"/>
              </w:rPr>
            </w:pPr>
            <w:r w:rsidRPr="00146058">
              <w:rPr>
                <w:rFonts w:ascii="Times New Roman" w:hAnsi="Times New Roman" w:cs="Times New Roman"/>
              </w:rPr>
              <w:fldChar w:fldCharType="end"/>
            </w:r>
            <w:r w:rsidRPr="00146058">
              <w:rPr>
                <w:rFonts w:ascii="Times New Roman" w:hAnsi="Times New Roman" w:cs="Times New Roman"/>
              </w:rPr>
              <w:tab/>
            </w:r>
            <w:r w:rsidRPr="00146058">
              <w:rPr>
                <w:rFonts w:ascii="Times New Roman" w:hAnsi="Times New Roman" w:cs="Times New Roman"/>
              </w:rPr>
              <w:fldChar w:fldCharType="begin"/>
            </w:r>
            <w:r w:rsidRPr="00146058">
              <w:rPr>
                <w:rFonts w:ascii="Times New Roman" w:hAnsi="Times New Roman" w:cs="Times New Roman"/>
              </w:rPr>
              <w:instrText xml:space="preserve"> TOC \h \z \c "Tableau B." </w:instrText>
            </w:r>
            <w:r w:rsidRPr="00146058">
              <w:rPr>
                <w:rFonts w:ascii="Times New Roman" w:hAnsi="Times New Roman" w:cs="Times New Roman"/>
              </w:rPr>
              <w:fldChar w:fldCharType="separate"/>
            </w:r>
          </w:p>
          <w:p w14:paraId="1D634894" w14:textId="4DB0A821"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78" w:history="1">
              <w:r w:rsidR="007B56FF" w:rsidRPr="00146058">
                <w:rPr>
                  <w:rStyle w:val="Hyperlink"/>
                  <w:b/>
                  <w:bCs/>
                  <w:noProof/>
                </w:rPr>
                <w:t>Tableau B. 1</w:t>
              </w:r>
              <w:r w:rsidR="007B56FF" w:rsidRPr="00146058">
                <w:rPr>
                  <w:rStyle w:val="Hyperlink"/>
                  <w:noProof/>
                </w:rPr>
                <w:t xml:space="preserve"> Requêtes relatives au domaine d’intérêt 1.</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_Toc11862178 \h </w:instrText>
              </w:r>
              <w:r w:rsidR="007B56FF" w:rsidRPr="00146058">
                <w:rPr>
                  <w:noProof/>
                  <w:webHidden/>
                </w:rPr>
              </w:r>
              <w:r w:rsidR="007B56FF" w:rsidRPr="00146058">
                <w:rPr>
                  <w:noProof/>
                  <w:webHidden/>
                </w:rPr>
                <w:fldChar w:fldCharType="separate"/>
              </w:r>
              <w:r w:rsidR="00931C8C">
                <w:rPr>
                  <w:noProof/>
                  <w:webHidden/>
                </w:rPr>
                <w:t>VIII</w:t>
              </w:r>
              <w:r w:rsidR="007B56FF" w:rsidRPr="00146058">
                <w:rPr>
                  <w:noProof/>
                  <w:webHidden/>
                </w:rPr>
                <w:fldChar w:fldCharType="end"/>
              </w:r>
            </w:hyperlink>
          </w:p>
          <w:p w14:paraId="04E4080C" w14:textId="5989B1CA"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79" w:history="1">
              <w:r w:rsidR="007B56FF" w:rsidRPr="00146058">
                <w:rPr>
                  <w:rStyle w:val="Hyperlink"/>
                  <w:b/>
                  <w:bCs/>
                  <w:noProof/>
                </w:rPr>
                <w:t>Tableau B. 2</w:t>
              </w:r>
              <w:r w:rsidR="007B56FF" w:rsidRPr="00146058">
                <w:rPr>
                  <w:rStyle w:val="Hyperlink"/>
                  <w:noProof/>
                </w:rPr>
                <w:t xml:space="preserve"> Requêtes relatives au domaine d’intérêt 2.</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_Toc11862179 \h </w:instrText>
              </w:r>
              <w:r w:rsidR="007B56FF" w:rsidRPr="00146058">
                <w:rPr>
                  <w:noProof/>
                  <w:webHidden/>
                </w:rPr>
              </w:r>
              <w:r w:rsidR="007B56FF" w:rsidRPr="00146058">
                <w:rPr>
                  <w:noProof/>
                  <w:webHidden/>
                </w:rPr>
                <w:fldChar w:fldCharType="separate"/>
              </w:r>
              <w:r w:rsidR="00931C8C">
                <w:rPr>
                  <w:noProof/>
                  <w:webHidden/>
                </w:rPr>
                <w:t>IX</w:t>
              </w:r>
              <w:r w:rsidR="007B56FF" w:rsidRPr="00146058">
                <w:rPr>
                  <w:noProof/>
                  <w:webHidden/>
                </w:rPr>
                <w:fldChar w:fldCharType="end"/>
              </w:r>
            </w:hyperlink>
          </w:p>
          <w:p w14:paraId="3B156344" w14:textId="64BDD165"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80" w:history="1">
              <w:r w:rsidR="007B56FF" w:rsidRPr="00146058">
                <w:rPr>
                  <w:rStyle w:val="Hyperlink"/>
                  <w:b/>
                  <w:bCs/>
                  <w:noProof/>
                </w:rPr>
                <w:t>Tableau B. 3</w:t>
              </w:r>
              <w:r w:rsidR="007B56FF" w:rsidRPr="00146058">
                <w:rPr>
                  <w:rStyle w:val="Hyperlink"/>
                  <w:noProof/>
                </w:rPr>
                <w:t xml:space="preserve"> Requêtes relatives au domaine d’intérêt 3.</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_Toc11862180 \h </w:instrText>
              </w:r>
              <w:r w:rsidR="007B56FF" w:rsidRPr="00146058">
                <w:rPr>
                  <w:noProof/>
                  <w:webHidden/>
                </w:rPr>
              </w:r>
              <w:r w:rsidR="007B56FF" w:rsidRPr="00146058">
                <w:rPr>
                  <w:noProof/>
                  <w:webHidden/>
                </w:rPr>
                <w:fldChar w:fldCharType="separate"/>
              </w:r>
              <w:r w:rsidR="00931C8C">
                <w:rPr>
                  <w:noProof/>
                  <w:webHidden/>
                </w:rPr>
                <w:t>X</w:t>
              </w:r>
              <w:r w:rsidR="007B56FF" w:rsidRPr="00146058">
                <w:rPr>
                  <w:noProof/>
                  <w:webHidden/>
                </w:rPr>
                <w:fldChar w:fldCharType="end"/>
              </w:r>
            </w:hyperlink>
          </w:p>
          <w:p w14:paraId="3E8DF64E" w14:textId="481DCBAA"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81" w:history="1">
              <w:r w:rsidR="007B56FF" w:rsidRPr="00146058">
                <w:rPr>
                  <w:rStyle w:val="Hyperlink"/>
                  <w:b/>
                  <w:bCs/>
                  <w:noProof/>
                </w:rPr>
                <w:t>Tableau B. 4</w:t>
              </w:r>
              <w:r w:rsidR="007B56FF" w:rsidRPr="00146058">
                <w:rPr>
                  <w:rStyle w:val="Hyperlink"/>
                  <w:noProof/>
                </w:rPr>
                <w:t xml:space="preserve"> Requêtes relatives au domaine d’intérêt 4.</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_Toc11862181 \h </w:instrText>
              </w:r>
              <w:r w:rsidR="007B56FF" w:rsidRPr="00146058">
                <w:rPr>
                  <w:noProof/>
                  <w:webHidden/>
                </w:rPr>
              </w:r>
              <w:r w:rsidR="007B56FF" w:rsidRPr="00146058">
                <w:rPr>
                  <w:noProof/>
                  <w:webHidden/>
                </w:rPr>
                <w:fldChar w:fldCharType="separate"/>
              </w:r>
              <w:r w:rsidR="00931C8C">
                <w:rPr>
                  <w:noProof/>
                  <w:webHidden/>
                </w:rPr>
                <w:t>X</w:t>
              </w:r>
              <w:r w:rsidR="007B56FF" w:rsidRPr="00146058">
                <w:rPr>
                  <w:noProof/>
                  <w:webHidden/>
                </w:rPr>
                <w:fldChar w:fldCharType="end"/>
              </w:r>
            </w:hyperlink>
          </w:p>
          <w:p w14:paraId="672ED691" w14:textId="39C81EB9"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82" w:history="1">
              <w:r w:rsidR="007B56FF" w:rsidRPr="00146058">
                <w:rPr>
                  <w:rStyle w:val="Hyperlink"/>
                  <w:b/>
                  <w:bCs/>
                  <w:noProof/>
                </w:rPr>
                <w:t>Tableau B. 5</w:t>
              </w:r>
              <w:r w:rsidR="007B56FF" w:rsidRPr="00146058">
                <w:rPr>
                  <w:rStyle w:val="Hyperlink"/>
                  <w:noProof/>
                </w:rPr>
                <w:t xml:space="preserve"> Requêtes relatives au domaine d’intérêt 5.</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_Toc11862182 \h </w:instrText>
              </w:r>
              <w:r w:rsidR="007B56FF" w:rsidRPr="00146058">
                <w:rPr>
                  <w:noProof/>
                  <w:webHidden/>
                </w:rPr>
              </w:r>
              <w:r w:rsidR="007B56FF" w:rsidRPr="00146058">
                <w:rPr>
                  <w:noProof/>
                  <w:webHidden/>
                </w:rPr>
                <w:fldChar w:fldCharType="separate"/>
              </w:r>
              <w:r w:rsidR="00931C8C">
                <w:rPr>
                  <w:noProof/>
                  <w:webHidden/>
                </w:rPr>
                <w:t>XI</w:t>
              </w:r>
              <w:r w:rsidR="007B56FF" w:rsidRPr="00146058">
                <w:rPr>
                  <w:noProof/>
                  <w:webHidden/>
                </w:rPr>
                <w:fldChar w:fldCharType="end"/>
              </w:r>
            </w:hyperlink>
          </w:p>
          <w:p w14:paraId="0AEA566A" w14:textId="7BDB1EED" w:rsidR="007B56FF" w:rsidRPr="00146058" w:rsidRDefault="00F4426F" w:rsidP="007B56FF">
            <w:pPr>
              <w:pStyle w:val="TableofFigures"/>
              <w:tabs>
                <w:tab w:val="right" w:leader="dot" w:pos="9016"/>
              </w:tabs>
              <w:ind w:firstLine="0"/>
              <w:rPr>
                <w:rFonts w:asciiTheme="minorHAnsi" w:hAnsiTheme="minorHAnsi"/>
                <w:noProof/>
                <w:sz w:val="22"/>
                <w:lang w:val="en-US" w:eastAsia="en-US"/>
              </w:rPr>
            </w:pPr>
            <w:hyperlink w:anchor="_Toc11862183" w:history="1">
              <w:r w:rsidR="007B56FF" w:rsidRPr="00146058">
                <w:rPr>
                  <w:rStyle w:val="Hyperlink"/>
                  <w:b/>
                  <w:bCs/>
                  <w:noProof/>
                </w:rPr>
                <w:t>Tableau B. 6</w:t>
              </w:r>
              <w:r w:rsidR="007B56FF" w:rsidRPr="00146058">
                <w:rPr>
                  <w:rStyle w:val="Hyperlink"/>
                  <w:noProof/>
                </w:rPr>
                <w:t xml:space="preserve"> Requêtes relatives au domaine d’intérêt 6.</w:t>
              </w:r>
              <w:r w:rsidR="007B56FF" w:rsidRPr="00146058">
                <w:rPr>
                  <w:noProof/>
                  <w:webHidden/>
                </w:rPr>
                <w:tab/>
              </w:r>
              <w:r w:rsidR="007B56FF" w:rsidRPr="00146058">
                <w:rPr>
                  <w:noProof/>
                  <w:webHidden/>
                </w:rPr>
                <w:fldChar w:fldCharType="begin"/>
              </w:r>
              <w:r w:rsidR="007B56FF" w:rsidRPr="00146058">
                <w:rPr>
                  <w:noProof/>
                  <w:webHidden/>
                </w:rPr>
                <w:instrText xml:space="preserve"> PAGEREF _Toc11862183 \h </w:instrText>
              </w:r>
              <w:r w:rsidR="007B56FF" w:rsidRPr="00146058">
                <w:rPr>
                  <w:noProof/>
                  <w:webHidden/>
                </w:rPr>
              </w:r>
              <w:r w:rsidR="007B56FF" w:rsidRPr="00146058">
                <w:rPr>
                  <w:noProof/>
                  <w:webHidden/>
                </w:rPr>
                <w:fldChar w:fldCharType="separate"/>
              </w:r>
              <w:r w:rsidR="00931C8C">
                <w:rPr>
                  <w:noProof/>
                  <w:webHidden/>
                </w:rPr>
                <w:t>XII</w:t>
              </w:r>
              <w:r w:rsidR="007B56FF" w:rsidRPr="00146058">
                <w:rPr>
                  <w:noProof/>
                  <w:webHidden/>
                </w:rPr>
                <w:fldChar w:fldCharType="end"/>
              </w:r>
            </w:hyperlink>
          </w:p>
          <w:p w14:paraId="0A1B919F" w14:textId="1A739258" w:rsidR="007B56FF" w:rsidRDefault="007B56FF" w:rsidP="005657F5">
            <w:pPr>
              <w:tabs>
                <w:tab w:val="left" w:pos="2993"/>
              </w:tabs>
              <w:ind w:firstLine="0"/>
              <w:rPr>
                <w:rFonts w:ascii="Times New Roman" w:hAnsi="Times New Roman" w:cs="Times New Roman"/>
              </w:rPr>
            </w:pPr>
            <w:r w:rsidRPr="00146058">
              <w:rPr>
                <w:rFonts w:ascii="Times New Roman" w:hAnsi="Times New Roman" w:cs="Times New Roman"/>
              </w:rPr>
              <w:fldChar w:fldCharType="end"/>
            </w:r>
          </w:p>
        </w:tc>
      </w:tr>
    </w:tbl>
    <w:p w14:paraId="2F53471E" w14:textId="77777777" w:rsidR="000A4114" w:rsidRDefault="000A4114" w:rsidP="00DA07C7">
      <w:pPr>
        <w:tabs>
          <w:tab w:val="left" w:pos="7985"/>
        </w:tabs>
        <w:rPr>
          <w:rFonts w:ascii="Times New Roman" w:hAnsi="Times New Roman" w:cs="Times New Roman"/>
        </w:rPr>
      </w:pPr>
    </w:p>
    <w:p w14:paraId="571B6274" w14:textId="73E14E8B" w:rsidR="000A4114" w:rsidRPr="000A4114" w:rsidRDefault="000A4114" w:rsidP="000A4114">
      <w:pPr>
        <w:tabs>
          <w:tab w:val="left" w:pos="2993"/>
        </w:tabs>
        <w:rPr>
          <w:rFonts w:ascii="Times New Roman" w:hAnsi="Times New Roman" w:cs="Times New Roman"/>
        </w:rPr>
        <w:sectPr w:rsidR="000A4114" w:rsidRPr="000A4114" w:rsidSect="00482D69">
          <w:headerReference w:type="default" r:id="rId16"/>
          <w:type w:val="continuous"/>
          <w:pgSz w:w="11906" w:h="16838" w:code="9"/>
          <w:pgMar w:top="1440" w:right="1440" w:bottom="1440" w:left="1440" w:header="708" w:footer="708" w:gutter="0"/>
          <w:cols w:space="708"/>
          <w:titlePg/>
          <w:docGrid w:linePitch="360"/>
        </w:sectPr>
      </w:pPr>
    </w:p>
    <w:p w14:paraId="1AEAD99F" w14:textId="77777777" w:rsidR="00482D69" w:rsidRDefault="00482D69" w:rsidP="00135C30">
      <w:pPr>
        <w:tabs>
          <w:tab w:val="left" w:pos="7985"/>
        </w:tabs>
        <w:ind w:firstLine="0"/>
        <w:rPr>
          <w:rFonts w:ascii="Times New Roman" w:hAnsi="Times New Roman" w:cs="Times New Roman"/>
        </w:rPr>
      </w:pPr>
    </w:p>
    <w:p w14:paraId="4FB9396D" w14:textId="77777777" w:rsidR="00482D69" w:rsidRDefault="00482D69" w:rsidP="00DA07C7">
      <w:pPr>
        <w:tabs>
          <w:tab w:val="left" w:pos="7985"/>
        </w:tabs>
        <w:rPr>
          <w:rFonts w:ascii="Times New Roman" w:hAnsi="Times New Roman" w:cs="Times New Roman"/>
        </w:rPr>
      </w:pPr>
    </w:p>
    <w:p w14:paraId="283D0DF9" w14:textId="77777777" w:rsidR="00482D69" w:rsidRDefault="00482D69" w:rsidP="00DA07C7">
      <w:pPr>
        <w:tabs>
          <w:tab w:val="left" w:pos="7985"/>
        </w:tabs>
        <w:rPr>
          <w:rFonts w:ascii="Times New Roman" w:hAnsi="Times New Roman" w:cs="Times New Roman"/>
        </w:rPr>
      </w:pPr>
    </w:p>
    <w:p w14:paraId="4A2A2265" w14:textId="77777777" w:rsidR="00482D69" w:rsidRDefault="00482D69" w:rsidP="00DA07C7">
      <w:pPr>
        <w:tabs>
          <w:tab w:val="left" w:pos="7985"/>
        </w:tabs>
        <w:rPr>
          <w:rFonts w:ascii="Times New Roman" w:hAnsi="Times New Roman" w:cs="Times New Roman"/>
        </w:rPr>
      </w:pPr>
    </w:p>
    <w:p w14:paraId="5A2EE813" w14:textId="77777777" w:rsidR="00823A0D" w:rsidRDefault="00823A0D" w:rsidP="00DA07C7">
      <w:pPr>
        <w:tabs>
          <w:tab w:val="left" w:pos="7985"/>
        </w:tabs>
        <w:rPr>
          <w:rFonts w:ascii="Times New Roman" w:hAnsi="Times New Roman" w:cs="Times New Roman"/>
        </w:rPr>
      </w:pPr>
    </w:p>
    <w:p w14:paraId="4B934623" w14:textId="77777777" w:rsidR="00823A0D" w:rsidRDefault="00823A0D" w:rsidP="00DA07C7">
      <w:pPr>
        <w:tabs>
          <w:tab w:val="left" w:pos="7985"/>
        </w:tabs>
        <w:rPr>
          <w:rFonts w:ascii="Times New Roman" w:hAnsi="Times New Roman" w:cs="Times New Roman"/>
        </w:rPr>
      </w:pPr>
    </w:p>
    <w:p w14:paraId="75C37509" w14:textId="5489F545" w:rsidR="00DA07C7" w:rsidRPr="00A143DB" w:rsidRDefault="00DA07C7" w:rsidP="00DA07C7">
      <w:pPr>
        <w:tabs>
          <w:tab w:val="left" w:pos="7985"/>
        </w:tabs>
        <w:rPr>
          <w:rFonts w:ascii="Times New Roman" w:hAnsi="Times New Roman" w:cs="Times New Roman"/>
        </w:rPr>
      </w:pPr>
      <w:r>
        <w:rPr>
          <w:rFonts w:ascii="Times New Roman" w:hAnsi="Times New Roman" w:cs="Times New Roman"/>
        </w:rPr>
        <w:tab/>
      </w:r>
    </w:p>
    <w:p w14:paraId="666DC8F0" w14:textId="77777777" w:rsidR="00DA07C7" w:rsidRPr="00A143DB" w:rsidRDefault="00DA07C7" w:rsidP="00DA07C7">
      <w:pPr>
        <w:tabs>
          <w:tab w:val="left" w:pos="2070"/>
        </w:tabs>
        <w:spacing w:line="240" w:lineRule="auto"/>
        <w:rPr>
          <w:rFonts w:ascii="Times New Roman" w:eastAsia="Times New Roman" w:hAnsi="Times New Roman" w:cs="Times New Roman"/>
        </w:rPr>
      </w:pPr>
    </w:p>
    <w:p w14:paraId="1CC283F8" w14:textId="5146E307" w:rsidR="00DA07C7" w:rsidRDefault="00DA07C7" w:rsidP="00D64C42">
      <w:pPr>
        <w:pBdr>
          <w:top w:val="single" w:sz="24" w:space="14" w:color="auto"/>
          <w:bottom w:val="single" w:sz="24" w:space="1" w:color="auto"/>
        </w:pBdr>
        <w:tabs>
          <w:tab w:val="left" w:pos="426"/>
          <w:tab w:val="left" w:pos="1418"/>
        </w:tabs>
        <w:spacing w:before="240" w:line="240" w:lineRule="auto"/>
        <w:jc w:val="center"/>
        <w:rPr>
          <w:rFonts w:ascii="Times New Roman" w:hAnsi="Times New Roman" w:cs="Times New Roman"/>
          <w:b/>
          <w:bCs/>
          <w:sz w:val="70"/>
          <w:szCs w:val="70"/>
        </w:rPr>
      </w:pPr>
      <w:r>
        <w:rPr>
          <w:rFonts w:ascii="Times New Roman" w:hAnsi="Times New Roman" w:cs="Times New Roman"/>
          <w:b/>
          <w:bCs/>
          <w:sz w:val="70"/>
          <w:szCs w:val="70"/>
        </w:rPr>
        <w:t>INTRODUCTION GENERALE</w:t>
      </w:r>
    </w:p>
    <w:p w14:paraId="2780774F" w14:textId="77777777" w:rsidR="00D64C42" w:rsidRPr="00D64C42" w:rsidRDefault="00D64C42" w:rsidP="00D64C42">
      <w:pPr>
        <w:pBdr>
          <w:top w:val="single" w:sz="24" w:space="14" w:color="auto"/>
          <w:bottom w:val="single" w:sz="24" w:space="1" w:color="auto"/>
        </w:pBdr>
        <w:tabs>
          <w:tab w:val="left" w:pos="426"/>
          <w:tab w:val="left" w:pos="1418"/>
        </w:tabs>
        <w:spacing w:before="240" w:line="240" w:lineRule="auto"/>
        <w:jc w:val="center"/>
        <w:rPr>
          <w:rFonts w:ascii="Times New Roman" w:hAnsi="Times New Roman" w:cs="Times New Roman"/>
          <w:b/>
          <w:bCs/>
          <w:sz w:val="2"/>
          <w:szCs w:val="2"/>
        </w:rPr>
      </w:pPr>
    </w:p>
    <w:p w14:paraId="6D4D8055" w14:textId="41174CC1" w:rsidR="00DA07C7" w:rsidRPr="00A143DB" w:rsidRDefault="00DA07C7" w:rsidP="00DA07C7">
      <w:pPr>
        <w:spacing w:line="360" w:lineRule="auto"/>
        <w:rPr>
          <w:rFonts w:ascii="Times New Roman" w:eastAsia="Times New Roman" w:hAnsi="Times New Roman" w:cs="Times New Roman"/>
        </w:rPr>
      </w:pPr>
    </w:p>
    <w:p w14:paraId="51412268" w14:textId="77777777" w:rsidR="00DA07C7" w:rsidRPr="00A143DB" w:rsidRDefault="00DA07C7" w:rsidP="0080291D">
      <w:pPr>
        <w:pStyle w:val="Heading1"/>
        <w:numPr>
          <w:ilvl w:val="0"/>
          <w:numId w:val="0"/>
        </w:numPr>
      </w:pPr>
    </w:p>
    <w:p w14:paraId="4AD1CE6A" w14:textId="77777777" w:rsidR="00DA07C7" w:rsidRPr="00A143DB" w:rsidRDefault="00DA07C7" w:rsidP="00DA07C7">
      <w:pPr>
        <w:rPr>
          <w:rFonts w:ascii="Times New Roman" w:hAnsi="Times New Roman" w:cs="Times New Roman"/>
        </w:rPr>
      </w:pPr>
    </w:p>
    <w:p w14:paraId="6DE8A227" w14:textId="77777777" w:rsidR="00DA07C7" w:rsidRPr="00A143DB" w:rsidRDefault="00DA07C7" w:rsidP="00DA07C7">
      <w:pPr>
        <w:rPr>
          <w:rFonts w:ascii="Times New Roman" w:hAnsi="Times New Roman" w:cs="Times New Roman"/>
        </w:rPr>
      </w:pPr>
    </w:p>
    <w:p w14:paraId="10A1B6B8" w14:textId="77777777" w:rsidR="00DA07C7" w:rsidRPr="00A143DB" w:rsidRDefault="00DA07C7" w:rsidP="00DA07C7">
      <w:pPr>
        <w:rPr>
          <w:rFonts w:ascii="Times New Roman" w:hAnsi="Times New Roman" w:cs="Times New Roman"/>
        </w:rPr>
      </w:pPr>
    </w:p>
    <w:p w14:paraId="26EB70C2" w14:textId="77777777" w:rsidR="00DA07C7" w:rsidRPr="00A143DB" w:rsidRDefault="00DA07C7" w:rsidP="00DA07C7">
      <w:pPr>
        <w:rPr>
          <w:rFonts w:ascii="Times New Roman" w:hAnsi="Times New Roman" w:cs="Times New Roman"/>
        </w:rPr>
      </w:pPr>
    </w:p>
    <w:p w14:paraId="315199FE" w14:textId="77777777" w:rsidR="00DA07C7" w:rsidRPr="00A143DB" w:rsidRDefault="00DA07C7" w:rsidP="00DA07C7">
      <w:pPr>
        <w:rPr>
          <w:rFonts w:ascii="Times New Roman" w:hAnsi="Times New Roman" w:cs="Times New Roman"/>
        </w:rPr>
      </w:pPr>
    </w:p>
    <w:p w14:paraId="228D851C" w14:textId="77777777" w:rsidR="00DA07C7" w:rsidRPr="00A143DB" w:rsidRDefault="00DA07C7" w:rsidP="00DA07C7">
      <w:pPr>
        <w:rPr>
          <w:rFonts w:ascii="Times New Roman" w:hAnsi="Times New Roman" w:cs="Times New Roman"/>
        </w:rPr>
      </w:pPr>
    </w:p>
    <w:p w14:paraId="2A3842DD" w14:textId="77777777" w:rsidR="00DA07C7" w:rsidRPr="00A143DB" w:rsidRDefault="00DA07C7" w:rsidP="00DA07C7">
      <w:pPr>
        <w:rPr>
          <w:rFonts w:ascii="Times New Roman" w:hAnsi="Times New Roman" w:cs="Times New Roman"/>
        </w:rPr>
      </w:pPr>
    </w:p>
    <w:p w14:paraId="4B69DAE5" w14:textId="77777777" w:rsidR="00DA07C7" w:rsidRPr="00A143DB" w:rsidRDefault="00DA07C7" w:rsidP="00DA07C7">
      <w:pPr>
        <w:rPr>
          <w:rFonts w:ascii="Times New Roman" w:hAnsi="Times New Roman" w:cs="Times New Roman"/>
        </w:rPr>
      </w:pPr>
    </w:p>
    <w:bookmarkEnd w:id="4"/>
    <w:p w14:paraId="36FF6F64" w14:textId="77777777" w:rsidR="00DA07C7" w:rsidRDefault="00DA07C7" w:rsidP="00DA07C7">
      <w:pPr>
        <w:tabs>
          <w:tab w:val="left" w:pos="3060"/>
        </w:tabs>
        <w:rPr>
          <w:rFonts w:ascii="Times New Roman" w:hAnsi="Times New Roman" w:cs="Times New Roman"/>
          <w:szCs w:val="24"/>
        </w:rPr>
      </w:pPr>
    </w:p>
    <w:p w14:paraId="4C3E803B" w14:textId="3CBCE040" w:rsidR="00DA07C7" w:rsidRDefault="00DA07C7" w:rsidP="00DA07C7">
      <w:pPr>
        <w:tabs>
          <w:tab w:val="left" w:pos="3060"/>
        </w:tabs>
        <w:spacing w:after="160"/>
        <w:rPr>
          <w:rFonts w:ascii="Times New Roman" w:hAnsi="Times New Roman" w:cs="Times New Roman"/>
          <w:sz w:val="40"/>
          <w:szCs w:val="40"/>
        </w:rPr>
      </w:pPr>
      <w:r>
        <w:rPr>
          <w:rFonts w:ascii="Times New Roman" w:hAnsi="Times New Roman" w:cs="Times New Roman"/>
          <w:sz w:val="40"/>
          <w:szCs w:val="40"/>
        </w:rPr>
        <w:tab/>
      </w:r>
    </w:p>
    <w:p w14:paraId="34F3C4BA" w14:textId="77777777" w:rsidR="00872F1A" w:rsidRDefault="00872F1A" w:rsidP="00DA07C7">
      <w:pPr>
        <w:tabs>
          <w:tab w:val="left" w:pos="3060"/>
        </w:tabs>
        <w:spacing w:after="160"/>
        <w:rPr>
          <w:rFonts w:ascii="Times New Roman" w:hAnsi="Times New Roman" w:cs="Times New Roman"/>
          <w:sz w:val="40"/>
          <w:szCs w:val="40"/>
        </w:rPr>
      </w:pPr>
    </w:p>
    <w:p w14:paraId="2E1B81B8" w14:textId="77777777" w:rsidR="00482D69" w:rsidRDefault="00482D69" w:rsidP="00DA07C7">
      <w:pPr>
        <w:tabs>
          <w:tab w:val="left" w:pos="3060"/>
        </w:tabs>
        <w:spacing w:after="160"/>
        <w:rPr>
          <w:rFonts w:ascii="Times New Roman" w:hAnsi="Times New Roman" w:cs="Times New Roman"/>
          <w:sz w:val="40"/>
          <w:szCs w:val="40"/>
        </w:rPr>
      </w:pPr>
    </w:p>
    <w:p w14:paraId="00610DE6" w14:textId="17255220" w:rsidR="00482D69" w:rsidRPr="00D57F05" w:rsidRDefault="00482D69" w:rsidP="00DA07C7">
      <w:pPr>
        <w:tabs>
          <w:tab w:val="left" w:pos="3060"/>
        </w:tabs>
        <w:spacing w:after="160"/>
        <w:rPr>
          <w:rFonts w:ascii="Times New Roman" w:hAnsi="Times New Roman" w:cs="Times New Roman"/>
          <w:sz w:val="40"/>
          <w:szCs w:val="40"/>
        </w:rPr>
        <w:sectPr w:rsidR="00482D69" w:rsidRPr="00D57F05" w:rsidSect="000A4114">
          <w:pgSz w:w="11906" w:h="16838" w:code="9"/>
          <w:pgMar w:top="1440" w:right="1440" w:bottom="1440" w:left="1440" w:header="708" w:footer="708" w:gutter="0"/>
          <w:cols w:space="708"/>
          <w:titlePg/>
          <w:docGrid w:linePitch="360"/>
        </w:sectPr>
      </w:pPr>
    </w:p>
    <w:p w14:paraId="066D4681" w14:textId="133F4DE3" w:rsidR="003C5797" w:rsidRPr="00B9703D" w:rsidRDefault="00205B66" w:rsidP="00246F1F">
      <w:pPr>
        <w:pStyle w:val="Heading1"/>
        <w:numPr>
          <w:ilvl w:val="0"/>
          <w:numId w:val="0"/>
        </w:numPr>
        <w:jc w:val="center"/>
      </w:pPr>
      <w:bookmarkStart w:id="5" w:name="_Toc11850380"/>
      <w:r w:rsidRPr="00B9703D">
        <w:lastRenderedPageBreak/>
        <w:t xml:space="preserve">Introduction </w:t>
      </w:r>
      <w:r w:rsidR="00993481" w:rsidRPr="00B9703D">
        <w:t>générale</w:t>
      </w:r>
      <w:bookmarkEnd w:id="5"/>
    </w:p>
    <w:p w14:paraId="265ED75F" w14:textId="68D31F86" w:rsidR="00DA07C7" w:rsidRPr="00E11123" w:rsidRDefault="00DA07C7" w:rsidP="00FF01D4">
      <w:r w:rsidRPr="00E11123">
        <w:t xml:space="preserve">De nos jours, avec la modernisation poussée du trafic routier, nous assistons à une augmentation exponentielle du nombre d’accidents de la route. Les statistiques publiées par l’Organisation Mondiale de la Santé (OMS), montrent que chaque année, près de 1,3 million de personnes meurent dans des accidents de la circulation, ce qui représente plus de 3000 décès par jour. </w:t>
      </w:r>
    </w:p>
    <w:p w14:paraId="1F790E70" w14:textId="77777777" w:rsidR="00DA07C7" w:rsidRPr="00E11123" w:rsidRDefault="00DA07C7" w:rsidP="00FF01D4">
      <w:pPr>
        <w:rPr>
          <w:color w:val="000000"/>
        </w:rPr>
      </w:pPr>
      <w:r w:rsidRPr="00E11123">
        <w:t xml:space="preserve">En Algérie le Centre National de Prévention et de Sécurité Routière (CNPSR), a enregistré près de </w:t>
      </w:r>
      <w:r w:rsidRPr="00F11781">
        <w:rPr>
          <w:shd w:val="clear" w:color="auto" w:fill="FFFFFF"/>
        </w:rPr>
        <w:t>3485 </w:t>
      </w:r>
      <w:r w:rsidRPr="00E11123">
        <w:t xml:space="preserve">morts et </w:t>
      </w:r>
      <w:bdo w:val="ltr">
        <w:r w:rsidRPr="00E11123">
          <w:t xml:space="preserve">136974 </w:t>
        </w:r>
        <w:r w:rsidRPr="00E11123">
          <w:t xml:space="preserve">‬blessés dans </w:t>
        </w:r>
        <w:r w:rsidRPr="004B1F49">
          <w:rPr>
            <w:shd w:val="clear" w:color="auto" w:fill="FFFFFF"/>
          </w:rPr>
          <w:t xml:space="preserve">96133 </w:t>
        </w:r>
        <w:r w:rsidRPr="00E11123">
          <w:t xml:space="preserve">accidents de la route enregistrés durant l'année 2018 entrainant, en plus de ces pertes humaines attristant toute une société, des pertes financières qui dépasse les 100 milliards de dinars. Et cela, malgré </w:t>
        </w:r>
        <w:r w:rsidRPr="00E11123">
          <w:rPr>
            <w:color w:val="000000"/>
          </w:rPr>
          <w:t xml:space="preserve">les moyens considérables déployés et les mesures prises par des institutions gouvernementales et non gouvernementales. </w:t>
        </w:r>
        <w:r w:rsidRPr="00E11123">
          <w:t>‬</w:t>
        </w:r>
        <w:r w:rsidRPr="00E11123">
          <w:t>‬</w:t>
        </w:r>
        <w:r w:rsidRPr="00E11123">
          <w:t>‬</w:t>
        </w:r>
        <w:r w:rsidR="00F318E3">
          <w:t>‬</w:t>
        </w:r>
        <w:r w:rsidR="008D754C">
          <w:t>‬</w:t>
        </w:r>
        <w:r w:rsidR="00023E9F">
          <w:t>‬</w:t>
        </w:r>
        <w:r w:rsidR="00740E3D">
          <w:t>‬</w:t>
        </w:r>
        <w:r w:rsidR="00863026">
          <w:t>‬</w:t>
        </w:r>
        <w:r w:rsidR="006206E1">
          <w:t>‬</w:t>
        </w:r>
        <w:r w:rsidR="004E23E8">
          <w:t>‬</w:t>
        </w:r>
        <w:r w:rsidR="002720C3">
          <w:t>‬</w:t>
        </w:r>
        <w:r w:rsidR="00162BDB">
          <w:t>‬</w:t>
        </w:r>
        <w:r w:rsidR="00C60A13">
          <w:t>‬</w:t>
        </w:r>
        <w:r w:rsidR="00EA34C3">
          <w:t>‬</w:t>
        </w:r>
        <w:r w:rsidR="00A30DD2">
          <w:t>‬</w:t>
        </w:r>
        <w:r w:rsidR="00FB4EFC">
          <w:t>‬</w:t>
        </w:r>
        <w:r w:rsidR="00201E83">
          <w:t>‬</w:t>
        </w:r>
        <w:r w:rsidR="00BE2827">
          <w:t>‬</w:t>
        </w:r>
        <w:r w:rsidR="000B1414">
          <w:t>‬</w:t>
        </w:r>
        <w:r w:rsidR="00A64F09">
          <w:t>‬</w:t>
        </w:r>
        <w:r w:rsidR="00F4426F">
          <w:t>‬</w:t>
        </w:r>
      </w:bdo>
    </w:p>
    <w:p w14:paraId="022BA606" w14:textId="77777777" w:rsidR="00DA07C7" w:rsidRPr="00E11123" w:rsidRDefault="00DA07C7" w:rsidP="00FF01D4">
      <w:r w:rsidRPr="00E11123">
        <w:t xml:space="preserve">Des données provenant de ces différents organismes sont par conséquent disponibles et pouvant être efficacement exploitées et partagées par les différents acteurs concernés par le phénomène de l’accidentologie. Cependant, ces données n’étant pas établies selon une procédure uniforme par les différents intervenants, rend leur exploitation difficile. Quant à leur analyse, elle reste limitée et ne se traduit pas par des indicateurs aidant les décideurs de ces différents organismes, dans leurs processus de prise de décisions. De plus, ces décideurs expriment des besoins spécifiques portant, le plus souvent, sur une partie de la masse de données disponible. </w:t>
      </w:r>
    </w:p>
    <w:p w14:paraId="5F8CE4A8" w14:textId="77777777" w:rsidR="00DA07C7" w:rsidRPr="00E11123" w:rsidRDefault="00DA07C7" w:rsidP="00FF01D4">
      <w:pPr>
        <w:rPr>
          <w:color w:val="FF0000"/>
        </w:rPr>
      </w:pPr>
      <w:r w:rsidRPr="00E11123">
        <w:rPr>
          <w:color w:val="000000"/>
        </w:rPr>
        <w:t>La problématique abordée dans ce travail, vise à prendre en charge ces contraintes, par la mise en</w:t>
      </w:r>
      <w:r w:rsidRPr="00E11123">
        <w:t xml:space="preserve"> œuvre d’un système </w:t>
      </w:r>
      <w:r w:rsidRPr="005C1AA4">
        <w:t>géodécisionnel personnalisé supporté par un Entrepôt de Données Spatiales (EDS)</w:t>
      </w:r>
      <w:r w:rsidRPr="00E11123">
        <w:rPr>
          <w:i/>
          <w:iCs/>
        </w:rPr>
        <w:t>.</w:t>
      </w:r>
      <w:r w:rsidRPr="00E11123">
        <w:t xml:space="preserve"> Ce dernier </w:t>
      </w:r>
      <w:r w:rsidRPr="00E11123">
        <w:rPr>
          <w:color w:val="000000"/>
        </w:rPr>
        <w:t xml:space="preserve">permet l’intégration des </w:t>
      </w:r>
      <w:r w:rsidRPr="00E11123">
        <w:t xml:space="preserve">données disponibles sur les accidents de la route (provenant de différentes sources), en prenant en compte la dimension spatiale qui représente le lieu de l’accident et pouvant être visualisée sur une carte constituant un support d’information facilement perceptible. Ce volume d’information peut être par la suite, efficacement exploité par les différents acteurs des organismes concernés par le phénomène étudié et qui représentent des profils différents, et cela, dans le but de faciliter leurs tâches d’analyse et par conséquent d’améliorer leurs processus de prise de décision. </w:t>
      </w:r>
    </w:p>
    <w:p w14:paraId="3B2CEEE1" w14:textId="77777777" w:rsidR="00DA07C7" w:rsidRPr="00E11123" w:rsidRDefault="00DA07C7" w:rsidP="00FF01D4">
      <w:r w:rsidRPr="00E11123">
        <w:t xml:space="preserve">L’objectif que nous nous sommes fixés dans ce travail afin de contribuer à combattre le phénomène de l’accidentologie routière, se résume en deux points essentiels : </w:t>
      </w:r>
    </w:p>
    <w:p w14:paraId="45D50328" w14:textId="0BE16B5E" w:rsidR="00DA07C7" w:rsidRPr="00C16680" w:rsidRDefault="00DA07C7" w:rsidP="00E11123">
      <w:pPr>
        <w:autoSpaceDE w:val="0"/>
        <w:autoSpaceDN w:val="0"/>
        <w:adjustRightInd w:val="0"/>
        <w:spacing w:after="30"/>
        <w:ind w:firstLine="720"/>
        <w:rPr>
          <w:rFonts w:ascii="Times New Roman" w:hAnsi="Times New Roman" w:cs="Times New Roman"/>
          <w:color w:val="000000"/>
          <w:szCs w:val="24"/>
        </w:rPr>
      </w:pPr>
      <w:r w:rsidRPr="00C16680">
        <w:rPr>
          <w:rFonts w:ascii="Wingdings" w:hAnsi="Wingdings" w:cs="Wingdings"/>
          <w:color w:val="000000"/>
          <w:szCs w:val="24"/>
        </w:rPr>
        <w:t></w:t>
      </w:r>
      <w:r w:rsidRPr="00C16680">
        <w:rPr>
          <w:rFonts w:ascii="Wingdings" w:hAnsi="Wingdings" w:cs="Wingdings"/>
          <w:color w:val="000000"/>
          <w:szCs w:val="24"/>
        </w:rPr>
        <w:t></w:t>
      </w:r>
      <w:r w:rsidRPr="00C16680">
        <w:rPr>
          <w:rFonts w:ascii="Times New Roman" w:hAnsi="Times New Roman" w:cs="Times New Roman"/>
          <w:color w:val="000000"/>
          <w:szCs w:val="24"/>
        </w:rPr>
        <w:t xml:space="preserve">La construction d’un entrepôt de données spatiales destiné au suivi du phénomène de l’accidentologie </w:t>
      </w:r>
      <w:r w:rsidRPr="00C16680">
        <w:rPr>
          <w:rFonts w:ascii="Times New Roman" w:hAnsi="Times New Roman" w:cs="Times New Roman"/>
          <w:szCs w:val="24"/>
        </w:rPr>
        <w:t xml:space="preserve">routière en exploitant différentes sources de </w:t>
      </w:r>
      <w:r w:rsidR="00D75AE6" w:rsidRPr="00C16680">
        <w:rPr>
          <w:rFonts w:ascii="Times New Roman" w:hAnsi="Times New Roman" w:cs="Times New Roman"/>
          <w:szCs w:val="24"/>
        </w:rPr>
        <w:t>données</w:t>
      </w:r>
      <w:r w:rsidR="00D75AE6" w:rsidRPr="00C16680">
        <w:rPr>
          <w:rFonts w:ascii="Times New Roman" w:hAnsi="Times New Roman" w:cs="Times New Roman"/>
          <w:color w:val="000000"/>
          <w:szCs w:val="24"/>
        </w:rPr>
        <w:t xml:space="preserve"> ;</w:t>
      </w:r>
      <w:r w:rsidRPr="00C16680">
        <w:rPr>
          <w:rFonts w:ascii="Times New Roman" w:hAnsi="Times New Roman" w:cs="Times New Roman"/>
          <w:color w:val="000000"/>
          <w:szCs w:val="24"/>
        </w:rPr>
        <w:t xml:space="preserve"> </w:t>
      </w:r>
    </w:p>
    <w:p w14:paraId="17E6F212" w14:textId="77777777" w:rsidR="00DA07C7" w:rsidRPr="00C16680" w:rsidRDefault="00DA07C7" w:rsidP="00E11123">
      <w:pPr>
        <w:autoSpaceDE w:val="0"/>
        <w:autoSpaceDN w:val="0"/>
        <w:adjustRightInd w:val="0"/>
        <w:ind w:firstLine="720"/>
        <w:rPr>
          <w:rFonts w:ascii="Times New Roman" w:hAnsi="Times New Roman" w:cs="Times New Roman"/>
          <w:color w:val="000000"/>
          <w:szCs w:val="24"/>
        </w:rPr>
      </w:pPr>
      <w:r w:rsidRPr="00C16680">
        <w:rPr>
          <w:rFonts w:ascii="Wingdings" w:hAnsi="Wingdings" w:cs="Wingdings"/>
          <w:color w:val="000000"/>
          <w:szCs w:val="24"/>
        </w:rPr>
        <w:t></w:t>
      </w:r>
      <w:r w:rsidRPr="00C16680">
        <w:rPr>
          <w:rFonts w:ascii="Wingdings" w:hAnsi="Wingdings" w:cs="Wingdings"/>
          <w:color w:val="000000"/>
          <w:szCs w:val="24"/>
        </w:rPr>
        <w:t></w:t>
      </w:r>
      <w:r w:rsidRPr="00C16680">
        <w:rPr>
          <w:rFonts w:ascii="Times New Roman" w:hAnsi="Times New Roman" w:cs="Times New Roman"/>
          <w:color w:val="000000"/>
          <w:szCs w:val="24"/>
        </w:rPr>
        <w:t xml:space="preserve">La mise en place d’un système de personnalisation basé sur des techniques d’apprentissage permettant d’adapter l’entrepôt de données spatiales aux besoins d’analyse des différents profils représentant les différents organismes concernés par ce phénomène. </w:t>
      </w:r>
    </w:p>
    <w:p w14:paraId="11E15C88" w14:textId="680A6F52" w:rsidR="00DA07C7" w:rsidRDefault="00DA07C7" w:rsidP="0042306C">
      <w:pPr>
        <w:ind w:firstLine="0"/>
      </w:pPr>
      <w:r w:rsidRPr="00C16680">
        <w:t>Le présent mémoire, est donc organisé en deux parties contenant cinq chapitres.</w:t>
      </w:r>
    </w:p>
    <w:p w14:paraId="735D9067" w14:textId="77777777" w:rsidR="007570E2" w:rsidRPr="007570E2" w:rsidRDefault="007570E2" w:rsidP="007570E2">
      <w:pPr>
        <w:jc w:val="center"/>
        <w:rPr>
          <w:rFonts w:ascii="Times New Roman" w:hAnsi="Times New Roman" w:cs="Times New Roman"/>
          <w:szCs w:val="24"/>
        </w:rPr>
      </w:pPr>
    </w:p>
    <w:p w14:paraId="1146C082" w14:textId="77777777" w:rsidR="00284D4F" w:rsidRDefault="00284D4F" w:rsidP="005C2897">
      <w:pPr>
        <w:autoSpaceDE w:val="0"/>
        <w:autoSpaceDN w:val="0"/>
        <w:adjustRightInd w:val="0"/>
        <w:spacing w:after="0"/>
        <w:ind w:firstLine="0"/>
        <w:rPr>
          <w:rFonts w:ascii="Times New Roman" w:hAnsi="Times New Roman" w:cs="Times New Roman"/>
          <w:b/>
          <w:bCs/>
          <w:szCs w:val="24"/>
        </w:rPr>
      </w:pPr>
    </w:p>
    <w:p w14:paraId="15E4BCAA" w14:textId="0D1F9FEB" w:rsidR="00DA07C7" w:rsidRPr="00C16680" w:rsidRDefault="00DA07C7" w:rsidP="00E11123">
      <w:pPr>
        <w:autoSpaceDE w:val="0"/>
        <w:autoSpaceDN w:val="0"/>
        <w:adjustRightInd w:val="0"/>
        <w:spacing w:after="0"/>
        <w:rPr>
          <w:rFonts w:ascii="Times New Roman" w:hAnsi="Times New Roman" w:cs="Times New Roman"/>
          <w:szCs w:val="24"/>
        </w:rPr>
      </w:pPr>
      <w:r w:rsidRPr="00C16680">
        <w:rPr>
          <w:rFonts w:ascii="Times New Roman" w:hAnsi="Times New Roman" w:cs="Times New Roman"/>
          <w:b/>
          <w:bCs/>
          <w:szCs w:val="24"/>
        </w:rPr>
        <w:lastRenderedPageBreak/>
        <w:t xml:space="preserve">Partie I : </w:t>
      </w:r>
      <w:r w:rsidRPr="00C16680">
        <w:rPr>
          <w:rFonts w:ascii="Times New Roman" w:hAnsi="Times New Roman" w:cs="Times New Roman"/>
          <w:szCs w:val="24"/>
        </w:rPr>
        <w:t xml:space="preserve">Etat de l’art </w:t>
      </w:r>
    </w:p>
    <w:p w14:paraId="03267DF6" w14:textId="282B2857" w:rsidR="00DA07C7" w:rsidRPr="00C16680" w:rsidRDefault="00DA07C7" w:rsidP="00326632">
      <w:pPr>
        <w:ind w:firstLine="0"/>
      </w:pPr>
      <w:r w:rsidRPr="00C16680">
        <w:t>Cette partie est composée de trois chapitres :</w:t>
      </w:r>
    </w:p>
    <w:p w14:paraId="76BAEAB0" w14:textId="73DEE2EC" w:rsidR="00DA07C7" w:rsidRPr="00C16680" w:rsidRDefault="00DA07C7" w:rsidP="00FF01D4">
      <w:r w:rsidRPr="00C16680">
        <w:rPr>
          <w:b/>
          <w:bCs/>
        </w:rPr>
        <w:t xml:space="preserve">Le chapitre 1 </w:t>
      </w:r>
      <w:r w:rsidRPr="00C16680">
        <w:t>est consacré aux définitions des concepts fondamentaux des entrepôts de données spatiales et des systèmes SOLAP.</w:t>
      </w:r>
    </w:p>
    <w:p w14:paraId="7BCA474C" w14:textId="50EB7471" w:rsidR="00DA07C7" w:rsidRPr="00C16680" w:rsidRDefault="00DA07C7" w:rsidP="00FF211D">
      <w:r w:rsidRPr="00C16680">
        <w:rPr>
          <w:b/>
          <w:bCs/>
        </w:rPr>
        <w:t xml:space="preserve">Le chapitre 2 </w:t>
      </w:r>
      <w:r w:rsidRPr="00C16680">
        <w:t>aborde</w:t>
      </w:r>
      <w:r w:rsidRPr="00C16680">
        <w:rPr>
          <w:b/>
          <w:bCs/>
        </w:rPr>
        <w:t xml:space="preserve"> </w:t>
      </w:r>
      <w:r w:rsidRPr="00C16680">
        <w:t>la personnalisation des entrepôts de données spatiales basée sur le concept de profil utilisateur.</w:t>
      </w:r>
    </w:p>
    <w:p w14:paraId="1A1E1E2E" w14:textId="6FD9BADA" w:rsidR="00DA07C7" w:rsidRPr="00C16680" w:rsidRDefault="00DA07C7" w:rsidP="005D19B3">
      <w:r w:rsidRPr="00C16680">
        <w:rPr>
          <w:b/>
          <w:bCs/>
        </w:rPr>
        <w:t xml:space="preserve">Le chapitre 3 </w:t>
      </w:r>
      <w:r w:rsidRPr="00C16680">
        <w:t>présent</w:t>
      </w:r>
      <w:r w:rsidR="00CB6662">
        <w:t>e</w:t>
      </w:r>
      <w:r w:rsidRPr="00C16680">
        <w:t xml:space="preserve"> le cas d’étude qui est le phénomène de l’accidentologie, avec une illustration de la situation de la sécurité routière en Algérie qui implique différents acteurs ;</w:t>
      </w:r>
    </w:p>
    <w:p w14:paraId="10789006" w14:textId="77777777" w:rsidR="00DA07C7" w:rsidRPr="00C16680" w:rsidRDefault="00DA07C7" w:rsidP="00E11123">
      <w:pPr>
        <w:autoSpaceDE w:val="0"/>
        <w:autoSpaceDN w:val="0"/>
        <w:adjustRightInd w:val="0"/>
        <w:spacing w:after="0"/>
        <w:rPr>
          <w:rFonts w:ascii="Times New Roman" w:hAnsi="Times New Roman" w:cs="Times New Roman"/>
          <w:szCs w:val="24"/>
        </w:rPr>
      </w:pPr>
      <w:r w:rsidRPr="00C16680">
        <w:rPr>
          <w:rFonts w:ascii="Times New Roman" w:hAnsi="Times New Roman" w:cs="Times New Roman"/>
          <w:b/>
          <w:bCs/>
          <w:szCs w:val="24"/>
        </w:rPr>
        <w:t xml:space="preserve">Partie II : </w:t>
      </w:r>
      <w:r w:rsidRPr="00C16680">
        <w:rPr>
          <w:rFonts w:ascii="Times New Roman" w:hAnsi="Times New Roman" w:cs="Times New Roman"/>
          <w:szCs w:val="24"/>
        </w:rPr>
        <w:t xml:space="preserve">Contribution </w:t>
      </w:r>
    </w:p>
    <w:p w14:paraId="7C39EA54" w14:textId="77777777" w:rsidR="00DA07C7" w:rsidRPr="00C16680" w:rsidRDefault="00DA07C7" w:rsidP="004425EC">
      <w:pPr>
        <w:autoSpaceDE w:val="0"/>
        <w:autoSpaceDN w:val="0"/>
        <w:adjustRightInd w:val="0"/>
        <w:spacing w:after="0"/>
        <w:ind w:firstLine="0"/>
        <w:rPr>
          <w:rFonts w:ascii="Times New Roman" w:hAnsi="Times New Roman" w:cs="Times New Roman"/>
          <w:b/>
          <w:bCs/>
          <w:szCs w:val="24"/>
        </w:rPr>
      </w:pPr>
      <w:r w:rsidRPr="00C16680">
        <w:rPr>
          <w:rFonts w:ascii="Times New Roman" w:hAnsi="Times New Roman" w:cs="Times New Roman"/>
          <w:szCs w:val="24"/>
        </w:rPr>
        <w:t>Cette partie inclut deux chapitres</w:t>
      </w:r>
    </w:p>
    <w:p w14:paraId="54DF828A" w14:textId="77777777" w:rsidR="00DA07C7" w:rsidRPr="00C16680" w:rsidRDefault="00DA07C7" w:rsidP="005D19B3">
      <w:r w:rsidRPr="00C16680">
        <w:rPr>
          <w:b/>
          <w:bCs/>
        </w:rPr>
        <w:t>Le chapitre 4</w:t>
      </w:r>
      <w:r w:rsidRPr="00C16680">
        <w:t xml:space="preserve"> est consacré à la conception des différentes parties du système géo-décisionnel réalisé, commençant par l’entrepôt de données spatiales puis la conception du modèle de profil permettant la personnalisation de l’EDS et enfin </w:t>
      </w:r>
      <w:r w:rsidRPr="00C16680">
        <w:rPr>
          <w:color w:val="000000"/>
        </w:rPr>
        <w:t>la description de notre approche de personnalisation.</w:t>
      </w:r>
    </w:p>
    <w:p w14:paraId="1D9FC2E0" w14:textId="77777777" w:rsidR="00DA07C7" w:rsidRPr="00C16680" w:rsidRDefault="00DA07C7" w:rsidP="005D19B3">
      <w:r w:rsidRPr="00C16680">
        <w:rPr>
          <w:b/>
          <w:bCs/>
        </w:rPr>
        <w:t>Le chapitre 5</w:t>
      </w:r>
      <w:r w:rsidRPr="00C16680">
        <w:t xml:space="preserve"> décrit de façon détaillée les différentes étapes de réalisation de notre système de personnalisation dédié au phénomène étudié.  </w:t>
      </w:r>
    </w:p>
    <w:p w14:paraId="1503BD94" w14:textId="77777777" w:rsidR="00DA07C7" w:rsidRPr="00C16680" w:rsidRDefault="00DA07C7" w:rsidP="005D19B3">
      <w:r w:rsidRPr="00C16680">
        <w:t xml:space="preserve">Nous clôturons notre travail par une conclusion générale qui synthétise l’ensemble du travail réalisé, et proposons quelques axes de continuité. </w:t>
      </w:r>
    </w:p>
    <w:p w14:paraId="425057EE" w14:textId="77777777" w:rsidR="00003C9F" w:rsidRDefault="00003C9F"/>
    <w:p w14:paraId="791884B8" w14:textId="77777777" w:rsidR="0049311F" w:rsidRDefault="0049311F"/>
    <w:p w14:paraId="288846BA" w14:textId="77777777" w:rsidR="0049311F" w:rsidRDefault="0049311F"/>
    <w:p w14:paraId="29140678" w14:textId="77777777" w:rsidR="0049311F" w:rsidRDefault="0049311F"/>
    <w:p w14:paraId="0B8E7114" w14:textId="77777777" w:rsidR="0049311F" w:rsidRDefault="0049311F"/>
    <w:p w14:paraId="4FC3599D" w14:textId="77777777" w:rsidR="0049311F" w:rsidRDefault="0049311F"/>
    <w:p w14:paraId="1FB9C97E" w14:textId="77777777" w:rsidR="0049311F" w:rsidRDefault="0049311F" w:rsidP="00A07756">
      <w:pPr>
        <w:ind w:firstLine="0"/>
      </w:pPr>
    </w:p>
    <w:p w14:paraId="2FB1F242" w14:textId="77777777" w:rsidR="00A07756" w:rsidRDefault="00A07756" w:rsidP="00A07756">
      <w:pPr>
        <w:ind w:firstLine="0"/>
      </w:pPr>
    </w:p>
    <w:p w14:paraId="31AA3C70" w14:textId="77777777" w:rsidR="00A07756" w:rsidRDefault="00A07756" w:rsidP="00A07756">
      <w:pPr>
        <w:ind w:firstLine="0"/>
      </w:pPr>
    </w:p>
    <w:p w14:paraId="48EC44FC" w14:textId="77777777" w:rsidR="00A07756" w:rsidRDefault="00A07756" w:rsidP="00A07756">
      <w:pPr>
        <w:ind w:firstLine="0"/>
      </w:pPr>
    </w:p>
    <w:p w14:paraId="6E22B65F" w14:textId="77777777" w:rsidR="00A07756" w:rsidRDefault="00A07756" w:rsidP="00A07756">
      <w:pPr>
        <w:ind w:firstLine="0"/>
      </w:pPr>
    </w:p>
    <w:p w14:paraId="61B97A0E" w14:textId="77777777" w:rsidR="00A07756" w:rsidRDefault="00A07756" w:rsidP="00A07756">
      <w:pPr>
        <w:ind w:firstLine="0"/>
      </w:pPr>
    </w:p>
    <w:p w14:paraId="7CF4CF40" w14:textId="44BB5505" w:rsidR="00A07756" w:rsidRDefault="00A07756" w:rsidP="00A07756">
      <w:pPr>
        <w:ind w:firstLine="0"/>
        <w:sectPr w:rsidR="00A07756" w:rsidSect="008225CF">
          <w:headerReference w:type="default" r:id="rId17"/>
          <w:footerReference w:type="default" r:id="rId18"/>
          <w:type w:val="continuous"/>
          <w:pgSz w:w="11906" w:h="16838" w:code="9"/>
          <w:pgMar w:top="1440" w:right="1440" w:bottom="1440" w:left="1440" w:header="708" w:footer="708" w:gutter="0"/>
          <w:pgNumType w:start="1"/>
          <w:cols w:space="708"/>
          <w:docGrid w:linePitch="360"/>
        </w:sectPr>
      </w:pPr>
    </w:p>
    <w:p w14:paraId="672741BB" w14:textId="67DB30A6" w:rsidR="00C20D49" w:rsidRPr="00CD52AC" w:rsidRDefault="007367E1" w:rsidP="00C20D49">
      <w:pPr>
        <w:spacing w:line="209" w:lineRule="auto"/>
        <w:ind w:left="6120" w:right="-334" w:hanging="1530"/>
        <w:rPr>
          <w:rFonts w:ascii="Times New Roman" w:eastAsia="Times New Roman" w:hAnsi="Times New Roman"/>
          <w:b/>
          <w:sz w:val="372"/>
          <w:vertAlign w:val="subscript"/>
        </w:rPr>
      </w:pPr>
      <w:r>
        <w:rPr>
          <w:rFonts w:ascii="Times New Roman" w:eastAsia="Times New Roman" w:hAnsi="Times New Roman"/>
          <w:b/>
          <w:noProof/>
          <w:sz w:val="372"/>
          <w:vertAlign w:val="subscript"/>
        </w:rPr>
        <w:lastRenderedPageBreak/>
        <w:drawing>
          <wp:anchor distT="0" distB="0" distL="114300" distR="114300" simplePos="0" relativeHeight="251666432" behindDoc="1" locked="0" layoutInCell="0" allowOverlap="1" wp14:anchorId="54D092AB" wp14:editId="5781DFAD">
            <wp:simplePos x="0" y="0"/>
            <wp:positionH relativeFrom="column">
              <wp:posOffset>3170712</wp:posOffset>
            </wp:positionH>
            <wp:positionV relativeFrom="paragraph">
              <wp:posOffset>773042</wp:posOffset>
            </wp:positionV>
            <wp:extent cx="2828290" cy="1781299"/>
            <wp:effectExtent l="0" t="0" r="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5234" cy="1785672"/>
                    </a:xfrm>
                    <a:prstGeom prst="rect">
                      <a:avLst/>
                    </a:prstGeom>
                    <a:noFill/>
                  </pic:spPr>
                </pic:pic>
              </a:graphicData>
            </a:graphic>
            <wp14:sizeRelV relativeFrom="margin">
              <wp14:pctHeight>0</wp14:pctHeight>
            </wp14:sizeRelV>
          </wp:anchor>
        </w:drawing>
      </w:r>
      <w:r w:rsidR="00C20D49" w:rsidRPr="00C20D49">
        <w:rPr>
          <w:rFonts w:ascii="Palatino Linotype" w:eastAsia="Palatino Linotype" w:hAnsi="Palatino Linotype"/>
          <w:b/>
          <w:sz w:val="96"/>
          <w:szCs w:val="96"/>
        </w:rPr>
        <w:t>Partie</w:t>
      </w:r>
      <w:r w:rsidR="00C20D49" w:rsidRPr="00CD52AC">
        <w:rPr>
          <w:rFonts w:ascii="Times New Roman" w:eastAsia="Times New Roman" w:hAnsi="Times New Roman"/>
        </w:rPr>
        <w:tab/>
      </w:r>
      <w:r w:rsidR="00C20D49">
        <w:rPr>
          <w:rFonts w:ascii="Times New Roman" w:eastAsia="Times New Roman" w:hAnsi="Times New Roman"/>
        </w:rPr>
        <w:t xml:space="preserve">           </w:t>
      </w:r>
      <w:r w:rsidR="00C20D49">
        <w:rPr>
          <w:rFonts w:ascii="Times New Roman" w:eastAsia="Times New Roman" w:hAnsi="Times New Roman"/>
          <w:b/>
          <w:sz w:val="372"/>
          <w:vertAlign w:val="subscript"/>
        </w:rPr>
        <w:t>1</w:t>
      </w:r>
    </w:p>
    <w:p w14:paraId="68119B7E" w14:textId="273FEC86" w:rsidR="00C20D49" w:rsidRPr="001C479B" w:rsidRDefault="00C20D49" w:rsidP="00C20D49"/>
    <w:p w14:paraId="06871495" w14:textId="77777777" w:rsidR="00C20D49" w:rsidRDefault="00C20D49" w:rsidP="00C20D49">
      <w:pPr>
        <w:tabs>
          <w:tab w:val="left" w:pos="2070"/>
        </w:tabs>
        <w:spacing w:line="240" w:lineRule="auto"/>
        <w:rPr>
          <w:rFonts w:ascii="Times New Roman" w:eastAsia="Times New Roman" w:hAnsi="Times New Roman"/>
        </w:rPr>
      </w:pPr>
    </w:p>
    <w:p w14:paraId="6F69CE99" w14:textId="079123AE" w:rsidR="00C20D49" w:rsidRPr="00E714FE" w:rsidRDefault="00C522B4" w:rsidP="004B1EC6">
      <w:pPr>
        <w:pBdr>
          <w:top w:val="single" w:sz="24" w:space="1" w:color="auto"/>
          <w:bottom w:val="single" w:sz="24" w:space="1" w:color="auto"/>
        </w:pBdr>
        <w:tabs>
          <w:tab w:val="left" w:pos="2070"/>
        </w:tabs>
        <w:jc w:val="center"/>
        <w:rPr>
          <w:rFonts w:ascii="Palatino Linotype" w:hAnsi="Palatino Linotype" w:cstheme="majorBidi"/>
          <w:b/>
          <w:bCs/>
          <w:sz w:val="72"/>
          <w:szCs w:val="72"/>
        </w:rPr>
      </w:pPr>
      <w:r>
        <w:rPr>
          <w:rFonts w:ascii="Palatino Linotype" w:hAnsi="Palatino Linotype" w:cstheme="majorBidi"/>
          <w:b/>
          <w:bCs/>
          <w:sz w:val="72"/>
          <w:szCs w:val="72"/>
        </w:rPr>
        <w:t>Etat de l’art</w:t>
      </w:r>
    </w:p>
    <w:p w14:paraId="4927C3A2" w14:textId="2B466B28" w:rsidR="00C20D49" w:rsidRPr="00312C2F" w:rsidRDefault="00C20D49" w:rsidP="00C20D49">
      <w:pPr>
        <w:spacing w:line="360" w:lineRule="auto"/>
        <w:rPr>
          <w:rFonts w:ascii="Times New Roman" w:eastAsia="Times New Roman" w:hAnsi="Times New Roman"/>
        </w:rPr>
      </w:pPr>
    </w:p>
    <w:p w14:paraId="15890807" w14:textId="77777777" w:rsidR="00C20D49" w:rsidRDefault="00C20D49" w:rsidP="0080291D">
      <w:pPr>
        <w:pStyle w:val="Heading1"/>
        <w:numPr>
          <w:ilvl w:val="0"/>
          <w:numId w:val="0"/>
        </w:numPr>
        <w:ind w:left="432"/>
      </w:pPr>
    </w:p>
    <w:p w14:paraId="4505B6C8" w14:textId="77777777" w:rsidR="00C20D49" w:rsidRDefault="00C20D49" w:rsidP="00C20D49"/>
    <w:p w14:paraId="0741E004" w14:textId="77777777" w:rsidR="00C20D49" w:rsidRDefault="00C20D49" w:rsidP="00C20D49"/>
    <w:p w14:paraId="053BA644" w14:textId="77777777" w:rsidR="00C20D49" w:rsidRDefault="00C20D49" w:rsidP="00C20D49"/>
    <w:p w14:paraId="5C6623A4" w14:textId="238C51BD" w:rsidR="00C20D49" w:rsidRDefault="00C20D49" w:rsidP="00C20D49"/>
    <w:p w14:paraId="592893A7" w14:textId="77777777" w:rsidR="00A07756" w:rsidRDefault="00A07756" w:rsidP="00C20D49"/>
    <w:p w14:paraId="55723979" w14:textId="77777777" w:rsidR="00C20D49" w:rsidRDefault="00C20D49" w:rsidP="00C20D49"/>
    <w:p w14:paraId="1A13AA34" w14:textId="77777777" w:rsidR="00C20D49" w:rsidRDefault="00C20D49" w:rsidP="00C20D49"/>
    <w:p w14:paraId="7F755F29" w14:textId="77777777" w:rsidR="00C20D49" w:rsidRDefault="00C20D49" w:rsidP="00C20D49"/>
    <w:p w14:paraId="0372DE9F" w14:textId="77777777" w:rsidR="003C5797" w:rsidRDefault="003C5797">
      <w:pPr>
        <w:sectPr w:rsidR="003C5797" w:rsidSect="002169B9">
          <w:headerReference w:type="default" r:id="rId20"/>
          <w:type w:val="continuous"/>
          <w:pgSz w:w="11906" w:h="16838" w:code="9"/>
          <w:pgMar w:top="1440" w:right="1440" w:bottom="1440" w:left="1440" w:header="708" w:footer="708" w:gutter="0"/>
          <w:cols w:space="708"/>
          <w:titlePg/>
          <w:docGrid w:linePitch="360"/>
        </w:sectPr>
      </w:pPr>
    </w:p>
    <w:p w14:paraId="31BE3214" w14:textId="7F16B3CE" w:rsidR="007367E1" w:rsidRPr="00CD52AC" w:rsidRDefault="007367E1" w:rsidP="00692B9C">
      <w:pPr>
        <w:spacing w:line="209" w:lineRule="auto"/>
        <w:ind w:left="7110" w:hanging="3330"/>
        <w:rPr>
          <w:rFonts w:ascii="Times New Roman" w:eastAsia="Times New Roman" w:hAnsi="Times New Roman"/>
          <w:b/>
          <w:sz w:val="372"/>
          <w:vertAlign w:val="subscript"/>
        </w:rPr>
      </w:pPr>
      <w:r>
        <w:rPr>
          <w:rFonts w:ascii="Times New Roman" w:eastAsia="Times New Roman" w:hAnsi="Times New Roman"/>
          <w:b/>
          <w:noProof/>
          <w:sz w:val="372"/>
          <w:vertAlign w:val="subscript"/>
        </w:rPr>
        <w:lastRenderedPageBreak/>
        <w:drawing>
          <wp:anchor distT="0" distB="0" distL="114300" distR="114300" simplePos="0" relativeHeight="251670528" behindDoc="1" locked="0" layoutInCell="0" allowOverlap="1" wp14:anchorId="7DDC1218" wp14:editId="5EF8D62D">
            <wp:simplePos x="0" y="0"/>
            <wp:positionH relativeFrom="column">
              <wp:posOffset>3172570</wp:posOffset>
            </wp:positionH>
            <wp:positionV relativeFrom="paragraph">
              <wp:posOffset>771277</wp:posOffset>
            </wp:positionV>
            <wp:extent cx="2827789" cy="167772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2329" cy="1686351"/>
                    </a:xfrm>
                    <a:prstGeom prst="rect">
                      <a:avLst/>
                    </a:prstGeom>
                    <a:noFill/>
                  </pic:spPr>
                </pic:pic>
              </a:graphicData>
            </a:graphic>
            <wp14:sizeRelV relativeFrom="margin">
              <wp14:pctHeight>0</wp14:pctHeight>
            </wp14:sizeRelV>
          </wp:anchor>
        </w:drawing>
      </w:r>
      <w:r w:rsidRPr="00B05ECE">
        <w:rPr>
          <w:rFonts w:ascii="Palatino Linotype" w:eastAsia="Palatino Linotype" w:hAnsi="Palatino Linotype"/>
          <w:b/>
          <w:sz w:val="84"/>
          <w:szCs w:val="84"/>
        </w:rPr>
        <w:t>Chapitre</w:t>
      </w:r>
      <w:r w:rsidRPr="00CD52AC">
        <w:rPr>
          <w:rFonts w:ascii="Times New Roman" w:eastAsia="Times New Roman" w:hAnsi="Times New Roman"/>
        </w:rPr>
        <w:tab/>
      </w:r>
      <w:r>
        <w:rPr>
          <w:rFonts w:ascii="Times New Roman" w:eastAsia="Times New Roman" w:hAnsi="Times New Roman"/>
        </w:rPr>
        <w:t xml:space="preserve">      </w:t>
      </w:r>
      <w:r w:rsidR="00692B9C">
        <w:rPr>
          <w:rFonts w:ascii="Times New Roman" w:eastAsia="Times New Roman" w:hAnsi="Times New Roman"/>
        </w:rPr>
        <w:t xml:space="preserve"> </w:t>
      </w:r>
      <w:r>
        <w:rPr>
          <w:rFonts w:ascii="Times New Roman" w:eastAsia="Times New Roman" w:hAnsi="Times New Roman"/>
        </w:rPr>
        <w:t xml:space="preserve">  </w:t>
      </w:r>
      <w:r w:rsidR="00B06482">
        <w:rPr>
          <w:rFonts w:ascii="Times New Roman" w:eastAsia="Times New Roman" w:hAnsi="Times New Roman"/>
        </w:rPr>
        <w:t xml:space="preserve">   </w:t>
      </w:r>
      <w:r w:rsidR="00E34BB2">
        <w:rPr>
          <w:rFonts w:ascii="Times New Roman" w:eastAsia="Times New Roman" w:hAnsi="Times New Roman"/>
          <w:b/>
          <w:sz w:val="372"/>
          <w:vertAlign w:val="subscript"/>
        </w:rPr>
        <w:t>I</w:t>
      </w:r>
    </w:p>
    <w:p w14:paraId="6893E787" w14:textId="7620C5DF" w:rsidR="007367E1" w:rsidRPr="001C479B" w:rsidRDefault="007367E1" w:rsidP="007367E1"/>
    <w:p w14:paraId="0D262413" w14:textId="77777777" w:rsidR="007367E1" w:rsidRDefault="007367E1" w:rsidP="007367E1">
      <w:pPr>
        <w:tabs>
          <w:tab w:val="left" w:pos="2070"/>
        </w:tabs>
        <w:spacing w:line="240" w:lineRule="auto"/>
        <w:rPr>
          <w:rFonts w:ascii="Times New Roman" w:eastAsia="Times New Roman" w:hAnsi="Times New Roman"/>
        </w:rPr>
      </w:pPr>
    </w:p>
    <w:p w14:paraId="68E698F3" w14:textId="77777777" w:rsidR="00BA2566" w:rsidRDefault="007367E1" w:rsidP="005C02E4">
      <w:pPr>
        <w:pBdr>
          <w:top w:val="single" w:sz="24" w:space="1" w:color="auto"/>
        </w:pBdr>
        <w:tabs>
          <w:tab w:val="left" w:pos="2070"/>
        </w:tabs>
        <w:spacing w:after="0" w:line="240" w:lineRule="auto"/>
        <w:ind w:firstLine="90"/>
        <w:jc w:val="center"/>
        <w:rPr>
          <w:rFonts w:ascii="Palatino Linotype" w:hAnsi="Palatino Linotype" w:cstheme="majorBidi"/>
          <w:b/>
          <w:bCs/>
          <w:sz w:val="72"/>
          <w:szCs w:val="72"/>
        </w:rPr>
      </w:pPr>
      <w:r w:rsidRPr="00E714FE">
        <w:rPr>
          <w:rFonts w:ascii="Palatino Linotype" w:hAnsi="Palatino Linotype" w:cstheme="majorBidi"/>
          <w:b/>
          <w:bCs/>
          <w:sz w:val="72"/>
          <w:szCs w:val="72"/>
        </w:rPr>
        <w:t xml:space="preserve">L’EDS et le SOLAP </w:t>
      </w:r>
    </w:p>
    <w:p w14:paraId="190C1883" w14:textId="1E922D75" w:rsidR="007367E1" w:rsidRPr="00E714FE" w:rsidRDefault="007367E1" w:rsidP="005C02E4">
      <w:pPr>
        <w:pBdr>
          <w:bottom w:val="single" w:sz="24" w:space="1" w:color="auto"/>
        </w:pBdr>
        <w:tabs>
          <w:tab w:val="left" w:pos="2070"/>
        </w:tabs>
        <w:spacing w:before="0"/>
        <w:ind w:firstLine="90"/>
        <w:jc w:val="center"/>
        <w:rPr>
          <w:rFonts w:ascii="Palatino Linotype" w:hAnsi="Palatino Linotype" w:cstheme="majorBidi"/>
          <w:b/>
          <w:bCs/>
          <w:sz w:val="72"/>
          <w:szCs w:val="72"/>
        </w:rPr>
      </w:pPr>
      <w:r w:rsidRPr="00D75244">
        <w:rPr>
          <w:rFonts w:ascii="Palatino Linotype" w:hAnsi="Palatino Linotype" w:cstheme="majorBidi"/>
          <w:b/>
          <w:bCs/>
          <w:sz w:val="56"/>
          <w:szCs w:val="56"/>
        </w:rPr>
        <w:t>Concepts fondamentaux</w:t>
      </w:r>
    </w:p>
    <w:p w14:paraId="00151CF4" w14:textId="2B1C421B" w:rsidR="007367E1" w:rsidRPr="00312C2F" w:rsidRDefault="007367E1" w:rsidP="007367E1">
      <w:pPr>
        <w:spacing w:line="360" w:lineRule="auto"/>
        <w:rPr>
          <w:rFonts w:ascii="Times New Roman" w:eastAsia="Times New Roman" w:hAnsi="Times New Roman"/>
        </w:rPr>
      </w:pPr>
    </w:p>
    <w:p w14:paraId="45047B6E" w14:textId="77777777" w:rsidR="007367E1" w:rsidRDefault="007367E1" w:rsidP="0080291D">
      <w:pPr>
        <w:pStyle w:val="Heading1"/>
        <w:numPr>
          <w:ilvl w:val="0"/>
          <w:numId w:val="0"/>
        </w:numPr>
        <w:ind w:left="432"/>
      </w:pPr>
    </w:p>
    <w:p w14:paraId="58000D0B" w14:textId="77777777" w:rsidR="007367E1" w:rsidRDefault="007367E1" w:rsidP="007367E1"/>
    <w:p w14:paraId="15013D8F" w14:textId="77777777" w:rsidR="007367E1" w:rsidRDefault="007367E1" w:rsidP="007367E1"/>
    <w:p w14:paraId="6BA35344" w14:textId="77777777" w:rsidR="007367E1" w:rsidRDefault="007367E1" w:rsidP="007367E1"/>
    <w:p w14:paraId="73BE3A02" w14:textId="6B20AEDA" w:rsidR="007367E1" w:rsidRDefault="007367E1" w:rsidP="007367E1"/>
    <w:p w14:paraId="5FE0C2E6" w14:textId="3667D011" w:rsidR="00CD5790" w:rsidRDefault="00CD5790" w:rsidP="007367E1"/>
    <w:p w14:paraId="47A5F5DD" w14:textId="44D60962" w:rsidR="00CD5790" w:rsidRDefault="00CD5790" w:rsidP="007367E1"/>
    <w:p w14:paraId="6232D63B" w14:textId="53518946" w:rsidR="00CD5790" w:rsidRDefault="00CD5790" w:rsidP="007367E1"/>
    <w:p w14:paraId="7A0C1539" w14:textId="3C9720E5" w:rsidR="00CD5790" w:rsidRDefault="00CD5790" w:rsidP="007367E1"/>
    <w:p w14:paraId="0CD5CE55" w14:textId="01593DE4" w:rsidR="00CD5790" w:rsidRDefault="00CD5790" w:rsidP="007367E1"/>
    <w:p w14:paraId="57A81158" w14:textId="65AE3BAD" w:rsidR="00CD5790" w:rsidRDefault="00CD5790" w:rsidP="007367E1"/>
    <w:p w14:paraId="17AE6B05" w14:textId="59404A8F" w:rsidR="00CD5790" w:rsidRDefault="00CD5790" w:rsidP="00692B9C"/>
    <w:p w14:paraId="127932DC" w14:textId="77777777" w:rsidR="00F8110A" w:rsidRDefault="00F8110A" w:rsidP="00692B9C"/>
    <w:p w14:paraId="7955A26E" w14:textId="5D4375CE" w:rsidR="00CD5790" w:rsidRPr="000D48BF" w:rsidRDefault="00CD5790" w:rsidP="002646AD">
      <w:pPr>
        <w:pStyle w:val="Heading1"/>
      </w:pPr>
      <w:bookmarkStart w:id="6" w:name="_Toc11850381"/>
      <w:r w:rsidRPr="00231551">
        <w:lastRenderedPageBreak/>
        <w:t>Introduction</w:t>
      </w:r>
      <w:bookmarkEnd w:id="6"/>
      <w:r w:rsidRPr="000D48BF">
        <w:t xml:space="preserve"> </w:t>
      </w:r>
    </w:p>
    <w:p w14:paraId="654553B0" w14:textId="2A7B86BF" w:rsidR="00CD5790" w:rsidRDefault="00CD5790" w:rsidP="00C17D63">
      <w:r w:rsidRPr="00D47BB2">
        <w:t xml:space="preserve">Durant ces dernières années, </w:t>
      </w:r>
      <w:r>
        <w:t>la</w:t>
      </w:r>
      <w:r w:rsidRPr="00D47BB2">
        <w:t xml:space="preserve"> production de données s'est accélérée, grâce à de nouvelles méthodes de collecte et d'acquisition de l’information. Le traitement des données localisées s'est largement développé avec la saisie numérique des données graphiques, cartes et plans,</w:t>
      </w:r>
      <w:r>
        <w:t xml:space="preserve"> ce qui a conduit à la modification des système décisionnels classiques en des systèmes décisionnels capables de stocker, traiter et gérer les données localisées afin de permettre l’analyse spatiale et aider à la prise de décision</w:t>
      </w:r>
      <w:r w:rsidRPr="00D47BB2">
        <w:t>.</w:t>
      </w:r>
      <w:r>
        <w:t xml:space="preserve"> Ces systèmes décisionnels sont connus sous le nom d’entrepôts de données spatiales et de systèmes S</w:t>
      </w:r>
      <w:r w:rsidR="00D7643E">
        <w:t xml:space="preserve">patial </w:t>
      </w:r>
      <w:r>
        <w:t>OLAP.</w:t>
      </w:r>
    </w:p>
    <w:p w14:paraId="2FA87F59" w14:textId="59CB9653" w:rsidR="00CD5790" w:rsidRPr="000D48BF" w:rsidRDefault="00CD5790" w:rsidP="00231551">
      <w:pPr>
        <w:pStyle w:val="Heading1"/>
      </w:pPr>
      <w:bookmarkStart w:id="7" w:name="_Toc423817"/>
      <w:bookmarkStart w:id="8" w:name="_Toc11850382"/>
      <w:r w:rsidRPr="000D48BF">
        <w:t xml:space="preserve">Informatique </w:t>
      </w:r>
      <w:r w:rsidRPr="00231551">
        <w:t>décisionnelle</w:t>
      </w:r>
      <w:bookmarkEnd w:id="7"/>
      <w:bookmarkEnd w:id="8"/>
    </w:p>
    <w:p w14:paraId="6E2A4F33" w14:textId="77777777" w:rsidR="00CD5790" w:rsidRPr="000D48BF" w:rsidRDefault="00CD5790" w:rsidP="00231551">
      <w:r w:rsidRPr="000D48BF">
        <w:t>L'informatique décisionnelle est née de l'incapacité des systèmes opérationnels, organisés</w:t>
      </w:r>
      <w:r>
        <w:t xml:space="preserve"> </w:t>
      </w:r>
      <w:r w:rsidRPr="000D48BF">
        <w:t>selon une logique transactionnelle, à répondre efficacement aux besoins des décideurs</w:t>
      </w:r>
      <w:r>
        <w:t xml:space="preserve"> </w:t>
      </w:r>
      <w:r w:rsidRPr="000D48BF">
        <w:rPr>
          <w:b/>
          <w:bCs/>
        </w:rPr>
        <w:t>[BED,1997]</w:t>
      </w:r>
      <w:r w:rsidRPr="000D48BF">
        <w:t>.</w:t>
      </w:r>
    </w:p>
    <w:p w14:paraId="682D3782" w14:textId="13557EF5" w:rsidR="00CD5790" w:rsidRPr="000D48BF" w:rsidRDefault="00CD5790" w:rsidP="00B85F52">
      <w:pPr>
        <w:pStyle w:val="Heading2"/>
      </w:pPr>
      <w:bookmarkStart w:id="9" w:name="_Toc11850383"/>
      <w:bookmarkStart w:id="10" w:name="_Toc536733356"/>
      <w:bookmarkStart w:id="11" w:name="_Toc423818"/>
      <w:r w:rsidRPr="00231551">
        <w:t>Définition</w:t>
      </w:r>
      <w:bookmarkEnd w:id="9"/>
      <w:r w:rsidRPr="000D48BF">
        <w:t> </w:t>
      </w:r>
      <w:bookmarkEnd w:id="10"/>
      <w:bookmarkEnd w:id="11"/>
    </w:p>
    <w:p w14:paraId="29B76A4B" w14:textId="77777777" w:rsidR="00CD5790" w:rsidRPr="000D48BF" w:rsidRDefault="00CD5790" w:rsidP="00231551">
      <w:pPr>
        <w:rPr>
          <w:szCs w:val="23"/>
        </w:rPr>
      </w:pPr>
      <w:r w:rsidRPr="000D48BF">
        <w:rPr>
          <w:szCs w:val="23"/>
        </w:rPr>
        <w:t xml:space="preserve">Le terme informatique décisionnelle </w:t>
      </w:r>
      <w:r w:rsidRPr="000D48BF">
        <w:t>désigne l’ensemble des moyens, outils et méthodes permettant de collecter, consolider, modéliser et restituer les données en vue d’offrir une aide à la prise décision</w:t>
      </w:r>
      <w:r w:rsidRPr="000D48BF">
        <w:rPr>
          <w:b/>
          <w:szCs w:val="23"/>
        </w:rPr>
        <w:t xml:space="preserve"> [Noirault, 2006]. </w:t>
      </w:r>
      <w:r w:rsidRPr="000D48BF">
        <w:rPr>
          <w:szCs w:val="23"/>
        </w:rPr>
        <w:t>Elle s’appuie sur un système dit système décisionnel ou système d’aide à la décision.</w:t>
      </w:r>
    </w:p>
    <w:p w14:paraId="7C758095" w14:textId="06AE0AC6" w:rsidR="00CD5790" w:rsidRPr="000D48BF" w:rsidRDefault="00CD5790" w:rsidP="00231551">
      <w:pPr>
        <w:pStyle w:val="Heading2"/>
      </w:pPr>
      <w:bookmarkStart w:id="12" w:name="_Toc536733357"/>
      <w:bookmarkStart w:id="13" w:name="_Toc423819"/>
      <w:bookmarkStart w:id="14" w:name="_Toc11850384"/>
      <w:r w:rsidRPr="00231551">
        <w:t>Système</w:t>
      </w:r>
      <w:r w:rsidRPr="000D48BF">
        <w:t xml:space="preserve"> d’Aide à la Décision « SAD »</w:t>
      </w:r>
      <w:bookmarkEnd w:id="12"/>
      <w:bookmarkEnd w:id="13"/>
      <w:bookmarkEnd w:id="14"/>
    </w:p>
    <w:p w14:paraId="42D2BCF4" w14:textId="77777777" w:rsidR="00CD5790" w:rsidRPr="00D75B22" w:rsidRDefault="00CD5790" w:rsidP="00231551">
      <w:pPr>
        <w:rPr>
          <w:szCs w:val="20"/>
        </w:rPr>
      </w:pPr>
      <w:r w:rsidRPr="000D48BF">
        <w:t>Les Systèmes d’Aide à la Décision « SAD » sont des systèmes d’information flexibles et</w:t>
      </w:r>
      <w:r>
        <w:t xml:space="preserve"> </w:t>
      </w:r>
      <w:r w:rsidRPr="000D48BF">
        <w:t>interactifs qui aident les décideurs dans l’extraction d’informations utiles pour identifier et</w:t>
      </w:r>
      <w:r>
        <w:t xml:space="preserve"> </w:t>
      </w:r>
      <w:r w:rsidRPr="000D48BF">
        <w:t xml:space="preserve">résoudre des problèmes et pour prendre des décisions.  </w:t>
      </w:r>
      <w:r w:rsidRPr="000D48BF">
        <w:rPr>
          <w:b/>
          <w:bCs/>
        </w:rPr>
        <w:t>[ALT, 1980]</w:t>
      </w:r>
      <w:r w:rsidRPr="000D48BF">
        <w:t xml:space="preserve">. </w:t>
      </w:r>
      <w:r w:rsidRPr="00FE2695">
        <w:rPr>
          <w:szCs w:val="20"/>
        </w:rPr>
        <w:t xml:space="preserve">Les SAD présentent </w:t>
      </w:r>
      <w:r>
        <w:rPr>
          <w:szCs w:val="20"/>
        </w:rPr>
        <w:t>l</w:t>
      </w:r>
      <w:r w:rsidRPr="00FE2695">
        <w:rPr>
          <w:szCs w:val="20"/>
        </w:rPr>
        <w:t>es</w:t>
      </w:r>
      <w:r>
        <w:rPr>
          <w:szCs w:val="20"/>
        </w:rPr>
        <w:t xml:space="preserve"> </w:t>
      </w:r>
      <w:r w:rsidRPr="00FE2695">
        <w:rPr>
          <w:szCs w:val="20"/>
        </w:rPr>
        <w:t>informations provenant de différentes sources, dans un environnent unique, uniforme et familier à l’utilisateur.</w:t>
      </w:r>
    </w:p>
    <w:p w14:paraId="29A7BAFA" w14:textId="77777777" w:rsidR="00CD5790" w:rsidRPr="000D48BF" w:rsidRDefault="00CD5790" w:rsidP="00231551">
      <w:r w:rsidRPr="000D48BF">
        <w:t xml:space="preserve">Un </w:t>
      </w:r>
      <w:r w:rsidRPr="000D48BF">
        <w:rPr>
          <w:iCs/>
          <w:szCs w:val="24"/>
        </w:rPr>
        <w:t xml:space="preserve">Système d’Aide à la Décision </w:t>
      </w:r>
      <w:r w:rsidRPr="000D48BF">
        <w:t>est généralement composé des quatre briques d</w:t>
      </w:r>
      <w:r>
        <w:t xml:space="preserve">e </w:t>
      </w:r>
      <w:r w:rsidRPr="000D48BF">
        <w:t>fonctions</w:t>
      </w:r>
      <w:r>
        <w:t> :</w:t>
      </w:r>
      <w:r w:rsidRPr="000D48BF">
        <w:t xml:space="preserve"> </w:t>
      </w:r>
    </w:p>
    <w:p w14:paraId="22BCD699" w14:textId="77777777" w:rsidR="00CD5790" w:rsidRPr="000D48BF" w:rsidRDefault="00CD5790" w:rsidP="00023E9F">
      <w:pPr>
        <w:pStyle w:val="ListParagraph"/>
        <w:numPr>
          <w:ilvl w:val="0"/>
          <w:numId w:val="7"/>
        </w:numPr>
        <w:ind w:left="0" w:firstLine="360"/>
        <w:rPr>
          <w:rFonts w:ascii="Times New Roman" w:hAnsi="Times New Roman" w:cs="Times New Roman"/>
        </w:rPr>
      </w:pPr>
      <w:r w:rsidRPr="000D48BF">
        <w:rPr>
          <w:rFonts w:ascii="Times New Roman" w:hAnsi="Times New Roman" w:cs="Times New Roman"/>
        </w:rPr>
        <w:t xml:space="preserve">La </w:t>
      </w:r>
      <w:r w:rsidRPr="000D48BF">
        <w:rPr>
          <w:rFonts w:ascii="Times New Roman" w:hAnsi="Times New Roman" w:cs="Times New Roman"/>
          <w:b/>
        </w:rPr>
        <w:t>collecte</w:t>
      </w:r>
      <w:r w:rsidRPr="000D48BF">
        <w:rPr>
          <w:rFonts w:ascii="Times New Roman" w:hAnsi="Times New Roman" w:cs="Times New Roman"/>
        </w:rPr>
        <w:t xml:space="preserve"> des données. </w:t>
      </w:r>
    </w:p>
    <w:p w14:paraId="418173E3" w14:textId="77777777" w:rsidR="00CD5790" w:rsidRPr="000D48BF" w:rsidRDefault="00CD5790" w:rsidP="00023E9F">
      <w:pPr>
        <w:pStyle w:val="ListParagraph"/>
        <w:numPr>
          <w:ilvl w:val="0"/>
          <w:numId w:val="7"/>
        </w:numPr>
        <w:ind w:left="0" w:firstLine="360"/>
        <w:rPr>
          <w:rFonts w:ascii="Times New Roman" w:hAnsi="Times New Roman" w:cs="Times New Roman"/>
        </w:rPr>
      </w:pPr>
      <w:r w:rsidRPr="000D48BF">
        <w:rPr>
          <w:rFonts w:ascii="Times New Roman" w:hAnsi="Times New Roman" w:cs="Times New Roman"/>
        </w:rPr>
        <w:t xml:space="preserve">Le </w:t>
      </w:r>
      <w:r w:rsidRPr="000D48BF">
        <w:rPr>
          <w:rFonts w:ascii="Times New Roman" w:hAnsi="Times New Roman" w:cs="Times New Roman"/>
          <w:b/>
        </w:rPr>
        <w:t>stockage</w:t>
      </w:r>
      <w:r w:rsidRPr="000D48BF">
        <w:rPr>
          <w:rFonts w:ascii="Times New Roman" w:hAnsi="Times New Roman" w:cs="Times New Roman"/>
        </w:rPr>
        <w:t xml:space="preserve"> des données. </w:t>
      </w:r>
    </w:p>
    <w:p w14:paraId="1E47B02C" w14:textId="77777777" w:rsidR="00CD5790" w:rsidRPr="000D48BF" w:rsidRDefault="00CD5790" w:rsidP="00023E9F">
      <w:pPr>
        <w:pStyle w:val="ListParagraph"/>
        <w:numPr>
          <w:ilvl w:val="0"/>
          <w:numId w:val="7"/>
        </w:numPr>
        <w:ind w:left="0" w:firstLine="360"/>
        <w:rPr>
          <w:rFonts w:ascii="Times New Roman" w:hAnsi="Times New Roman" w:cs="Times New Roman"/>
        </w:rPr>
      </w:pPr>
      <w:r w:rsidRPr="000D48BF">
        <w:rPr>
          <w:rFonts w:ascii="Times New Roman" w:hAnsi="Times New Roman" w:cs="Times New Roman"/>
        </w:rPr>
        <w:t xml:space="preserve">La </w:t>
      </w:r>
      <w:r w:rsidRPr="000D48BF">
        <w:rPr>
          <w:rFonts w:ascii="Times New Roman" w:hAnsi="Times New Roman" w:cs="Times New Roman"/>
          <w:b/>
        </w:rPr>
        <w:t>diffusion</w:t>
      </w:r>
      <w:r w:rsidRPr="000D48BF">
        <w:rPr>
          <w:rFonts w:ascii="Times New Roman" w:hAnsi="Times New Roman" w:cs="Times New Roman"/>
        </w:rPr>
        <w:t xml:space="preserve"> ou distribution des données. </w:t>
      </w:r>
    </w:p>
    <w:p w14:paraId="3F3E4042" w14:textId="717984A4" w:rsidR="00CD5790" w:rsidRPr="00E4607D" w:rsidRDefault="00CD5790" w:rsidP="00023E9F">
      <w:pPr>
        <w:pStyle w:val="ListParagraph"/>
        <w:numPr>
          <w:ilvl w:val="0"/>
          <w:numId w:val="7"/>
        </w:numPr>
        <w:ind w:left="0" w:firstLine="360"/>
        <w:rPr>
          <w:rFonts w:ascii="Times New Roman" w:hAnsi="Times New Roman" w:cs="Times New Roman"/>
          <w:sz w:val="28"/>
        </w:rPr>
      </w:pPr>
      <w:r w:rsidRPr="000D48BF">
        <w:rPr>
          <w:rFonts w:ascii="Times New Roman" w:hAnsi="Times New Roman" w:cs="Times New Roman"/>
        </w:rPr>
        <w:t>L'</w:t>
      </w:r>
      <w:r w:rsidRPr="000D48BF">
        <w:rPr>
          <w:rFonts w:ascii="Times New Roman" w:hAnsi="Times New Roman" w:cs="Times New Roman"/>
          <w:b/>
        </w:rPr>
        <w:t>exploitation</w:t>
      </w:r>
      <w:r w:rsidRPr="000D48BF">
        <w:rPr>
          <w:rFonts w:ascii="Times New Roman" w:hAnsi="Times New Roman" w:cs="Times New Roman"/>
        </w:rPr>
        <w:t xml:space="preserve"> ou présentation des données</w:t>
      </w:r>
    </w:p>
    <w:p w14:paraId="5DE27B7E" w14:textId="54A86A9D" w:rsidR="00E4607D" w:rsidRPr="00E4607D" w:rsidRDefault="00E4607D" w:rsidP="00E4607D">
      <w:pPr>
        <w:rPr>
          <w:lang w:eastAsia="en-US"/>
        </w:rPr>
      </w:pPr>
    </w:p>
    <w:p w14:paraId="5C0EDAB5" w14:textId="40E92B25" w:rsidR="00E4607D" w:rsidRPr="00E4607D" w:rsidRDefault="00E4607D" w:rsidP="00E4607D">
      <w:pPr>
        <w:rPr>
          <w:lang w:eastAsia="en-US"/>
        </w:rPr>
      </w:pPr>
    </w:p>
    <w:p w14:paraId="4C28F8AB" w14:textId="5AD883DF" w:rsidR="00E4607D" w:rsidRPr="00E4607D" w:rsidRDefault="00E4607D" w:rsidP="00E4607D">
      <w:pPr>
        <w:rPr>
          <w:lang w:eastAsia="en-US"/>
        </w:rPr>
      </w:pPr>
    </w:p>
    <w:p w14:paraId="3F47F45A" w14:textId="46760194" w:rsidR="00E4607D" w:rsidRPr="00E4607D" w:rsidRDefault="00E4607D" w:rsidP="00E4607D">
      <w:pPr>
        <w:rPr>
          <w:lang w:eastAsia="en-US"/>
        </w:rPr>
      </w:pPr>
    </w:p>
    <w:p w14:paraId="52A4D895" w14:textId="77777777" w:rsidR="00E4607D" w:rsidRPr="00E4607D" w:rsidRDefault="00E4607D" w:rsidP="00E4607D">
      <w:pPr>
        <w:rPr>
          <w:lang w:eastAsia="en-US"/>
        </w:rPr>
      </w:pPr>
    </w:p>
    <w:p w14:paraId="4E3591E2" w14:textId="77777777" w:rsidR="00CE54C4" w:rsidRDefault="00CD5790" w:rsidP="00CE54C4">
      <w:pPr>
        <w:keepNext/>
        <w:ind w:firstLine="0"/>
        <w:jc w:val="center"/>
      </w:pPr>
      <w:r w:rsidRPr="000D48BF">
        <w:rPr>
          <w:rFonts w:ascii="Times New Roman" w:hAnsi="Times New Roman" w:cs="Times New Roman"/>
          <w:noProof/>
        </w:rPr>
        <w:lastRenderedPageBreak/>
        <w:drawing>
          <wp:inline distT="0" distB="0" distL="0" distR="0" wp14:anchorId="359A1CB1" wp14:editId="7A4764F5">
            <wp:extent cx="5382259" cy="2581275"/>
            <wp:effectExtent l="76200" t="76200" r="142875" b="1238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33"/>
                    <a:stretch/>
                  </pic:blipFill>
                  <pic:spPr bwMode="auto">
                    <a:xfrm>
                      <a:off x="0" y="0"/>
                      <a:ext cx="5417943" cy="2598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33E743" w14:textId="457722B2" w:rsidR="00CD5790" w:rsidRPr="00CE54C4" w:rsidRDefault="00CE54C4" w:rsidP="00CE54C4">
      <w:pPr>
        <w:pStyle w:val="Caption"/>
        <w:ind w:firstLine="0"/>
        <w:jc w:val="center"/>
        <w:rPr>
          <w:rFonts w:ascii="Times New Roman" w:hAnsi="Times New Roman" w:cs="Times New Roman"/>
          <w:color w:val="auto"/>
          <w:sz w:val="24"/>
          <w:szCs w:val="24"/>
        </w:rPr>
      </w:pPr>
      <w:bookmarkStart w:id="15" w:name="_Toc11855370"/>
      <w:bookmarkStart w:id="16" w:name="_Toc11855390"/>
      <w:r w:rsidRPr="003D0F15">
        <w:rPr>
          <w:b/>
          <w:bCs/>
          <w:color w:val="auto"/>
          <w:sz w:val="24"/>
          <w:szCs w:val="24"/>
        </w:rPr>
        <w:t>Figure 1.</w:t>
      </w:r>
      <w:r w:rsidRPr="003D0F15">
        <w:rPr>
          <w:b/>
          <w:bCs/>
          <w:color w:val="auto"/>
          <w:sz w:val="24"/>
          <w:szCs w:val="24"/>
        </w:rPr>
        <w:fldChar w:fldCharType="begin"/>
      </w:r>
      <w:r w:rsidRPr="003D0F15">
        <w:rPr>
          <w:b/>
          <w:bCs/>
          <w:color w:val="auto"/>
          <w:sz w:val="24"/>
          <w:szCs w:val="24"/>
        </w:rPr>
        <w:instrText xml:space="preserve"> SEQ Figure_1. \* ARABIC </w:instrText>
      </w:r>
      <w:r w:rsidRPr="003D0F15">
        <w:rPr>
          <w:b/>
          <w:bCs/>
          <w:color w:val="auto"/>
          <w:sz w:val="24"/>
          <w:szCs w:val="24"/>
        </w:rPr>
        <w:fldChar w:fldCharType="separate"/>
      </w:r>
      <w:r w:rsidR="00931C8C">
        <w:rPr>
          <w:b/>
          <w:bCs/>
          <w:noProof/>
          <w:color w:val="auto"/>
          <w:sz w:val="24"/>
          <w:szCs w:val="24"/>
        </w:rPr>
        <w:t>1</w:t>
      </w:r>
      <w:r w:rsidRPr="003D0F15">
        <w:rPr>
          <w:b/>
          <w:bCs/>
          <w:color w:val="auto"/>
          <w:sz w:val="24"/>
          <w:szCs w:val="24"/>
        </w:rPr>
        <w:fldChar w:fldCharType="end"/>
      </w:r>
      <w:r w:rsidRPr="00CE54C4">
        <w:rPr>
          <w:color w:val="auto"/>
          <w:sz w:val="24"/>
          <w:szCs w:val="24"/>
        </w:rPr>
        <w:t xml:space="preserve"> Les quatre fonctions d'un système décisionnel </w:t>
      </w:r>
      <w:r w:rsidRPr="00257F28">
        <w:rPr>
          <w:b/>
          <w:bCs/>
          <w:color w:val="auto"/>
          <w:sz w:val="24"/>
          <w:szCs w:val="24"/>
        </w:rPr>
        <w:t>[Hugo Castor,2013]</w:t>
      </w:r>
      <w:bookmarkEnd w:id="15"/>
      <w:bookmarkEnd w:id="16"/>
    </w:p>
    <w:p w14:paraId="0E2EA1E3" w14:textId="32690295" w:rsidR="00CD5790" w:rsidRPr="000D48BF" w:rsidRDefault="00CD5790" w:rsidP="001D655C">
      <w:pPr>
        <w:pStyle w:val="Heading2"/>
      </w:pPr>
      <w:bookmarkStart w:id="17" w:name="_Toc11850385"/>
      <w:bookmarkStart w:id="18" w:name="_Toc536733358"/>
      <w:bookmarkStart w:id="19" w:name="_Toc423820"/>
      <w:r w:rsidRPr="001D655C">
        <w:t>Système</w:t>
      </w:r>
      <w:r w:rsidRPr="000D48BF">
        <w:t xml:space="preserve"> d’Information « SI »</w:t>
      </w:r>
      <w:bookmarkEnd w:id="17"/>
      <w:r w:rsidRPr="000D48BF">
        <w:t> </w:t>
      </w:r>
      <w:bookmarkEnd w:id="18"/>
      <w:bookmarkEnd w:id="19"/>
    </w:p>
    <w:p w14:paraId="2E052BA7" w14:textId="77777777" w:rsidR="00CD5790" w:rsidRPr="000D48BF" w:rsidRDefault="00CD5790" w:rsidP="001D655C">
      <w:r w:rsidRPr="000D48BF">
        <w:rPr>
          <w:b/>
          <w:bCs/>
        </w:rPr>
        <w:t xml:space="preserve"> [MAT, 2003]</w:t>
      </w:r>
      <w:r w:rsidRPr="000D48BF">
        <w:t>, définit un système comme un ensemble d'éléments matériels ou immatériels</w:t>
      </w:r>
      <w:r>
        <w:t xml:space="preserve"> </w:t>
      </w:r>
      <w:r w:rsidRPr="000D48BF">
        <w:t>(hommes, machines, méthodes, règles, etc.) en interaction transformant par un processus des</w:t>
      </w:r>
      <w:r>
        <w:t xml:space="preserve"> </w:t>
      </w:r>
      <w:r w:rsidRPr="000D48BF">
        <w:t>éléments (les entrées) en d'autres éléments (les sorties) ; ce système est dit opérant. Le SI est</w:t>
      </w:r>
      <w:r>
        <w:t xml:space="preserve"> </w:t>
      </w:r>
      <w:r w:rsidRPr="000D48BF">
        <w:t>composé d'éléments divers chargés de stocker et de traiter les informations relatives au système</w:t>
      </w:r>
      <w:r>
        <w:t xml:space="preserve"> o</w:t>
      </w:r>
      <w:r w:rsidRPr="000D48BF">
        <w:t>pérant afin de les mettre à la disposition du système de pilotage.</w:t>
      </w:r>
    </w:p>
    <w:p w14:paraId="17686343" w14:textId="4472A3D7" w:rsidR="00CD5790" w:rsidRPr="000D48BF" w:rsidRDefault="00CD5790" w:rsidP="00762BDB">
      <w:pPr>
        <w:pStyle w:val="Heading1"/>
      </w:pPr>
      <w:bookmarkStart w:id="20" w:name="_Toc11850386"/>
      <w:bookmarkStart w:id="21" w:name="_Toc423821"/>
      <w:r w:rsidRPr="004634EE">
        <w:t>Entrepôt</w:t>
      </w:r>
      <w:r w:rsidRPr="000D48BF">
        <w:t xml:space="preserve"> de </w:t>
      </w:r>
      <w:r w:rsidR="00321933">
        <w:t>D</w:t>
      </w:r>
      <w:r w:rsidRPr="001D655C">
        <w:t>onnées</w:t>
      </w:r>
      <w:r w:rsidRPr="000D48BF">
        <w:t> « ED »</w:t>
      </w:r>
      <w:bookmarkEnd w:id="20"/>
      <w:r w:rsidRPr="000D48BF">
        <w:t xml:space="preserve"> </w:t>
      </w:r>
      <w:bookmarkEnd w:id="21"/>
    </w:p>
    <w:p w14:paraId="1AB4C0A8" w14:textId="77777777" w:rsidR="00CD5790" w:rsidRPr="000D48BF" w:rsidRDefault="00CD5790" w:rsidP="001D655C">
      <w:pPr>
        <w:rPr>
          <w:b/>
        </w:rPr>
      </w:pPr>
      <w:r w:rsidRPr="000D48BF">
        <w:t xml:space="preserve">Les </w:t>
      </w:r>
      <w:r w:rsidRPr="000D48BF">
        <w:rPr>
          <w:iCs/>
        </w:rPr>
        <w:t>entrepôts de données</w:t>
      </w:r>
      <w:r>
        <w:t xml:space="preserve"> constituent un support aux</w:t>
      </w:r>
      <w:r w:rsidRPr="0017591C">
        <w:t xml:space="preserve"> </w:t>
      </w:r>
      <w:r w:rsidRPr="000D48BF">
        <w:t>systèmes d’aide à la décision</w:t>
      </w:r>
      <w:r>
        <w:t xml:space="preserve">, qui est </w:t>
      </w:r>
      <w:r w:rsidRPr="000D48BF">
        <w:t>devenu incontournables dans plusieurs domaines, ils représentent des plateformes logiques facilitant l’accès aux diverses données d’une organisation, et permettant leur utilisation à des fins d’analyse et de prise de décision.</w:t>
      </w:r>
    </w:p>
    <w:p w14:paraId="234FB32B" w14:textId="63AD4BB6" w:rsidR="00CD5790" w:rsidRPr="000333A2" w:rsidRDefault="00CD5790" w:rsidP="001D655C">
      <w:pPr>
        <w:pStyle w:val="Heading2"/>
      </w:pPr>
      <w:bookmarkStart w:id="22" w:name="_Toc11850387"/>
      <w:bookmarkStart w:id="23" w:name="_Toc536733360"/>
      <w:bookmarkStart w:id="24" w:name="_Toc423822"/>
      <w:r w:rsidRPr="001D655C">
        <w:t>Définition</w:t>
      </w:r>
      <w:bookmarkEnd w:id="22"/>
      <w:r w:rsidRPr="000D48BF">
        <w:t xml:space="preserve"> </w:t>
      </w:r>
      <w:bookmarkEnd w:id="23"/>
      <w:bookmarkEnd w:id="24"/>
    </w:p>
    <w:p w14:paraId="43992CB2" w14:textId="77777777" w:rsidR="00CD5790" w:rsidRPr="009E4ED8" w:rsidRDefault="00CD5790" w:rsidP="001D655C">
      <w:pPr>
        <w:rPr>
          <w:iCs/>
        </w:rPr>
      </w:pPr>
      <w:r w:rsidRPr="009E4ED8">
        <w:rPr>
          <w:iCs/>
        </w:rPr>
        <w:t xml:space="preserve">Un entrepôt de données </w:t>
      </w:r>
      <w:r w:rsidRPr="009E4ED8">
        <w:t>est une collection de données orientées sujet, intégrées, non volatiles et historisées, organisées pour supporter un processus d’aide à la décision, il</w:t>
      </w:r>
      <w:r w:rsidRPr="009E4ED8">
        <w:rPr>
          <w:iCs/>
        </w:rPr>
        <w:t xml:space="preserve"> organise et conserve les données nécessaires aux processus informationnels et analytiques dans une perspective de long terme </w:t>
      </w:r>
      <w:r w:rsidRPr="009E4ED8">
        <w:rPr>
          <w:b/>
        </w:rPr>
        <w:t>[</w:t>
      </w:r>
      <w:r w:rsidRPr="009E4ED8">
        <w:rPr>
          <w:b/>
          <w:bCs/>
        </w:rPr>
        <w:t>INM92</w:t>
      </w:r>
      <w:r w:rsidRPr="009E4ED8">
        <w:rPr>
          <w:b/>
        </w:rPr>
        <w:t>].</w:t>
      </w:r>
    </w:p>
    <w:p w14:paraId="66548BB8" w14:textId="6169E792" w:rsidR="00CD5790" w:rsidRPr="000333A2" w:rsidRDefault="00CD5790" w:rsidP="001D655C">
      <w:pPr>
        <w:pStyle w:val="Heading2"/>
      </w:pPr>
      <w:bookmarkStart w:id="25" w:name="_Toc11850388"/>
      <w:bookmarkStart w:id="26" w:name="_Toc536733361"/>
      <w:bookmarkStart w:id="27" w:name="_Toc423823"/>
      <w:r w:rsidRPr="001D655C">
        <w:t>Processus</w:t>
      </w:r>
      <w:r w:rsidRPr="000333A2">
        <w:t xml:space="preserve"> d’analyse en ligne « OLAP »</w:t>
      </w:r>
      <w:bookmarkEnd w:id="25"/>
      <w:r w:rsidRPr="000333A2">
        <w:t xml:space="preserve"> </w:t>
      </w:r>
      <w:bookmarkEnd w:id="26"/>
      <w:bookmarkEnd w:id="27"/>
    </w:p>
    <w:p w14:paraId="5480F0A1" w14:textId="14122788" w:rsidR="00CD5790" w:rsidRPr="000D48BF" w:rsidRDefault="00CD5790" w:rsidP="002646AD">
      <w:pPr>
        <w:pStyle w:val="Heading3"/>
      </w:pPr>
      <w:bookmarkStart w:id="28" w:name="_Toc11850389"/>
      <w:bookmarkStart w:id="29" w:name="_Toc423824"/>
      <w:r w:rsidRPr="001D655C">
        <w:t>Définition</w:t>
      </w:r>
      <w:bookmarkEnd w:id="28"/>
      <w:r w:rsidRPr="000D48BF">
        <w:t> </w:t>
      </w:r>
      <w:bookmarkEnd w:id="29"/>
    </w:p>
    <w:p w14:paraId="719C21B5" w14:textId="77777777" w:rsidR="00CD5790" w:rsidRPr="0074747F" w:rsidRDefault="00CD5790" w:rsidP="001D655C">
      <w:pPr>
        <w:rPr>
          <w:b/>
        </w:rPr>
      </w:pPr>
      <w:r w:rsidRPr="000D48BF">
        <w:t>Le processus d’analyse en ligne</w:t>
      </w:r>
      <w:r w:rsidRPr="000D48BF">
        <w:rPr>
          <w:b/>
        </w:rPr>
        <w:t> </w:t>
      </w:r>
      <w:r w:rsidRPr="000D48BF">
        <w:t xml:space="preserve">permet une vision multidimensionnelle des données de l’entrepôt. Il permet essentiellement d’analyser des indicateurs (mesures) d’une activité selon différents axes d’analyse (dimensions). Des modèles particuliers, tels que le schéma en étoile ou le schéma en flocon de neige, ont été conçus afin de rendre les données d’un entrepôt prêtes à l’analyse. Ces modèles permettent de créer des vues multidimensionnelles des données appelées cubes de données dont la vocation est l’analyse en ligne </w:t>
      </w:r>
      <w:r w:rsidRPr="000D48BF">
        <w:rPr>
          <w:b/>
        </w:rPr>
        <w:t>[Chaudhuri, 97].</w:t>
      </w:r>
    </w:p>
    <w:p w14:paraId="0DC61910" w14:textId="2F1DB17B" w:rsidR="00CD5790" w:rsidRPr="000D48BF" w:rsidRDefault="00CD5790" w:rsidP="002956B1">
      <w:pPr>
        <w:pStyle w:val="Heading3"/>
      </w:pPr>
      <w:bookmarkStart w:id="30" w:name="_Toc11850390"/>
      <w:bookmarkStart w:id="31" w:name="_Toc536733254"/>
      <w:bookmarkStart w:id="32" w:name="_Toc536733362"/>
      <w:bookmarkStart w:id="33" w:name="_Toc423825"/>
      <w:r w:rsidRPr="00762BDB">
        <w:lastRenderedPageBreak/>
        <w:t>Architecture</w:t>
      </w:r>
      <w:r w:rsidRPr="000D48BF">
        <w:t xml:space="preserve"> d’un système OLAP</w:t>
      </w:r>
      <w:bookmarkEnd w:id="30"/>
      <w:r w:rsidRPr="000D48BF">
        <w:t> </w:t>
      </w:r>
      <w:bookmarkEnd w:id="31"/>
      <w:bookmarkEnd w:id="32"/>
      <w:bookmarkEnd w:id="33"/>
    </w:p>
    <w:p w14:paraId="03BC3B7B" w14:textId="77777777" w:rsidR="00CD5790" w:rsidRPr="000D48BF" w:rsidRDefault="00CD5790" w:rsidP="00762BDB">
      <w:pPr>
        <w:ind w:firstLine="0"/>
      </w:pPr>
      <w:r w:rsidRPr="000D48BF">
        <w:t>L’architecture des systèmes OLAP sont des architectures a trois niveaux.</w:t>
      </w:r>
    </w:p>
    <w:p w14:paraId="448A9FDE" w14:textId="2163399E" w:rsidR="005F047D" w:rsidRPr="00762BDB" w:rsidRDefault="00CD5790" w:rsidP="00173863">
      <w:pPr>
        <w:pStyle w:val="ListParagraph"/>
        <w:numPr>
          <w:ilvl w:val="0"/>
          <w:numId w:val="33"/>
        </w:numPr>
        <w:spacing w:before="120"/>
        <w:ind w:left="0" w:firstLine="360"/>
      </w:pPr>
      <w:r w:rsidRPr="00762BDB">
        <w:rPr>
          <w:b/>
        </w:rPr>
        <w:t>Entrepôt de données </w:t>
      </w:r>
      <w:r w:rsidRPr="000D48BF">
        <w:t>: Le premier niveau est un SGBD. Les données sont extraites à partir des données sources, nettoyées et transformées à l’aide des outils ETL (Extract, Transform, Load), ensuite intégrées dans un entrepôt de données maintenu par un SGBD.</w:t>
      </w:r>
    </w:p>
    <w:p w14:paraId="7E6053BB" w14:textId="77777777" w:rsidR="00CD5790" w:rsidRPr="00762BDB" w:rsidRDefault="00CD5790" w:rsidP="00023E9F">
      <w:pPr>
        <w:pStyle w:val="ListParagraph"/>
        <w:numPr>
          <w:ilvl w:val="0"/>
          <w:numId w:val="33"/>
        </w:numPr>
        <w:ind w:left="0" w:firstLine="360"/>
        <w:rPr>
          <w:sz w:val="28"/>
          <w:szCs w:val="23"/>
        </w:rPr>
      </w:pPr>
      <w:r w:rsidRPr="00762BDB">
        <w:rPr>
          <w:b/>
          <w:szCs w:val="23"/>
        </w:rPr>
        <w:t>Serveur OLAP</w:t>
      </w:r>
      <w:r w:rsidRPr="00762BDB">
        <w:rPr>
          <w:szCs w:val="23"/>
        </w:rPr>
        <w:t xml:space="preserve"> : le </w:t>
      </w:r>
      <w:r w:rsidRPr="000D48BF">
        <w:t>deuxième niveau est un serveur OLAP qui convertit les requêtes des clients en requêtes d’accès à l’ED et fournit des vues multidimensionnelles des données.</w:t>
      </w:r>
    </w:p>
    <w:p w14:paraId="507916BB" w14:textId="38D62647" w:rsidR="00CD5790" w:rsidRPr="00CB2B84" w:rsidRDefault="00CD5790" w:rsidP="00023E9F">
      <w:pPr>
        <w:pStyle w:val="ListParagraph"/>
        <w:numPr>
          <w:ilvl w:val="0"/>
          <w:numId w:val="33"/>
        </w:numPr>
        <w:spacing w:after="120"/>
        <w:ind w:left="0" w:firstLine="360"/>
      </w:pPr>
      <w:r w:rsidRPr="00762BDB">
        <w:rPr>
          <w:b/>
          <w:szCs w:val="23"/>
        </w:rPr>
        <w:t>Client OLAP</w:t>
      </w:r>
      <w:r w:rsidRPr="00762BDB">
        <w:rPr>
          <w:szCs w:val="23"/>
        </w:rPr>
        <w:t xml:space="preserve"> : le troisième niveau est le client OLAP </w:t>
      </w:r>
      <w:r w:rsidRPr="000D48BF">
        <w:t xml:space="preserve">qui formate les données, conformément aux besoins des utilisateurs, sous différentes formes : tableaux, courbes, rapports, statistiques… </w:t>
      </w:r>
      <w:r w:rsidRPr="00762BDB">
        <w:rPr>
          <w:b/>
          <w:szCs w:val="23"/>
        </w:rPr>
        <w:t>[</w:t>
      </w:r>
      <w:r w:rsidRPr="00762BDB">
        <w:rPr>
          <w:b/>
          <w:bCs/>
          <w:szCs w:val="32"/>
        </w:rPr>
        <w:t>KHOURI</w:t>
      </w:r>
      <w:r w:rsidRPr="00762BDB">
        <w:rPr>
          <w:b/>
          <w:szCs w:val="23"/>
        </w:rPr>
        <w:t>.2009]</w:t>
      </w:r>
    </w:p>
    <w:p w14:paraId="0A873725" w14:textId="77777777" w:rsidR="00CB2B84" w:rsidRPr="000D48BF" w:rsidRDefault="00CB2B84" w:rsidP="00CB2B84">
      <w:pPr>
        <w:pStyle w:val="ListParagraph"/>
        <w:spacing w:after="120"/>
        <w:ind w:left="360" w:firstLine="0"/>
      </w:pPr>
    </w:p>
    <w:p w14:paraId="2851A321" w14:textId="00D89DBC" w:rsidR="009A773E" w:rsidRDefault="00D632C0" w:rsidP="00FD38A7">
      <w:pPr>
        <w:pStyle w:val="ListParagraph"/>
        <w:keepNext/>
        <w:spacing w:after="0"/>
        <w:ind w:left="0" w:firstLine="0"/>
        <w:jc w:val="center"/>
      </w:pPr>
      <w:r>
        <w:rPr>
          <w:noProof/>
        </w:rPr>
        <w:drawing>
          <wp:inline distT="0" distB="0" distL="0" distR="0" wp14:anchorId="46CFE3EE" wp14:editId="5655B49A">
            <wp:extent cx="5731510" cy="3752850"/>
            <wp:effectExtent l="76200" t="76200" r="13589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260"/>
                    <a:stretch/>
                  </pic:blipFill>
                  <pic:spPr bwMode="auto">
                    <a:xfrm>
                      <a:off x="0" y="0"/>
                      <a:ext cx="5731510" cy="37528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69F00E" w14:textId="2A35EAF9" w:rsidR="00CD5790" w:rsidRPr="009A773E" w:rsidRDefault="009A773E" w:rsidP="009A773E">
      <w:pPr>
        <w:pStyle w:val="Caption"/>
        <w:ind w:firstLine="0"/>
        <w:jc w:val="center"/>
        <w:rPr>
          <w:rFonts w:ascii="Times New Roman" w:hAnsi="Times New Roman" w:cs="Times New Roman"/>
          <w:b/>
          <w:color w:val="auto"/>
          <w:sz w:val="24"/>
          <w:szCs w:val="24"/>
        </w:rPr>
      </w:pPr>
      <w:bookmarkStart w:id="34" w:name="_Toc11855371"/>
      <w:bookmarkStart w:id="35" w:name="_Toc11855391"/>
      <w:r w:rsidRPr="009A773E">
        <w:rPr>
          <w:b/>
          <w:bCs/>
          <w:color w:val="auto"/>
          <w:sz w:val="24"/>
          <w:szCs w:val="24"/>
        </w:rPr>
        <w:t>Figure 1.</w:t>
      </w:r>
      <w:r w:rsidRPr="009A773E">
        <w:rPr>
          <w:b/>
          <w:bCs/>
          <w:color w:val="auto"/>
          <w:sz w:val="24"/>
          <w:szCs w:val="24"/>
        </w:rPr>
        <w:fldChar w:fldCharType="begin"/>
      </w:r>
      <w:r w:rsidRPr="009A773E">
        <w:rPr>
          <w:b/>
          <w:bCs/>
          <w:color w:val="auto"/>
          <w:sz w:val="24"/>
          <w:szCs w:val="24"/>
        </w:rPr>
        <w:instrText xml:space="preserve"> SEQ Figure_1. \* ARABIC </w:instrText>
      </w:r>
      <w:r w:rsidRPr="009A773E">
        <w:rPr>
          <w:b/>
          <w:bCs/>
          <w:color w:val="auto"/>
          <w:sz w:val="24"/>
          <w:szCs w:val="24"/>
        </w:rPr>
        <w:fldChar w:fldCharType="separate"/>
      </w:r>
      <w:r w:rsidR="00931C8C">
        <w:rPr>
          <w:b/>
          <w:bCs/>
          <w:noProof/>
          <w:color w:val="auto"/>
          <w:sz w:val="24"/>
          <w:szCs w:val="24"/>
        </w:rPr>
        <w:t>2</w:t>
      </w:r>
      <w:r w:rsidRPr="009A773E">
        <w:rPr>
          <w:b/>
          <w:bCs/>
          <w:color w:val="auto"/>
          <w:sz w:val="24"/>
          <w:szCs w:val="24"/>
        </w:rPr>
        <w:fldChar w:fldCharType="end"/>
      </w:r>
      <w:r w:rsidRPr="009A773E">
        <w:rPr>
          <w:color w:val="auto"/>
          <w:sz w:val="24"/>
          <w:szCs w:val="24"/>
        </w:rPr>
        <w:t xml:space="preserve"> Architecture </w:t>
      </w:r>
      <w:bookmarkEnd w:id="34"/>
      <w:bookmarkEnd w:id="35"/>
      <w:r w:rsidR="00B17F18">
        <w:rPr>
          <w:color w:val="auto"/>
          <w:sz w:val="24"/>
          <w:szCs w:val="24"/>
        </w:rPr>
        <w:t>OLAP</w:t>
      </w:r>
    </w:p>
    <w:p w14:paraId="1185C8A9" w14:textId="72F14A1B" w:rsidR="00CD5790" w:rsidRPr="000D48BF" w:rsidRDefault="00CD5790" w:rsidP="00D632C0">
      <w:pPr>
        <w:pStyle w:val="Heading3"/>
        <w:rPr>
          <w:b w:val="0"/>
        </w:rPr>
      </w:pPr>
      <w:bookmarkStart w:id="36" w:name="_Toc11850391"/>
      <w:bookmarkStart w:id="37" w:name="_Toc536733255"/>
      <w:bookmarkStart w:id="38" w:name="_Toc536733363"/>
      <w:bookmarkStart w:id="39" w:name="_Toc423826"/>
      <w:r w:rsidRPr="00D41D0D">
        <w:t>Limites</w:t>
      </w:r>
      <w:r w:rsidRPr="000D48BF">
        <w:t xml:space="preserve"> des systèmes OLAP</w:t>
      </w:r>
      <w:bookmarkEnd w:id="36"/>
      <w:r w:rsidRPr="000D48BF">
        <w:t> </w:t>
      </w:r>
      <w:bookmarkEnd w:id="37"/>
      <w:bookmarkEnd w:id="38"/>
      <w:bookmarkEnd w:id="39"/>
    </w:p>
    <w:p w14:paraId="04473AC6" w14:textId="2FD0C02A" w:rsidR="0078685B" w:rsidRPr="0063583F" w:rsidRDefault="00CD5790" w:rsidP="0063583F">
      <w:r w:rsidRPr="000D48BF">
        <w:t>Les systèmes OLAP sont des technologies relativement bien maîtrisées quand il s’agit de données simples. Cependant ces systèmes deviennent inadaptés face aux données complexes comme par exemple les données spatiales qui sont une forme de données complexes qui nécessite un traitement particulier et qui n’a pas été pris en charge lors de la conception des systèmes décisionnels classiques. L’informatique décisionnelle s’est adaptée aux données complexes depuis plusieurs années en associant les données spatiales, les entrepôts de données et l’analyse OLAP pour créer de nouveaux systèmes dits SOLAP (spatial OLAP).</w:t>
      </w:r>
    </w:p>
    <w:p w14:paraId="5C0A4D61" w14:textId="2C223FB6" w:rsidR="00CD5790" w:rsidRPr="006944DD" w:rsidRDefault="00CD5790" w:rsidP="00D41D0D">
      <w:pPr>
        <w:pStyle w:val="Heading1"/>
      </w:pPr>
      <w:bookmarkStart w:id="40" w:name="_Toc11850392"/>
      <w:bookmarkStart w:id="41" w:name="_Toc423827"/>
      <w:r w:rsidRPr="006944DD">
        <w:rPr>
          <w:rStyle w:val="Strong"/>
          <w:b/>
          <w:bCs/>
        </w:rPr>
        <w:lastRenderedPageBreak/>
        <w:t xml:space="preserve">Intégration des </w:t>
      </w:r>
      <w:r w:rsidRPr="00D41D0D">
        <w:rPr>
          <w:rStyle w:val="Strong"/>
          <w:b/>
          <w:bCs/>
        </w:rPr>
        <w:t>données</w:t>
      </w:r>
      <w:r w:rsidRPr="006944DD">
        <w:rPr>
          <w:rStyle w:val="Strong"/>
          <w:b/>
          <w:bCs/>
        </w:rPr>
        <w:t xml:space="preserve"> spatiales dans les entrepôts de données</w:t>
      </w:r>
      <w:bookmarkEnd w:id="40"/>
      <w:r w:rsidRPr="006944DD">
        <w:rPr>
          <w:rStyle w:val="Strong"/>
          <w:b/>
          <w:bCs/>
        </w:rPr>
        <w:t xml:space="preserve"> </w:t>
      </w:r>
      <w:bookmarkEnd w:id="41"/>
    </w:p>
    <w:p w14:paraId="1247727C" w14:textId="77777777" w:rsidR="00CD5790" w:rsidRPr="000D48BF" w:rsidRDefault="00CD5790" w:rsidP="00D41D0D">
      <w:pPr>
        <w:rPr>
          <w:b/>
          <w:sz w:val="32"/>
        </w:rPr>
      </w:pPr>
      <w:r w:rsidRPr="000D48BF">
        <w:t xml:space="preserve">Les données spatiales touchent directement notre vie quotidienne, il est courant de dire que 80 % de l’information que nous traitons aujourd’hui possède une dimension géographique </w:t>
      </w:r>
      <w:r w:rsidRPr="000D48BF">
        <w:rPr>
          <w:b/>
          <w:color w:val="000000"/>
        </w:rPr>
        <w:t>[Biggs,1992]</w:t>
      </w:r>
      <w:r w:rsidRPr="000D48BF">
        <w:t>.</w:t>
      </w:r>
    </w:p>
    <w:p w14:paraId="59FFB645" w14:textId="5198215C" w:rsidR="00CD5790" w:rsidRPr="000D48BF" w:rsidRDefault="00CD5790" w:rsidP="00D41D0D">
      <w:pPr>
        <w:pStyle w:val="Heading2"/>
      </w:pPr>
      <w:bookmarkStart w:id="42" w:name="_Toc11850393"/>
      <w:bookmarkStart w:id="43" w:name="_Toc536733365"/>
      <w:bookmarkStart w:id="44" w:name="_Toc423828"/>
      <w:r w:rsidRPr="00D93565">
        <w:t>Information</w:t>
      </w:r>
      <w:r w:rsidRPr="000D48BF">
        <w:t xml:space="preserve"> géographique « IG »</w:t>
      </w:r>
      <w:bookmarkEnd w:id="42"/>
      <w:r>
        <w:t xml:space="preserve"> </w:t>
      </w:r>
      <w:bookmarkEnd w:id="43"/>
      <w:bookmarkEnd w:id="44"/>
    </w:p>
    <w:p w14:paraId="420049E3" w14:textId="77777777" w:rsidR="00CD5790" w:rsidRPr="0074747F" w:rsidRDefault="00CD5790" w:rsidP="00D64000">
      <w:pPr>
        <w:autoSpaceDE w:val="0"/>
        <w:autoSpaceDN w:val="0"/>
        <w:adjustRightInd w:val="0"/>
        <w:rPr>
          <w:rFonts w:ascii="Times New Roman" w:hAnsi="Times New Roman" w:cs="Times New Roman"/>
          <w:i/>
          <w:iCs/>
          <w:szCs w:val="24"/>
        </w:rPr>
      </w:pPr>
      <w:r w:rsidRPr="000D48BF">
        <w:rPr>
          <w:rFonts w:ascii="Times New Roman" w:hAnsi="Times New Roman" w:cs="Times New Roman"/>
          <w:i/>
          <w:szCs w:val="24"/>
        </w:rPr>
        <w:t xml:space="preserve">« </w:t>
      </w:r>
      <w:r w:rsidRPr="000D48BF">
        <w:rPr>
          <w:rFonts w:ascii="Times New Roman" w:hAnsi="Times New Roman" w:cs="Times New Roman"/>
          <w:i/>
          <w:iCs/>
          <w:szCs w:val="24"/>
        </w:rPr>
        <w:t>L'information géographique est la représentation d'un objet ou d'un phénomène réel</w:t>
      </w:r>
      <w:r>
        <w:rPr>
          <w:rFonts w:ascii="Times New Roman" w:hAnsi="Times New Roman" w:cs="Times New Roman"/>
          <w:i/>
          <w:iCs/>
          <w:szCs w:val="24"/>
        </w:rPr>
        <w:t xml:space="preserve"> </w:t>
      </w:r>
      <w:r w:rsidRPr="000D48BF">
        <w:rPr>
          <w:rFonts w:ascii="Times New Roman" w:hAnsi="Times New Roman" w:cs="Times New Roman"/>
          <w:i/>
          <w:iCs/>
          <w:szCs w:val="24"/>
        </w:rPr>
        <w:t>localisé dans l'espace à un moment donné. L’information géographique est caractérisée</w:t>
      </w:r>
      <w:r>
        <w:rPr>
          <w:rFonts w:ascii="Times New Roman" w:hAnsi="Times New Roman" w:cs="Times New Roman"/>
          <w:i/>
          <w:iCs/>
          <w:szCs w:val="24"/>
        </w:rPr>
        <w:t xml:space="preserve"> </w:t>
      </w:r>
      <w:r w:rsidRPr="000D48BF">
        <w:rPr>
          <w:rFonts w:ascii="Times New Roman" w:hAnsi="Times New Roman" w:cs="Times New Roman"/>
          <w:i/>
          <w:iCs/>
          <w:szCs w:val="24"/>
        </w:rPr>
        <w:t>par</w:t>
      </w:r>
      <w:r>
        <w:rPr>
          <w:rFonts w:ascii="Times New Roman" w:hAnsi="Times New Roman" w:cs="Times New Roman"/>
          <w:i/>
          <w:iCs/>
          <w:szCs w:val="24"/>
        </w:rPr>
        <w:t xml:space="preserve"> </w:t>
      </w:r>
      <w:r w:rsidRPr="000D48BF">
        <w:rPr>
          <w:rFonts w:ascii="Times New Roman" w:hAnsi="Times New Roman" w:cs="Times New Roman"/>
          <w:i/>
          <w:iCs/>
          <w:szCs w:val="24"/>
        </w:rPr>
        <w:t xml:space="preserve">une composante purement spatiale et une composante sémantique </w:t>
      </w:r>
      <w:r w:rsidRPr="000D48BF">
        <w:rPr>
          <w:rFonts w:ascii="Times New Roman" w:hAnsi="Times New Roman" w:cs="Times New Roman"/>
          <w:i/>
          <w:szCs w:val="24"/>
        </w:rPr>
        <w:t>».</w:t>
      </w:r>
      <w:r w:rsidRPr="000D48BF">
        <w:rPr>
          <w:rFonts w:ascii="Times New Roman" w:hAnsi="Times New Roman" w:cs="Times New Roman"/>
          <w:b/>
          <w:bCs/>
          <w:szCs w:val="24"/>
        </w:rPr>
        <w:t xml:space="preserve"> [DEG, 2004]</w:t>
      </w:r>
    </w:p>
    <w:p w14:paraId="201F549F" w14:textId="0A07CD21" w:rsidR="00CD5790" w:rsidRPr="000D48BF" w:rsidRDefault="00CD5790" w:rsidP="00D41D0D">
      <w:pPr>
        <w:pStyle w:val="Heading2"/>
        <w:rPr>
          <w:b w:val="0"/>
        </w:rPr>
      </w:pPr>
      <w:bookmarkStart w:id="45" w:name="_Toc11850394"/>
      <w:bookmarkStart w:id="46" w:name="_Toc536733366"/>
      <w:bookmarkStart w:id="47" w:name="_Toc423829"/>
      <w:r w:rsidRPr="00D93565">
        <w:t>Composant</w:t>
      </w:r>
      <w:r w:rsidRPr="000D48BF">
        <w:t xml:space="preserve"> de </w:t>
      </w:r>
      <w:r w:rsidRPr="00D41D0D">
        <w:t>l’information</w:t>
      </w:r>
      <w:r w:rsidRPr="000D48BF">
        <w:t xml:space="preserve"> géographique</w:t>
      </w:r>
      <w:bookmarkEnd w:id="45"/>
      <w:r w:rsidRPr="000D48BF">
        <w:t> </w:t>
      </w:r>
      <w:bookmarkEnd w:id="46"/>
      <w:bookmarkEnd w:id="47"/>
    </w:p>
    <w:p w14:paraId="6CFE125A" w14:textId="77777777" w:rsidR="00CD5790" w:rsidRPr="000D48BF" w:rsidRDefault="00CD5790" w:rsidP="00D41D0D">
      <w:pPr>
        <w:ind w:firstLine="0"/>
      </w:pPr>
      <w:r w:rsidRPr="000D48BF">
        <w:t xml:space="preserve">L’information géographique est caractérisée par trois composantes : </w:t>
      </w:r>
    </w:p>
    <w:p w14:paraId="6A13088B" w14:textId="77777777" w:rsidR="00CD5790" w:rsidRPr="000D48BF" w:rsidRDefault="00CD5790" w:rsidP="00023E9F">
      <w:pPr>
        <w:pStyle w:val="ListParagraph"/>
        <w:numPr>
          <w:ilvl w:val="0"/>
          <w:numId w:val="1"/>
        </w:numPr>
        <w:spacing w:before="0"/>
        <w:ind w:left="0" w:firstLine="360"/>
        <w:rPr>
          <w:rFonts w:ascii="Times New Roman" w:hAnsi="Times New Roman" w:cs="Times New Roman"/>
          <w:b/>
          <w:sz w:val="28"/>
        </w:rPr>
      </w:pPr>
      <w:r w:rsidRPr="000D48BF">
        <w:rPr>
          <w:rFonts w:ascii="Times New Roman" w:hAnsi="Times New Roman" w:cs="Times New Roman"/>
          <w:b/>
        </w:rPr>
        <w:t>Composante sémantique</w:t>
      </w:r>
      <w:r w:rsidRPr="000D48BF">
        <w:rPr>
          <w:rFonts w:ascii="Times New Roman" w:hAnsi="Times New Roman" w:cs="Times New Roman"/>
        </w:rPr>
        <w:t> : représente l’information relative à la nature, l’aspect et les propriétés descriptives d’un objet ou d’un phénomène du monde terrestre.</w:t>
      </w:r>
    </w:p>
    <w:p w14:paraId="773BB474" w14:textId="77777777" w:rsidR="00CD5790" w:rsidRPr="000D48BF" w:rsidRDefault="00CD5790" w:rsidP="00023E9F">
      <w:pPr>
        <w:pStyle w:val="ListParagraph"/>
        <w:numPr>
          <w:ilvl w:val="0"/>
          <w:numId w:val="1"/>
        </w:numPr>
        <w:ind w:left="0" w:firstLine="360"/>
        <w:rPr>
          <w:rFonts w:ascii="Times New Roman" w:hAnsi="Times New Roman" w:cs="Times New Roman"/>
          <w:b/>
          <w:sz w:val="28"/>
        </w:rPr>
      </w:pPr>
      <w:r w:rsidRPr="000D48BF">
        <w:rPr>
          <w:rFonts w:ascii="Times New Roman" w:hAnsi="Times New Roman" w:cs="Times New Roman"/>
          <w:b/>
        </w:rPr>
        <w:t>Composante spatiale</w:t>
      </w:r>
      <w:r w:rsidRPr="000D48BF">
        <w:rPr>
          <w:rFonts w:ascii="Times New Roman" w:hAnsi="Times New Roman" w:cs="Times New Roman"/>
        </w:rPr>
        <w:t> : représente la position sur la surface terrestre et la forme d’un objet du monde réel.</w:t>
      </w:r>
    </w:p>
    <w:p w14:paraId="74575C71" w14:textId="708B33CD" w:rsidR="00CD5790" w:rsidRPr="003C5D46" w:rsidRDefault="00CD5790" w:rsidP="00023E9F">
      <w:pPr>
        <w:pStyle w:val="ListParagraph"/>
        <w:numPr>
          <w:ilvl w:val="0"/>
          <w:numId w:val="1"/>
        </w:numPr>
        <w:autoSpaceDE w:val="0"/>
        <w:autoSpaceDN w:val="0"/>
        <w:adjustRightInd w:val="0"/>
        <w:ind w:left="0" w:firstLine="360"/>
        <w:rPr>
          <w:rFonts w:ascii="Times New Roman" w:hAnsi="Times New Roman" w:cs="Times New Roman"/>
          <w:szCs w:val="24"/>
        </w:rPr>
      </w:pPr>
      <w:r w:rsidRPr="000D48BF">
        <w:rPr>
          <w:rFonts w:ascii="Times New Roman" w:hAnsi="Times New Roman" w:cs="Times New Roman"/>
          <w:b/>
        </w:rPr>
        <w:t xml:space="preserve">Composante topologique : </w:t>
      </w:r>
      <w:r w:rsidRPr="000D48BF">
        <w:rPr>
          <w:rFonts w:ascii="Times New Roman" w:hAnsi="Times New Roman" w:cs="Times New Roman"/>
          <w:szCs w:val="24"/>
        </w:rPr>
        <w:t>Elles identifient tous les objets les uns par rapports aux autres. La topologie désigne l'expression des relations entre les objets par exemple : l’inclusion, l’adjacence, la connectivité, etc.</w:t>
      </w:r>
    </w:p>
    <w:p w14:paraId="56824CCA" w14:textId="3150C94F" w:rsidR="00CD5790" w:rsidRPr="000D48BF" w:rsidRDefault="00CD5790" w:rsidP="00D41D0D">
      <w:pPr>
        <w:pStyle w:val="Heading2"/>
      </w:pPr>
      <w:bookmarkStart w:id="48" w:name="_Toc11850395"/>
      <w:bookmarkStart w:id="49" w:name="_Toc536733367"/>
      <w:bookmarkStart w:id="50" w:name="_Toc423830"/>
      <w:r w:rsidRPr="000D48BF">
        <w:t>Mode de représentation de l’information géographique</w:t>
      </w:r>
      <w:bookmarkEnd w:id="48"/>
      <w:r w:rsidRPr="000D48BF">
        <w:t> </w:t>
      </w:r>
      <w:bookmarkEnd w:id="49"/>
      <w:bookmarkEnd w:id="50"/>
    </w:p>
    <w:p w14:paraId="5FC8D765" w14:textId="77777777" w:rsidR="00CD5790" w:rsidRPr="000D48BF" w:rsidRDefault="00CD5790" w:rsidP="00D41D0D">
      <w:r w:rsidRPr="000D48BF">
        <w:t>L'information géographique est représentée à travers deux types de modèles : le modèle vectoriel et matriciel. Le choix dépend de la nature des données géographiques, de leurs utilisations et du niveau de détail de représentation exigé.</w:t>
      </w:r>
    </w:p>
    <w:p w14:paraId="36FC1AC1" w14:textId="77777777" w:rsidR="00CD5790" w:rsidRDefault="00CD5790" w:rsidP="00023E9F">
      <w:pPr>
        <w:pStyle w:val="ListParagraph"/>
        <w:numPr>
          <w:ilvl w:val="0"/>
          <w:numId w:val="3"/>
        </w:numPr>
        <w:autoSpaceDE w:val="0"/>
        <w:autoSpaceDN w:val="0"/>
        <w:adjustRightInd w:val="0"/>
        <w:spacing w:before="120" w:after="0"/>
        <w:ind w:left="0" w:firstLine="180"/>
        <w:rPr>
          <w:rFonts w:ascii="Times New Roman" w:hAnsi="Times New Roman" w:cs="Times New Roman"/>
          <w:szCs w:val="24"/>
        </w:rPr>
      </w:pPr>
      <w:r w:rsidRPr="000D48BF">
        <w:rPr>
          <w:rFonts w:ascii="Times New Roman" w:hAnsi="Times New Roman" w:cs="Times New Roman"/>
          <w:b/>
          <w:szCs w:val="23"/>
        </w:rPr>
        <w:t>Le mode Raster</w:t>
      </w:r>
      <w:r w:rsidRPr="000D48BF">
        <w:rPr>
          <w:rFonts w:ascii="Times New Roman" w:hAnsi="Times New Roman" w:cs="Times New Roman"/>
          <w:szCs w:val="23"/>
        </w:rPr>
        <w:t> : Dans ce type de représentation l</w:t>
      </w:r>
      <w:r w:rsidRPr="000D48BF">
        <w:rPr>
          <w:rFonts w:ascii="Times New Roman" w:hAnsi="Times New Roman" w:cs="Times New Roman"/>
          <w:szCs w:val="24"/>
        </w:rPr>
        <w:t>a réalité est décomposée en une grille régulière et rectangulaire, organisée en lignes et en colonnes, chaque cellule de cette grille est appelée pixel dont la taille détermine la résolution de l’image. La juxtaposition des points recrée l'apparence visuelle du plan et de chaque information.</w:t>
      </w:r>
    </w:p>
    <w:p w14:paraId="009B2885" w14:textId="77777777" w:rsidR="00CD5790" w:rsidRPr="000D48BF" w:rsidRDefault="00CD5790" w:rsidP="00CD5790">
      <w:pPr>
        <w:pStyle w:val="ListParagraph"/>
        <w:autoSpaceDE w:val="0"/>
        <w:autoSpaceDN w:val="0"/>
        <w:adjustRightInd w:val="0"/>
        <w:spacing w:after="0" w:line="240" w:lineRule="auto"/>
        <w:ind w:firstLine="0"/>
        <w:rPr>
          <w:rFonts w:ascii="Times New Roman" w:hAnsi="Times New Roman" w:cs="Times New Roman"/>
          <w:szCs w:val="24"/>
        </w:rPr>
      </w:pPr>
    </w:p>
    <w:p w14:paraId="1E2D6C01" w14:textId="77777777" w:rsidR="00B956EF" w:rsidRDefault="00CD5790" w:rsidP="00B956EF">
      <w:pPr>
        <w:pStyle w:val="ListParagraph"/>
        <w:keepNext/>
        <w:autoSpaceDE w:val="0"/>
        <w:autoSpaceDN w:val="0"/>
        <w:adjustRightInd w:val="0"/>
        <w:spacing w:after="0" w:line="240" w:lineRule="auto"/>
        <w:ind w:left="0" w:firstLine="0"/>
        <w:jc w:val="center"/>
      </w:pPr>
      <w:r w:rsidRPr="000D48BF">
        <w:rPr>
          <w:rFonts w:ascii="Times New Roman" w:hAnsi="Times New Roman" w:cs="Times New Roman"/>
          <w:noProof/>
          <w:lang w:eastAsia="fr-FR"/>
        </w:rPr>
        <w:lastRenderedPageBreak/>
        <w:drawing>
          <wp:inline distT="0" distB="0" distL="0" distR="0" wp14:anchorId="259C3E92" wp14:editId="358D1822">
            <wp:extent cx="5547360" cy="3276600"/>
            <wp:effectExtent l="76200" t="76200" r="129540" b="133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6666"/>
                    <a:stretch/>
                  </pic:blipFill>
                  <pic:spPr bwMode="auto">
                    <a:xfrm>
                      <a:off x="0" y="0"/>
                      <a:ext cx="5547360" cy="32766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6E37F4" w14:textId="398E8660" w:rsidR="00CD5790" w:rsidRPr="00B956EF" w:rsidRDefault="00B956EF" w:rsidP="00361741">
      <w:pPr>
        <w:pStyle w:val="Caption"/>
        <w:ind w:firstLine="0"/>
        <w:jc w:val="center"/>
        <w:rPr>
          <w:rFonts w:ascii="Times New Roman" w:hAnsi="Times New Roman" w:cs="Times New Roman"/>
          <w:color w:val="auto"/>
          <w:sz w:val="24"/>
          <w:szCs w:val="36"/>
        </w:rPr>
      </w:pPr>
      <w:bookmarkStart w:id="51" w:name="_Toc11855372"/>
      <w:bookmarkStart w:id="52" w:name="_Toc11855392"/>
      <w:r w:rsidRPr="00B956EF">
        <w:rPr>
          <w:b/>
          <w:bCs/>
          <w:color w:val="auto"/>
          <w:sz w:val="24"/>
          <w:szCs w:val="24"/>
        </w:rPr>
        <w:t>Figure 1.</w:t>
      </w:r>
      <w:r w:rsidRPr="00B956EF">
        <w:rPr>
          <w:b/>
          <w:bCs/>
          <w:color w:val="auto"/>
          <w:sz w:val="24"/>
          <w:szCs w:val="24"/>
        </w:rPr>
        <w:fldChar w:fldCharType="begin"/>
      </w:r>
      <w:r w:rsidRPr="00B956EF">
        <w:rPr>
          <w:b/>
          <w:bCs/>
          <w:color w:val="auto"/>
          <w:sz w:val="24"/>
          <w:szCs w:val="24"/>
        </w:rPr>
        <w:instrText xml:space="preserve"> SEQ Figure_1. \* ARABIC </w:instrText>
      </w:r>
      <w:r w:rsidRPr="00B956EF">
        <w:rPr>
          <w:b/>
          <w:bCs/>
          <w:color w:val="auto"/>
          <w:sz w:val="24"/>
          <w:szCs w:val="24"/>
        </w:rPr>
        <w:fldChar w:fldCharType="separate"/>
      </w:r>
      <w:r w:rsidR="00931C8C">
        <w:rPr>
          <w:b/>
          <w:bCs/>
          <w:noProof/>
          <w:color w:val="auto"/>
          <w:sz w:val="24"/>
          <w:szCs w:val="24"/>
        </w:rPr>
        <w:t>3</w:t>
      </w:r>
      <w:r w:rsidRPr="00B956EF">
        <w:rPr>
          <w:b/>
          <w:bCs/>
          <w:color w:val="auto"/>
          <w:sz w:val="24"/>
          <w:szCs w:val="24"/>
        </w:rPr>
        <w:fldChar w:fldCharType="end"/>
      </w:r>
      <w:r w:rsidRPr="001E3EB6">
        <w:rPr>
          <w:color w:val="auto"/>
          <w:sz w:val="24"/>
          <w:szCs w:val="24"/>
        </w:rPr>
        <w:t xml:space="preserve"> Exemple de données Raster </w:t>
      </w:r>
      <w:r w:rsidRPr="001E3EB6">
        <w:rPr>
          <w:b/>
          <w:bCs/>
          <w:color w:val="auto"/>
          <w:sz w:val="24"/>
          <w:szCs w:val="24"/>
        </w:rPr>
        <w:t>[HABERT,2000]</w:t>
      </w:r>
      <w:bookmarkEnd w:id="51"/>
      <w:bookmarkEnd w:id="52"/>
    </w:p>
    <w:p w14:paraId="175AA71B" w14:textId="34881163" w:rsidR="00CD5790" w:rsidRPr="00A97FAF" w:rsidRDefault="00CD5790" w:rsidP="00023E9F">
      <w:pPr>
        <w:pStyle w:val="ListParagraph"/>
        <w:numPr>
          <w:ilvl w:val="0"/>
          <w:numId w:val="2"/>
        </w:numPr>
        <w:spacing w:after="120"/>
        <w:ind w:left="0" w:firstLine="180"/>
        <w:rPr>
          <w:rFonts w:ascii="Times New Roman" w:hAnsi="Times New Roman" w:cs="Times New Roman"/>
          <w:szCs w:val="23"/>
        </w:rPr>
      </w:pPr>
      <w:r w:rsidRPr="000D48BF">
        <w:rPr>
          <w:rFonts w:ascii="Times New Roman" w:hAnsi="Times New Roman" w:cs="Times New Roman"/>
          <w:b/>
          <w:szCs w:val="23"/>
        </w:rPr>
        <w:t>Le mode vecteur</w:t>
      </w:r>
      <w:r w:rsidRPr="000D48BF">
        <w:rPr>
          <w:rFonts w:ascii="Times New Roman" w:hAnsi="Times New Roman" w:cs="Times New Roman"/>
          <w:szCs w:val="23"/>
        </w:rPr>
        <w:t xml:space="preserve"> : </w:t>
      </w:r>
      <w:r w:rsidRPr="00A97FAF">
        <w:rPr>
          <w:rFonts w:ascii="Times New Roman" w:hAnsi="Times New Roman" w:cs="Times New Roman"/>
          <w:color w:val="000000"/>
          <w:sz w:val="23"/>
          <w:szCs w:val="23"/>
        </w:rPr>
        <w:t xml:space="preserve">Ce mode reflète schématiquement le monde réel, ainsi, les détails sont omis, seule une représentation schématique suffit. Les entités géographiques sont représentées à l'aide des primitives qui sont le point, la ligne et le polygone. </w:t>
      </w:r>
    </w:p>
    <w:p w14:paraId="0BC96472" w14:textId="77777777" w:rsidR="00CD5790" w:rsidRPr="000D48BF" w:rsidRDefault="00CD5790" w:rsidP="00C86306">
      <w:pPr>
        <w:autoSpaceDE w:val="0"/>
        <w:autoSpaceDN w:val="0"/>
        <w:adjustRightInd w:val="0"/>
        <w:spacing w:after="0"/>
        <w:rPr>
          <w:rFonts w:ascii="Times New Roman" w:hAnsi="Times New Roman" w:cs="Times New Roman"/>
          <w:szCs w:val="24"/>
        </w:rPr>
      </w:pPr>
      <w:r>
        <w:rPr>
          <w:rFonts w:ascii="Times New Roman" w:hAnsi="Times New Roman" w:cs="Times New Roman"/>
          <w:b/>
          <w:szCs w:val="24"/>
        </w:rPr>
        <w:t xml:space="preserve">Points </w:t>
      </w:r>
      <w:r w:rsidRPr="000D48BF">
        <w:rPr>
          <w:rFonts w:ascii="Times New Roman" w:hAnsi="Times New Roman" w:cs="Times New Roman"/>
          <w:b/>
          <w:szCs w:val="24"/>
        </w:rPr>
        <w:t>:</w:t>
      </w:r>
      <w:r w:rsidRPr="000D48BF">
        <w:rPr>
          <w:rFonts w:ascii="Times New Roman" w:hAnsi="Times New Roman" w:cs="Times New Roman"/>
          <w:szCs w:val="24"/>
        </w:rPr>
        <w:t xml:space="preserve"> définissent des localisations d'éléments séparés pour des phénomènes      géographiques trop petits pour être représentés par des lignes ou des surfaces qui n'ont pas de surface réelle comme les points cotés.</w:t>
      </w:r>
    </w:p>
    <w:p w14:paraId="481F0E47" w14:textId="77777777" w:rsidR="00CD5790" w:rsidRPr="000D48BF" w:rsidRDefault="00CD5790" w:rsidP="00C86306">
      <w:pPr>
        <w:autoSpaceDE w:val="0"/>
        <w:autoSpaceDN w:val="0"/>
        <w:adjustRightInd w:val="0"/>
        <w:spacing w:after="0"/>
        <w:rPr>
          <w:rFonts w:ascii="Times New Roman" w:hAnsi="Times New Roman" w:cs="Times New Roman"/>
          <w:szCs w:val="24"/>
        </w:rPr>
      </w:pPr>
      <w:r>
        <w:rPr>
          <w:rFonts w:ascii="Times New Roman" w:hAnsi="Times New Roman" w:cs="Times New Roman"/>
          <w:b/>
          <w:szCs w:val="24"/>
        </w:rPr>
        <w:t>Lignes</w:t>
      </w:r>
      <w:r w:rsidRPr="000D48BF">
        <w:rPr>
          <w:rFonts w:ascii="Times New Roman" w:hAnsi="Times New Roman" w:cs="Times New Roman"/>
          <w:b/>
          <w:szCs w:val="24"/>
        </w:rPr>
        <w:t> :</w:t>
      </w:r>
      <w:r w:rsidRPr="000D48BF">
        <w:rPr>
          <w:rFonts w:ascii="Times New Roman" w:hAnsi="Times New Roman" w:cs="Times New Roman"/>
          <w:szCs w:val="24"/>
        </w:rPr>
        <w:t xml:space="preserve"> représentent les formes des objets géographiques trop étroits pour être décrits</w:t>
      </w:r>
      <w:r>
        <w:rPr>
          <w:rFonts w:ascii="Times New Roman" w:hAnsi="Times New Roman" w:cs="Times New Roman"/>
          <w:szCs w:val="24"/>
        </w:rPr>
        <w:t xml:space="preserve"> </w:t>
      </w:r>
      <w:r w:rsidRPr="000D48BF">
        <w:rPr>
          <w:rFonts w:ascii="Times New Roman" w:hAnsi="Times New Roman" w:cs="Times New Roman"/>
          <w:szCs w:val="24"/>
        </w:rPr>
        <w:t>par des surfaces (ex : rue ou rivières) ou des objets linéaires qui ont une longueur mais pas de surface comme les courbes de niveau.</w:t>
      </w:r>
    </w:p>
    <w:p w14:paraId="6A73A1B7" w14:textId="77777777" w:rsidR="00CD5790" w:rsidRPr="000D48BF" w:rsidRDefault="00CD5790" w:rsidP="00C86306">
      <w:pPr>
        <w:autoSpaceDE w:val="0"/>
        <w:autoSpaceDN w:val="0"/>
        <w:adjustRightInd w:val="0"/>
        <w:spacing w:after="0"/>
        <w:ind w:firstLine="1"/>
        <w:rPr>
          <w:rFonts w:ascii="Times New Roman" w:hAnsi="Times New Roman" w:cs="Times New Roman"/>
          <w:szCs w:val="24"/>
        </w:rPr>
      </w:pPr>
      <w:r w:rsidRPr="000D48BF">
        <w:rPr>
          <w:rFonts w:ascii="Times New Roman" w:hAnsi="Times New Roman" w:cs="Times New Roman"/>
          <w:b/>
          <w:szCs w:val="24"/>
        </w:rPr>
        <w:t>Polygones :</w:t>
      </w:r>
      <w:r w:rsidRPr="000D48BF">
        <w:rPr>
          <w:rFonts w:ascii="Times New Roman" w:hAnsi="Times New Roman" w:cs="Times New Roman"/>
          <w:szCs w:val="24"/>
        </w:rPr>
        <w:t xml:space="preserve"> Ils représentent la forme et la localisation d'objets homogènes comme des pays, des parcelles, des types de sols...</w:t>
      </w:r>
    </w:p>
    <w:p w14:paraId="65DA7EF2" w14:textId="77777777" w:rsidR="001E3EB6" w:rsidRDefault="00CD5790" w:rsidP="001E3EB6">
      <w:pPr>
        <w:keepNext/>
        <w:autoSpaceDE w:val="0"/>
        <w:autoSpaceDN w:val="0"/>
        <w:adjustRightInd w:val="0"/>
        <w:spacing w:after="0" w:line="240" w:lineRule="auto"/>
        <w:ind w:firstLine="0"/>
        <w:jc w:val="center"/>
      </w:pPr>
      <w:r w:rsidRPr="000D48BF">
        <w:rPr>
          <w:rFonts w:ascii="Times New Roman" w:hAnsi="Times New Roman" w:cs="Times New Roman"/>
          <w:noProof/>
        </w:rPr>
        <w:lastRenderedPageBreak/>
        <w:drawing>
          <wp:inline distT="0" distB="0" distL="0" distR="0" wp14:anchorId="40FA937F" wp14:editId="488C736A">
            <wp:extent cx="5051355" cy="3038475"/>
            <wp:effectExtent l="76200" t="76200" r="130810" b="1238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54320" cy="3040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0FE735" w14:textId="49AD93E3" w:rsidR="00CD5790" w:rsidRPr="001E3EB6" w:rsidRDefault="001E3EB6" w:rsidP="00361741">
      <w:pPr>
        <w:pStyle w:val="Caption"/>
        <w:ind w:firstLine="0"/>
        <w:jc w:val="center"/>
        <w:rPr>
          <w:rFonts w:ascii="Times New Roman" w:hAnsi="Times New Roman" w:cs="Times New Roman"/>
          <w:color w:val="auto"/>
          <w:sz w:val="24"/>
          <w:szCs w:val="36"/>
        </w:rPr>
      </w:pPr>
      <w:bookmarkStart w:id="53" w:name="_Toc11855373"/>
      <w:bookmarkStart w:id="54" w:name="_Toc11855393"/>
      <w:r w:rsidRPr="001E3EB6">
        <w:rPr>
          <w:b/>
          <w:bCs/>
          <w:color w:val="auto"/>
          <w:sz w:val="24"/>
          <w:szCs w:val="24"/>
        </w:rPr>
        <w:t>Figure 1.</w:t>
      </w:r>
      <w:r w:rsidRPr="001E3EB6">
        <w:rPr>
          <w:b/>
          <w:bCs/>
          <w:color w:val="auto"/>
          <w:sz w:val="24"/>
          <w:szCs w:val="24"/>
        </w:rPr>
        <w:fldChar w:fldCharType="begin"/>
      </w:r>
      <w:r w:rsidRPr="001E3EB6">
        <w:rPr>
          <w:b/>
          <w:bCs/>
          <w:color w:val="auto"/>
          <w:sz w:val="24"/>
          <w:szCs w:val="24"/>
        </w:rPr>
        <w:instrText xml:space="preserve"> SEQ Figure_1. \* ARABIC </w:instrText>
      </w:r>
      <w:r w:rsidRPr="001E3EB6">
        <w:rPr>
          <w:b/>
          <w:bCs/>
          <w:color w:val="auto"/>
          <w:sz w:val="24"/>
          <w:szCs w:val="24"/>
        </w:rPr>
        <w:fldChar w:fldCharType="separate"/>
      </w:r>
      <w:r w:rsidR="00931C8C">
        <w:rPr>
          <w:b/>
          <w:bCs/>
          <w:noProof/>
          <w:color w:val="auto"/>
          <w:sz w:val="24"/>
          <w:szCs w:val="24"/>
        </w:rPr>
        <w:t>4</w:t>
      </w:r>
      <w:r w:rsidRPr="001E3EB6">
        <w:rPr>
          <w:b/>
          <w:bCs/>
          <w:color w:val="auto"/>
          <w:sz w:val="24"/>
          <w:szCs w:val="24"/>
        </w:rPr>
        <w:fldChar w:fldCharType="end"/>
      </w:r>
      <w:r w:rsidRPr="001E3EB6">
        <w:rPr>
          <w:color w:val="auto"/>
          <w:sz w:val="24"/>
          <w:szCs w:val="24"/>
        </w:rPr>
        <w:t xml:space="preserve"> Exemple de données Vecteur </w:t>
      </w:r>
      <w:r w:rsidRPr="001E3EB6">
        <w:rPr>
          <w:b/>
          <w:bCs/>
          <w:color w:val="auto"/>
          <w:sz w:val="24"/>
          <w:szCs w:val="24"/>
        </w:rPr>
        <w:t>[HABERT,2000]</w:t>
      </w:r>
      <w:bookmarkEnd w:id="53"/>
      <w:bookmarkEnd w:id="54"/>
    </w:p>
    <w:p w14:paraId="64D0EA90" w14:textId="77777777" w:rsidR="00731B1F" w:rsidRDefault="00CD5790" w:rsidP="00CD005D">
      <w:pPr>
        <w:keepNext/>
        <w:spacing w:after="0"/>
        <w:ind w:firstLine="0"/>
        <w:jc w:val="center"/>
      </w:pPr>
      <w:r w:rsidRPr="000D48BF">
        <w:rPr>
          <w:rFonts w:ascii="Times New Roman" w:hAnsi="Times New Roman" w:cs="Times New Roman"/>
          <w:noProof/>
        </w:rPr>
        <w:drawing>
          <wp:inline distT="0" distB="0" distL="0" distR="0" wp14:anchorId="638DD82D" wp14:editId="0E77D779">
            <wp:extent cx="5070475" cy="2924175"/>
            <wp:effectExtent l="76200" t="76200" r="130175" b="142875"/>
            <wp:docPr id="6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15" r="7371"/>
                    <a:stretch/>
                  </pic:blipFill>
                  <pic:spPr bwMode="auto">
                    <a:xfrm>
                      <a:off x="0" y="0"/>
                      <a:ext cx="5147201" cy="296842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5693F5" w14:textId="098E0FAD" w:rsidR="00CD5790" w:rsidRPr="00731B1F" w:rsidRDefault="00731B1F" w:rsidP="00DD5DB8">
      <w:pPr>
        <w:pStyle w:val="Caption"/>
        <w:ind w:firstLine="0"/>
        <w:jc w:val="center"/>
        <w:rPr>
          <w:rFonts w:ascii="Times New Roman" w:hAnsi="Times New Roman" w:cs="Times New Roman"/>
          <w:color w:val="auto"/>
          <w:sz w:val="24"/>
          <w:szCs w:val="24"/>
        </w:rPr>
      </w:pPr>
      <w:bookmarkStart w:id="55" w:name="_Toc11855374"/>
      <w:bookmarkStart w:id="56" w:name="_Toc11855394"/>
      <w:r w:rsidRPr="00731B1F">
        <w:rPr>
          <w:b/>
          <w:bCs/>
          <w:color w:val="auto"/>
          <w:sz w:val="24"/>
          <w:szCs w:val="24"/>
        </w:rPr>
        <w:t>Figure 1.</w:t>
      </w:r>
      <w:r w:rsidRPr="00731B1F">
        <w:rPr>
          <w:b/>
          <w:bCs/>
          <w:color w:val="auto"/>
          <w:sz w:val="24"/>
          <w:szCs w:val="24"/>
        </w:rPr>
        <w:fldChar w:fldCharType="begin"/>
      </w:r>
      <w:r w:rsidRPr="00731B1F">
        <w:rPr>
          <w:b/>
          <w:bCs/>
          <w:color w:val="auto"/>
          <w:sz w:val="24"/>
          <w:szCs w:val="24"/>
        </w:rPr>
        <w:instrText xml:space="preserve"> SEQ Figure_1. \* ARABIC </w:instrText>
      </w:r>
      <w:r w:rsidRPr="00731B1F">
        <w:rPr>
          <w:b/>
          <w:bCs/>
          <w:color w:val="auto"/>
          <w:sz w:val="24"/>
          <w:szCs w:val="24"/>
        </w:rPr>
        <w:fldChar w:fldCharType="separate"/>
      </w:r>
      <w:r w:rsidR="00931C8C">
        <w:rPr>
          <w:b/>
          <w:bCs/>
          <w:noProof/>
          <w:color w:val="auto"/>
          <w:sz w:val="24"/>
          <w:szCs w:val="24"/>
        </w:rPr>
        <w:t>5</w:t>
      </w:r>
      <w:r w:rsidRPr="00731B1F">
        <w:rPr>
          <w:b/>
          <w:bCs/>
          <w:color w:val="auto"/>
          <w:sz w:val="24"/>
          <w:szCs w:val="24"/>
        </w:rPr>
        <w:fldChar w:fldCharType="end"/>
      </w:r>
      <w:r w:rsidRPr="00DD5DB8">
        <w:rPr>
          <w:color w:val="auto"/>
          <w:sz w:val="24"/>
          <w:szCs w:val="24"/>
        </w:rPr>
        <w:t xml:space="preserve"> Modes de représentation de l'information géographique</w:t>
      </w:r>
      <w:bookmarkEnd w:id="55"/>
      <w:bookmarkEnd w:id="56"/>
    </w:p>
    <w:p w14:paraId="5E422648" w14:textId="4D46F4DA" w:rsidR="00CD5790" w:rsidRPr="00D35F27" w:rsidRDefault="00CD5790" w:rsidP="00D41D0D">
      <w:pPr>
        <w:pStyle w:val="Heading2"/>
      </w:pPr>
      <w:bookmarkStart w:id="57" w:name="_Toc11850396"/>
      <w:bookmarkStart w:id="58" w:name="_Toc536733368"/>
      <w:bookmarkStart w:id="59" w:name="_Toc423831"/>
      <w:r w:rsidRPr="000D48BF">
        <w:t xml:space="preserve">Système </w:t>
      </w:r>
      <w:r w:rsidRPr="00D41D0D">
        <w:t>d’information</w:t>
      </w:r>
      <w:r w:rsidRPr="000D48BF">
        <w:t xml:space="preserve"> géographique « SIG »</w:t>
      </w:r>
      <w:bookmarkEnd w:id="57"/>
      <w:r w:rsidRPr="000D48BF">
        <w:t> </w:t>
      </w:r>
      <w:bookmarkEnd w:id="58"/>
      <w:bookmarkEnd w:id="59"/>
    </w:p>
    <w:p w14:paraId="2AC3804F" w14:textId="620B48E9" w:rsidR="00CD5790" w:rsidRPr="000D48BF" w:rsidRDefault="00CD5790" w:rsidP="00D41D0D">
      <w:pPr>
        <w:pStyle w:val="Heading3"/>
      </w:pPr>
      <w:bookmarkStart w:id="60" w:name="_Toc11850397"/>
      <w:bookmarkStart w:id="61" w:name="_Toc536733147"/>
      <w:bookmarkStart w:id="62" w:name="_Toc536733261"/>
      <w:bookmarkStart w:id="63" w:name="_Toc536733369"/>
      <w:bookmarkStart w:id="64" w:name="_Toc423832"/>
      <w:r w:rsidRPr="00D41D0D">
        <w:t>Définition</w:t>
      </w:r>
      <w:bookmarkEnd w:id="60"/>
      <w:r w:rsidRPr="000D48BF">
        <w:t> </w:t>
      </w:r>
      <w:bookmarkEnd w:id="61"/>
      <w:bookmarkEnd w:id="62"/>
      <w:bookmarkEnd w:id="63"/>
      <w:bookmarkEnd w:id="64"/>
    </w:p>
    <w:p w14:paraId="291E1C9C" w14:textId="77777777" w:rsidR="00CD5790" w:rsidRPr="00FB242A" w:rsidRDefault="00CD5790" w:rsidP="00D41D0D">
      <w:pPr>
        <w:rPr>
          <w:b/>
        </w:rPr>
      </w:pPr>
      <w:r w:rsidRPr="000D48BF">
        <w:t xml:space="preserve">Un système d’information géographique est un système informatique permettant, à partir de diverses sources, de rassembler et d'organiser, de gérer, d'analyser et de combiner, d'élaborer et de présenter des informations localisées géographiquement, contribuant notamment à la gestion de l'espace </w:t>
      </w:r>
      <w:r w:rsidRPr="000D48BF">
        <w:rPr>
          <w:b/>
        </w:rPr>
        <w:t>[</w:t>
      </w:r>
      <w:r w:rsidRPr="000D48BF">
        <w:rPr>
          <w:b/>
          <w:iCs/>
        </w:rPr>
        <w:t>Société française de photogrammétrie et télédétection,1989</w:t>
      </w:r>
      <w:r w:rsidRPr="000D48BF">
        <w:rPr>
          <w:b/>
        </w:rPr>
        <w:t>].</w:t>
      </w:r>
    </w:p>
    <w:p w14:paraId="033C5236" w14:textId="398BB19D" w:rsidR="00CD5790" w:rsidRPr="000D48BF" w:rsidRDefault="00CD5790" w:rsidP="00D41D0D">
      <w:pPr>
        <w:pStyle w:val="Heading3"/>
      </w:pPr>
      <w:bookmarkStart w:id="65" w:name="_Toc11850398"/>
      <w:bookmarkStart w:id="66" w:name="_Toc536733262"/>
      <w:bookmarkStart w:id="67" w:name="_Toc536733370"/>
      <w:bookmarkStart w:id="68" w:name="_Toc423833"/>
      <w:r w:rsidRPr="00D41D0D">
        <w:lastRenderedPageBreak/>
        <w:t>Organisation</w:t>
      </w:r>
      <w:r w:rsidRPr="000D48BF">
        <w:t xml:space="preserve"> de l’information géographique dans un SIG</w:t>
      </w:r>
      <w:bookmarkEnd w:id="65"/>
      <w:r w:rsidRPr="000D48BF">
        <w:t> </w:t>
      </w:r>
      <w:bookmarkEnd w:id="66"/>
      <w:bookmarkEnd w:id="67"/>
      <w:bookmarkEnd w:id="68"/>
    </w:p>
    <w:p w14:paraId="3C2A844F" w14:textId="5CEF4928" w:rsidR="00CD5790" w:rsidRPr="00FB242A" w:rsidRDefault="00CD5790" w:rsidP="00D41D0D">
      <w:r w:rsidRPr="000D48BF">
        <w:t>A</w:t>
      </w:r>
      <w:r w:rsidRPr="000D48BF">
        <w:rPr>
          <w:rFonts w:eastAsia="TimesNewRomanPSMT"/>
        </w:rPr>
        <w:t>u sein d’un SIG, L</w:t>
      </w:r>
      <w:r w:rsidRPr="000D48BF">
        <w:t xml:space="preserve">es données sont organisées en thèmes et couches. Conformément à </w:t>
      </w:r>
      <w:r w:rsidRPr="008A3EC7">
        <w:rPr>
          <w:rFonts w:cstheme="majorBidi"/>
        </w:rPr>
        <w:t>ESRI</w:t>
      </w:r>
      <w:r w:rsidR="004F408F">
        <w:rPr>
          <w:rFonts w:cstheme="majorBidi"/>
        </w:rPr>
        <w:t xml:space="preserve"> </w:t>
      </w:r>
      <w:r w:rsidRPr="008A3EC7">
        <w:rPr>
          <w:rFonts w:cstheme="majorBidi"/>
        </w:rPr>
        <w:t>(Environmental Systems Research Institute), ces</w:t>
      </w:r>
      <w:r w:rsidRPr="008A3EC7">
        <w:t xml:space="preserve"> </w:t>
      </w:r>
      <w:r w:rsidRPr="000D48BF">
        <w:t>deux concepts sont définis comme suit</w:t>
      </w:r>
      <w:r w:rsidR="004F408F">
        <w:t> :</w:t>
      </w:r>
    </w:p>
    <w:p w14:paraId="4622A85D" w14:textId="77777777" w:rsidR="00CD5790" w:rsidRPr="000D48BF" w:rsidRDefault="00CD5790" w:rsidP="00023E9F">
      <w:pPr>
        <w:pStyle w:val="ListParagraph"/>
        <w:numPr>
          <w:ilvl w:val="0"/>
          <w:numId w:val="2"/>
        </w:numPr>
        <w:autoSpaceDE w:val="0"/>
        <w:autoSpaceDN w:val="0"/>
        <w:adjustRightInd w:val="0"/>
        <w:spacing w:before="0" w:after="120"/>
        <w:ind w:left="0" w:firstLine="180"/>
        <w:rPr>
          <w:rFonts w:ascii="Times New Roman" w:eastAsia="SymbolMT" w:hAnsi="Times New Roman" w:cs="Times New Roman"/>
          <w:szCs w:val="24"/>
        </w:rPr>
      </w:pPr>
      <w:r w:rsidRPr="000D48BF">
        <w:rPr>
          <w:rFonts w:ascii="Times New Roman" w:eastAsia="SymbolMT" w:hAnsi="Times New Roman" w:cs="Times New Roman"/>
          <w:b/>
          <w:szCs w:val="24"/>
        </w:rPr>
        <w:t>Une couche</w:t>
      </w:r>
      <w:r w:rsidRPr="000D48BF">
        <w:rPr>
          <w:rFonts w:ascii="Times New Roman" w:eastAsia="SymbolMT" w:hAnsi="Times New Roman" w:cs="Times New Roman"/>
          <w:szCs w:val="24"/>
        </w:rPr>
        <w:t xml:space="preserve"> </w:t>
      </w:r>
      <w:r w:rsidRPr="000D48BF">
        <w:rPr>
          <w:rFonts w:ascii="Times New Roman" w:eastAsia="TimesNewRomanPSMT" w:hAnsi="Times New Roman" w:cs="Times New Roman"/>
          <w:szCs w:val="24"/>
        </w:rPr>
        <w:t xml:space="preserve">est un ensemble d’objets géographiques homogènes, </w:t>
      </w:r>
      <w:r w:rsidRPr="000D48BF">
        <w:rPr>
          <w:rFonts w:ascii="Times New Roman" w:eastAsia="SymbolMT" w:hAnsi="Times New Roman" w:cs="Times New Roman"/>
          <w:szCs w:val="24"/>
        </w:rPr>
        <w:t xml:space="preserve">qui ont le même type. En particulier le même type spatial (point, ligne, zone). </w:t>
      </w:r>
    </w:p>
    <w:p w14:paraId="3AA1C436" w14:textId="77777777" w:rsidR="00CD5790" w:rsidRPr="000D48BF" w:rsidRDefault="00CD5790" w:rsidP="00023E9F">
      <w:pPr>
        <w:pStyle w:val="ListParagraph"/>
        <w:numPr>
          <w:ilvl w:val="0"/>
          <w:numId w:val="2"/>
        </w:numPr>
        <w:autoSpaceDE w:val="0"/>
        <w:autoSpaceDN w:val="0"/>
        <w:adjustRightInd w:val="0"/>
        <w:spacing w:before="120" w:after="120"/>
        <w:ind w:left="0" w:firstLine="180"/>
        <w:rPr>
          <w:rFonts w:ascii="Times New Roman" w:eastAsia="SymbolMT" w:hAnsi="Times New Roman" w:cs="Times New Roman"/>
          <w:szCs w:val="24"/>
        </w:rPr>
      </w:pPr>
      <w:r w:rsidRPr="000D48BF">
        <w:rPr>
          <w:rFonts w:ascii="Times New Roman" w:eastAsia="SymbolMT" w:hAnsi="Times New Roman" w:cs="Times New Roman"/>
          <w:b/>
          <w:szCs w:val="24"/>
        </w:rPr>
        <w:t>Un thème</w:t>
      </w:r>
      <w:r w:rsidRPr="000D48BF">
        <w:rPr>
          <w:rFonts w:ascii="Times New Roman" w:eastAsia="SymbolMT" w:hAnsi="Times New Roman" w:cs="Times New Roman"/>
          <w:szCs w:val="24"/>
        </w:rPr>
        <w:t xml:space="preserve"> est un ense</w:t>
      </w:r>
      <w:r w:rsidRPr="000D48BF">
        <w:rPr>
          <w:rFonts w:ascii="Times New Roman" w:eastAsia="TimesNewRomanPSMT" w:hAnsi="Times New Roman" w:cs="Times New Roman"/>
          <w:szCs w:val="24"/>
        </w:rPr>
        <w:t>mble d’un</w:t>
      </w:r>
      <w:r w:rsidRPr="000D48BF">
        <w:rPr>
          <w:rFonts w:ascii="Times New Roman" w:eastAsia="SymbolMT" w:hAnsi="Times New Roman" w:cs="Times New Roman"/>
          <w:szCs w:val="24"/>
        </w:rPr>
        <w:t xml:space="preserve">e ou plusieurs couches appartenant au même territoire (on dit </w:t>
      </w:r>
      <w:r w:rsidRPr="000D48BF">
        <w:rPr>
          <w:rFonts w:ascii="Times New Roman" w:eastAsia="TimesNewRomanPSMT" w:hAnsi="Times New Roman" w:cs="Times New Roman"/>
          <w:szCs w:val="24"/>
        </w:rPr>
        <w:t>qu’ils on</w:t>
      </w:r>
      <w:r w:rsidRPr="000D48BF">
        <w:rPr>
          <w:rFonts w:ascii="Times New Roman" w:eastAsia="SymbolMT" w:hAnsi="Times New Roman" w:cs="Times New Roman"/>
          <w:szCs w:val="24"/>
        </w:rPr>
        <w:t>t la même couverture spatiale).</w:t>
      </w:r>
    </w:p>
    <w:p w14:paraId="0896F5B2" w14:textId="77777777" w:rsidR="00CD005D" w:rsidRDefault="00CD5790" w:rsidP="00CD005D">
      <w:pPr>
        <w:keepNext/>
        <w:autoSpaceDE w:val="0"/>
        <w:autoSpaceDN w:val="0"/>
        <w:adjustRightInd w:val="0"/>
        <w:spacing w:after="0" w:line="240" w:lineRule="auto"/>
        <w:ind w:firstLine="0"/>
        <w:jc w:val="center"/>
      </w:pPr>
      <w:r w:rsidRPr="000D48BF">
        <w:rPr>
          <w:rFonts w:ascii="Times New Roman" w:hAnsi="Times New Roman" w:cs="Times New Roman"/>
          <w:noProof/>
        </w:rPr>
        <w:drawing>
          <wp:inline distT="0" distB="0" distL="0" distR="0" wp14:anchorId="6927DE9A" wp14:editId="3993A22C">
            <wp:extent cx="5242560" cy="3233420"/>
            <wp:effectExtent l="76200" t="76200" r="129540" b="138430"/>
            <wp:docPr id="6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908"/>
                    <a:stretch/>
                  </pic:blipFill>
                  <pic:spPr bwMode="auto">
                    <a:xfrm>
                      <a:off x="0" y="0"/>
                      <a:ext cx="5242560" cy="32334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F12FF2" w14:textId="25B42AD1" w:rsidR="00CD5790" w:rsidRPr="00CD005D" w:rsidRDefault="00CD005D" w:rsidP="00C977FA">
      <w:pPr>
        <w:pStyle w:val="Caption"/>
        <w:ind w:firstLine="0"/>
        <w:jc w:val="center"/>
        <w:rPr>
          <w:rFonts w:ascii="Times New Roman" w:hAnsi="Times New Roman" w:cs="Times New Roman"/>
          <w:color w:val="auto"/>
          <w:sz w:val="24"/>
          <w:szCs w:val="24"/>
        </w:rPr>
      </w:pPr>
      <w:bookmarkStart w:id="69" w:name="_Toc11855375"/>
      <w:bookmarkStart w:id="70" w:name="_Toc11855395"/>
      <w:r w:rsidRPr="00CD005D">
        <w:rPr>
          <w:b/>
          <w:bCs/>
          <w:color w:val="auto"/>
          <w:sz w:val="24"/>
          <w:szCs w:val="24"/>
        </w:rPr>
        <w:t>Figure 1.</w:t>
      </w:r>
      <w:r w:rsidRPr="00CD005D">
        <w:rPr>
          <w:b/>
          <w:bCs/>
          <w:color w:val="auto"/>
          <w:sz w:val="24"/>
          <w:szCs w:val="24"/>
        </w:rPr>
        <w:fldChar w:fldCharType="begin"/>
      </w:r>
      <w:r w:rsidRPr="00CD005D">
        <w:rPr>
          <w:b/>
          <w:bCs/>
          <w:color w:val="auto"/>
          <w:sz w:val="24"/>
          <w:szCs w:val="24"/>
        </w:rPr>
        <w:instrText xml:space="preserve"> SEQ Figure_1. \* ARABIC </w:instrText>
      </w:r>
      <w:r w:rsidRPr="00CD005D">
        <w:rPr>
          <w:b/>
          <w:bCs/>
          <w:color w:val="auto"/>
          <w:sz w:val="24"/>
          <w:szCs w:val="24"/>
        </w:rPr>
        <w:fldChar w:fldCharType="separate"/>
      </w:r>
      <w:r w:rsidR="00931C8C">
        <w:rPr>
          <w:b/>
          <w:bCs/>
          <w:noProof/>
          <w:color w:val="auto"/>
          <w:sz w:val="24"/>
          <w:szCs w:val="24"/>
        </w:rPr>
        <w:t>6</w:t>
      </w:r>
      <w:r w:rsidRPr="00CD005D">
        <w:rPr>
          <w:b/>
          <w:bCs/>
          <w:color w:val="auto"/>
          <w:sz w:val="24"/>
          <w:szCs w:val="24"/>
        </w:rPr>
        <w:fldChar w:fldCharType="end"/>
      </w:r>
      <w:r w:rsidRPr="00CD005D">
        <w:rPr>
          <w:color w:val="auto"/>
          <w:sz w:val="24"/>
          <w:szCs w:val="24"/>
          <w:lang w:val="en-US"/>
        </w:rPr>
        <w:t xml:space="preserve"> Organisation en couches</w:t>
      </w:r>
      <w:bookmarkEnd w:id="69"/>
      <w:bookmarkEnd w:id="70"/>
    </w:p>
    <w:p w14:paraId="7B56FB03" w14:textId="24AD3D19" w:rsidR="00CD5790" w:rsidRPr="000D48BF" w:rsidRDefault="00CD5790" w:rsidP="00D41D0D">
      <w:pPr>
        <w:pStyle w:val="Heading3"/>
        <w:rPr>
          <w:b w:val="0"/>
        </w:rPr>
      </w:pPr>
      <w:bookmarkStart w:id="71" w:name="_Toc11850399"/>
      <w:bookmarkStart w:id="72" w:name="_Toc536733263"/>
      <w:bookmarkStart w:id="73" w:name="_Toc536733371"/>
      <w:bookmarkStart w:id="74" w:name="_Toc423834"/>
      <w:r w:rsidRPr="000D48BF">
        <w:t xml:space="preserve">Les </w:t>
      </w:r>
      <w:r w:rsidRPr="00D41D0D">
        <w:t>relations</w:t>
      </w:r>
      <w:r w:rsidRPr="000D48BF">
        <w:t xml:space="preserve"> spatiales</w:t>
      </w:r>
      <w:bookmarkEnd w:id="71"/>
      <w:r w:rsidRPr="000D48BF">
        <w:t> </w:t>
      </w:r>
      <w:bookmarkEnd w:id="72"/>
      <w:bookmarkEnd w:id="73"/>
      <w:bookmarkEnd w:id="74"/>
    </w:p>
    <w:p w14:paraId="0E712D46" w14:textId="59CD6646" w:rsidR="00D41D0D" w:rsidRPr="00C64C5D" w:rsidRDefault="00CD5790" w:rsidP="00C64C5D">
      <w:r w:rsidRPr="000D48BF">
        <w:t>Les relations géométriques de proximité entre les entités peuvent être décrites au niveau quantitatif par une métrique : la distance, et au niveau qualitatif par la topologie. La notion de topologie est un élément fondamental de l'analyse spatiale. Sans elle, il serait impossible d’extraire de la base de données des informations sur le voisinage d’une unité.</w:t>
      </w:r>
    </w:p>
    <w:p w14:paraId="3F28C5B4" w14:textId="69702610" w:rsidR="00CD5790" w:rsidRPr="000D48BF" w:rsidRDefault="00CD5790" w:rsidP="00CD5790">
      <w:pPr>
        <w:rPr>
          <w:rFonts w:ascii="Times New Roman" w:hAnsi="Times New Roman" w:cs="Times New Roman"/>
          <w:szCs w:val="24"/>
        </w:rPr>
      </w:pPr>
      <w:r w:rsidRPr="000D48BF">
        <w:rPr>
          <w:rFonts w:ascii="Times New Roman" w:hAnsi="Times New Roman" w:cs="Times New Roman"/>
          <w:szCs w:val="24"/>
        </w:rPr>
        <w:t>Exemples de relations spatiales :</w:t>
      </w:r>
    </w:p>
    <w:p w14:paraId="1A3564E8" w14:textId="77777777" w:rsidR="00CD5790" w:rsidRPr="000D48BF" w:rsidRDefault="00CD5790" w:rsidP="00023E9F">
      <w:pPr>
        <w:pStyle w:val="ListParagraph"/>
        <w:numPr>
          <w:ilvl w:val="0"/>
          <w:numId w:val="4"/>
        </w:numPr>
        <w:tabs>
          <w:tab w:val="left" w:pos="0"/>
        </w:tabs>
        <w:spacing w:before="0"/>
        <w:ind w:left="0" w:firstLine="180"/>
        <w:rPr>
          <w:rFonts w:ascii="Times New Roman" w:hAnsi="Times New Roman" w:cs="Times New Roman"/>
          <w:b/>
          <w:sz w:val="28"/>
          <w:szCs w:val="28"/>
        </w:rPr>
      </w:pPr>
      <w:r w:rsidRPr="000D48BF">
        <w:rPr>
          <w:rFonts w:ascii="Times New Roman" w:hAnsi="Times New Roman" w:cs="Times New Roman"/>
          <w:b/>
          <w:szCs w:val="28"/>
        </w:rPr>
        <w:t xml:space="preserve">L’adjacence : </w:t>
      </w:r>
      <w:r w:rsidRPr="000D48BF">
        <w:rPr>
          <w:rFonts w:ascii="Times New Roman" w:hAnsi="Times New Roman" w:cs="Times New Roman"/>
        </w:rPr>
        <w:t>La notion d’adjacence (ou contiguïté) implique que les unités spatiales possèdent en commun un côté ou un sommet. On dénomme une adjacence au sens strict si seule une ligne frontière est commune, au sens large si au moins un sommet est commun.</w:t>
      </w:r>
    </w:p>
    <w:p w14:paraId="243E8737" w14:textId="3DEEAE9A" w:rsidR="00CD5790" w:rsidRPr="007D4588" w:rsidRDefault="00CD5790" w:rsidP="007D4588">
      <w:pPr>
        <w:pStyle w:val="ListParagraph"/>
        <w:ind w:left="0" w:firstLine="0"/>
        <w:jc w:val="center"/>
        <w:rPr>
          <w:rFonts w:ascii="Times New Roman" w:hAnsi="Times New Roman" w:cs="Times New Roman"/>
          <w:b/>
          <w:szCs w:val="28"/>
        </w:rPr>
      </w:pPr>
      <w:r w:rsidRPr="000D48BF">
        <w:rPr>
          <w:rFonts w:ascii="Times New Roman" w:hAnsi="Times New Roman" w:cs="Times New Roman"/>
          <w:noProof/>
          <w:lang w:eastAsia="fr-FR"/>
        </w:rPr>
        <w:drawing>
          <wp:inline distT="0" distB="0" distL="0" distR="0" wp14:anchorId="6FC13EDC" wp14:editId="1FEA1A89">
            <wp:extent cx="1574135" cy="895350"/>
            <wp:effectExtent l="76200" t="76200" r="140970" b="133350"/>
            <wp:docPr id="6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3341" cy="911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61A95" w14:textId="77777777" w:rsidR="00CD5790" w:rsidRPr="000D48BF" w:rsidRDefault="00CD5790" w:rsidP="00023E9F">
      <w:pPr>
        <w:pStyle w:val="ListParagraph"/>
        <w:numPr>
          <w:ilvl w:val="0"/>
          <w:numId w:val="4"/>
        </w:numPr>
        <w:ind w:left="0" w:firstLine="180"/>
        <w:rPr>
          <w:rFonts w:ascii="Times New Roman" w:hAnsi="Times New Roman" w:cs="Times New Roman"/>
          <w:b/>
          <w:sz w:val="28"/>
          <w:szCs w:val="28"/>
        </w:rPr>
      </w:pPr>
      <w:r w:rsidRPr="000D48BF">
        <w:rPr>
          <w:rFonts w:ascii="Times New Roman" w:hAnsi="Times New Roman" w:cs="Times New Roman"/>
          <w:b/>
        </w:rPr>
        <w:lastRenderedPageBreak/>
        <w:t>L’inclusion</w:t>
      </w:r>
      <w:r w:rsidRPr="000D48BF">
        <w:rPr>
          <w:rFonts w:ascii="Times New Roman" w:hAnsi="Times New Roman" w:cs="Times New Roman"/>
        </w:rPr>
        <w:t> : se rencontre lorsqu’une unité spatiale est totalement située à l’intérieur d’une autre. En termes topologiques, il s’agit d’un cas particulier d’adjacence.</w:t>
      </w:r>
    </w:p>
    <w:p w14:paraId="69C6722F" w14:textId="77777777" w:rsidR="00CD5790" w:rsidRPr="000D48BF" w:rsidRDefault="00CD5790" w:rsidP="00CD5790">
      <w:pPr>
        <w:pStyle w:val="ListParagraph"/>
        <w:rPr>
          <w:rFonts w:ascii="Times New Roman" w:hAnsi="Times New Roman" w:cs="Times New Roman"/>
          <w:b/>
          <w:sz w:val="28"/>
          <w:szCs w:val="28"/>
        </w:rPr>
      </w:pPr>
    </w:p>
    <w:p w14:paraId="06DB8367" w14:textId="42A6ECA6" w:rsidR="00CD5790" w:rsidRPr="001B247F" w:rsidRDefault="00CD5790" w:rsidP="001B247F">
      <w:pPr>
        <w:pStyle w:val="ListParagraph"/>
        <w:ind w:left="0" w:firstLine="0"/>
        <w:jc w:val="center"/>
        <w:rPr>
          <w:rFonts w:ascii="Times New Roman" w:hAnsi="Times New Roman" w:cs="Times New Roman"/>
          <w:b/>
          <w:szCs w:val="28"/>
        </w:rPr>
      </w:pPr>
      <w:r w:rsidRPr="000D48BF">
        <w:rPr>
          <w:rFonts w:ascii="Times New Roman" w:hAnsi="Times New Roman" w:cs="Times New Roman"/>
          <w:noProof/>
          <w:lang w:eastAsia="fr-FR"/>
        </w:rPr>
        <w:drawing>
          <wp:inline distT="0" distB="0" distL="0" distR="0" wp14:anchorId="756B4D87" wp14:editId="308A3B84">
            <wp:extent cx="1809750" cy="822960"/>
            <wp:effectExtent l="76200" t="76200" r="133350" b="129540"/>
            <wp:docPr id="6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975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CAFB4" w14:textId="77777777" w:rsidR="00CD5790" w:rsidRPr="000D48BF" w:rsidRDefault="00CD5790" w:rsidP="00023E9F">
      <w:pPr>
        <w:pStyle w:val="ListParagraph"/>
        <w:numPr>
          <w:ilvl w:val="0"/>
          <w:numId w:val="4"/>
        </w:numPr>
        <w:ind w:left="0" w:firstLine="180"/>
        <w:rPr>
          <w:rFonts w:ascii="Times New Roman" w:hAnsi="Times New Roman" w:cs="Times New Roman"/>
          <w:b/>
          <w:sz w:val="28"/>
          <w:szCs w:val="28"/>
        </w:rPr>
      </w:pPr>
      <w:r w:rsidRPr="000D48BF">
        <w:rPr>
          <w:rFonts w:ascii="Times New Roman" w:hAnsi="Times New Roman" w:cs="Times New Roman"/>
          <w:b/>
        </w:rPr>
        <w:t>L'intersection</w:t>
      </w:r>
      <w:r w:rsidRPr="000D48BF">
        <w:rPr>
          <w:rFonts w:ascii="Times New Roman" w:hAnsi="Times New Roman" w:cs="Times New Roman"/>
        </w:rPr>
        <w:t> : exprime le point ou la surface commune à deux entités.</w:t>
      </w:r>
    </w:p>
    <w:p w14:paraId="6AC3518B" w14:textId="07BCC3EF" w:rsidR="00CD5790" w:rsidRPr="001B247F" w:rsidRDefault="00CD5790" w:rsidP="001B247F">
      <w:pPr>
        <w:pStyle w:val="ListParagraph"/>
        <w:ind w:left="0" w:firstLine="0"/>
        <w:jc w:val="center"/>
        <w:rPr>
          <w:rFonts w:ascii="Times New Roman" w:hAnsi="Times New Roman" w:cs="Times New Roman"/>
          <w:b/>
          <w:sz w:val="28"/>
          <w:szCs w:val="28"/>
        </w:rPr>
      </w:pPr>
      <w:r w:rsidRPr="000D48BF">
        <w:rPr>
          <w:rFonts w:ascii="Times New Roman" w:hAnsi="Times New Roman" w:cs="Times New Roman"/>
          <w:noProof/>
          <w:lang w:eastAsia="fr-FR"/>
        </w:rPr>
        <w:drawing>
          <wp:inline distT="0" distB="0" distL="0" distR="0" wp14:anchorId="4219FA04" wp14:editId="799934BB">
            <wp:extent cx="2080260" cy="758190"/>
            <wp:effectExtent l="76200" t="76200" r="129540" b="137160"/>
            <wp:docPr id="7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0260" cy="758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1C297F" w14:textId="77777777" w:rsidR="00CD5790" w:rsidRPr="00E53AF7" w:rsidRDefault="00CD5790" w:rsidP="00023E9F">
      <w:pPr>
        <w:pStyle w:val="ListParagraph"/>
        <w:numPr>
          <w:ilvl w:val="0"/>
          <w:numId w:val="4"/>
        </w:numPr>
        <w:tabs>
          <w:tab w:val="left" w:pos="180"/>
        </w:tabs>
        <w:ind w:left="0" w:firstLine="180"/>
        <w:rPr>
          <w:rFonts w:ascii="Times New Roman" w:hAnsi="Times New Roman" w:cs="Times New Roman"/>
          <w:b/>
          <w:sz w:val="32"/>
          <w:szCs w:val="28"/>
        </w:rPr>
      </w:pPr>
      <w:r w:rsidRPr="000D48BF">
        <w:rPr>
          <w:rFonts w:ascii="Times New Roman" w:hAnsi="Times New Roman" w:cs="Times New Roman"/>
          <w:b/>
        </w:rPr>
        <w:t>La connectivité</w:t>
      </w:r>
      <w:r w:rsidRPr="000D48BF">
        <w:rPr>
          <w:rFonts w:ascii="Times New Roman" w:hAnsi="Times New Roman" w:cs="Times New Roman"/>
        </w:rPr>
        <w:t xml:space="preserve"> : exprime l’adjacence pour des réseaux linéaires. Elle met en liaison les segments constitutifs du réseau. La connectivité peut être orientée et est décrite au moyen de graphe et de matrice. </w:t>
      </w:r>
    </w:p>
    <w:p w14:paraId="6D70CB78" w14:textId="4AF0EFDF" w:rsidR="00CD5790" w:rsidRPr="000D48BF" w:rsidRDefault="00CD5790" w:rsidP="00D41D0D">
      <w:pPr>
        <w:pStyle w:val="Heading1"/>
      </w:pPr>
      <w:bookmarkStart w:id="75" w:name="_Toc11850400"/>
      <w:bookmarkStart w:id="76" w:name="_Toc423835"/>
      <w:r w:rsidRPr="000D48BF">
        <w:t xml:space="preserve">Entrepôt de </w:t>
      </w:r>
      <w:r w:rsidRPr="00D41D0D">
        <w:t>données</w:t>
      </w:r>
      <w:r w:rsidRPr="000D48BF">
        <w:t xml:space="preserve"> spatiales « EDS »</w:t>
      </w:r>
      <w:bookmarkEnd w:id="75"/>
      <w:r w:rsidRPr="000D48BF">
        <w:t xml:space="preserve"> </w:t>
      </w:r>
      <w:bookmarkEnd w:id="76"/>
    </w:p>
    <w:p w14:paraId="1B3AAEBC" w14:textId="39D2C735" w:rsidR="00CD5790" w:rsidRPr="000D48BF" w:rsidRDefault="00CD5790" w:rsidP="00D41D0D">
      <w:pPr>
        <w:pStyle w:val="Heading2"/>
      </w:pPr>
      <w:bookmarkStart w:id="77" w:name="_Toc11850401"/>
      <w:bookmarkStart w:id="78" w:name="_Toc536733373"/>
      <w:bookmarkStart w:id="79" w:name="_Toc423836"/>
      <w:r w:rsidRPr="00D41D0D">
        <w:t>Définition</w:t>
      </w:r>
      <w:bookmarkEnd w:id="77"/>
      <w:r w:rsidRPr="000D48BF">
        <w:t> </w:t>
      </w:r>
      <w:bookmarkEnd w:id="78"/>
      <w:bookmarkEnd w:id="79"/>
    </w:p>
    <w:p w14:paraId="354E2AC1" w14:textId="77777777" w:rsidR="00CD5790" w:rsidRPr="000D48BF" w:rsidRDefault="00CD5790" w:rsidP="00D41D0D">
      <w:r w:rsidRPr="000D48BF">
        <w:t xml:space="preserve">Un Entrepôt de Données Spatiales est une collection de données spatiales et non spatiales orientées-sujet, intégrées, variantes dans le temps, et non volatiles dédiées à la prise de décision spatiale </w:t>
      </w:r>
      <w:r w:rsidRPr="000D48BF">
        <w:rPr>
          <w:b/>
        </w:rPr>
        <w:t>[Stefanovic et al. 2000].</w:t>
      </w:r>
      <w:r w:rsidRPr="000D48BF">
        <w:t xml:space="preserve"> C’est une reformulation d’un ED conventionnel à la seule différence d’intégrer des données de nature spatiale. Ces dernières imposent de nouveaux opérateurs de navigation et une reformulation des concepts classiques de dimensions et de mesures pour prendre en compte la composante spatiale </w:t>
      </w:r>
      <w:r w:rsidRPr="000D48BF">
        <w:rPr>
          <w:b/>
        </w:rPr>
        <w:t>[Ruiz et al. 2009].</w:t>
      </w:r>
    </w:p>
    <w:p w14:paraId="12CAFA65" w14:textId="452488A7" w:rsidR="00CD5790" w:rsidRPr="00373648" w:rsidRDefault="00CD5790" w:rsidP="00D41D0D">
      <w:pPr>
        <w:pStyle w:val="Heading2"/>
        <w:rPr>
          <w:b w:val="0"/>
        </w:rPr>
      </w:pPr>
      <w:bookmarkStart w:id="80" w:name="_Toc11850402"/>
      <w:bookmarkStart w:id="81" w:name="_Toc536733374"/>
      <w:bookmarkStart w:id="82" w:name="_Toc423837"/>
      <w:r w:rsidRPr="00373648">
        <w:t xml:space="preserve">Modèle </w:t>
      </w:r>
      <w:r w:rsidRPr="00D41D0D">
        <w:t>spatio</w:t>
      </w:r>
      <w:r w:rsidRPr="00373648">
        <w:t>-multidimensionnel</w:t>
      </w:r>
      <w:bookmarkEnd w:id="80"/>
      <w:r w:rsidRPr="00373648">
        <w:t xml:space="preserve"> </w:t>
      </w:r>
      <w:bookmarkEnd w:id="81"/>
      <w:bookmarkEnd w:id="82"/>
    </w:p>
    <w:p w14:paraId="0FF4A4B9" w14:textId="77777777" w:rsidR="00CD5790" w:rsidRPr="005273E3" w:rsidRDefault="00CD5790" w:rsidP="00D41D0D">
      <w:pPr>
        <w:rPr>
          <w:b/>
        </w:rPr>
      </w:pPr>
      <w:r w:rsidRPr="005273E3">
        <w:t>Les systèmes d’EDS se basent sur le modèle spatio-multidimensionnel. Ce modèle étend le modèle multidimensionnel des systèmes d’ED avec de nouveaux concepts spatio-multidimensionnels</w:t>
      </w:r>
      <w:r>
        <w:t>.</w:t>
      </w:r>
    </w:p>
    <w:p w14:paraId="3760113E" w14:textId="075B2F8F" w:rsidR="00CD5790" w:rsidRPr="005273E3" w:rsidRDefault="00CD5790" w:rsidP="00D41D0D">
      <w:pPr>
        <w:pStyle w:val="Heading3"/>
      </w:pPr>
      <w:bookmarkStart w:id="83" w:name="_Toc11850403"/>
      <w:bookmarkStart w:id="84" w:name="_Toc536733151"/>
      <w:bookmarkStart w:id="85" w:name="_Toc536733267"/>
      <w:bookmarkStart w:id="86" w:name="_Toc536733375"/>
      <w:bookmarkStart w:id="87" w:name="_Toc423838"/>
      <w:r w:rsidRPr="005273E3">
        <w:t xml:space="preserve">Fait </w:t>
      </w:r>
      <w:r w:rsidRPr="00D41D0D">
        <w:t>spatial</w:t>
      </w:r>
      <w:bookmarkEnd w:id="83"/>
      <w:r w:rsidRPr="005273E3">
        <w:t> </w:t>
      </w:r>
      <w:bookmarkEnd w:id="84"/>
      <w:bookmarkEnd w:id="85"/>
      <w:bookmarkEnd w:id="86"/>
      <w:bookmarkEnd w:id="87"/>
    </w:p>
    <w:p w14:paraId="7B824EA9" w14:textId="77777777" w:rsidR="00CD5790" w:rsidRPr="007257C2" w:rsidRDefault="00CD5790" w:rsidP="00D41D0D">
      <w:r w:rsidRPr="000D48BF">
        <w:t>Le concept de fait constitue le sujet de l’analyse et décrit un ensemble d’événements liés à l’activité de l’entreprise. Les faits sont caractérisés par des</w:t>
      </w:r>
      <w:r>
        <w:t xml:space="preserve"> </w:t>
      </w:r>
      <w:r w:rsidRPr="000D48BF">
        <w:t>mesures calculées à l’aide de fonctions d’agrégation selon les différentes granularités définies par le schéma hiérarchique de chaque dimension.</w:t>
      </w:r>
    </w:p>
    <w:p w14:paraId="5110B31D" w14:textId="1BECFB2C" w:rsidR="00CD5790" w:rsidRPr="000D48BF" w:rsidRDefault="00CD5790" w:rsidP="00D41D0D">
      <w:pPr>
        <w:pStyle w:val="Heading3"/>
      </w:pPr>
      <w:bookmarkStart w:id="88" w:name="_Toc11850404"/>
      <w:bookmarkStart w:id="89" w:name="_Toc536733152"/>
      <w:bookmarkStart w:id="90" w:name="_Toc536733268"/>
      <w:bookmarkStart w:id="91" w:name="_Toc536733376"/>
      <w:bookmarkStart w:id="92" w:name="_Toc423839"/>
      <w:r w:rsidRPr="00D41D0D">
        <w:t>Mesure</w:t>
      </w:r>
      <w:r w:rsidRPr="000D48BF">
        <w:t xml:space="preserve"> spatiale</w:t>
      </w:r>
      <w:bookmarkEnd w:id="88"/>
      <w:r w:rsidRPr="000D48BF">
        <w:t> </w:t>
      </w:r>
      <w:bookmarkEnd w:id="89"/>
      <w:bookmarkEnd w:id="90"/>
      <w:bookmarkEnd w:id="91"/>
      <w:bookmarkEnd w:id="92"/>
    </w:p>
    <w:p w14:paraId="08B433FC" w14:textId="77777777" w:rsidR="00CD5790" w:rsidRPr="000D48BF" w:rsidRDefault="00CD5790" w:rsidP="00A40896">
      <w:pPr>
        <w:ind w:firstLine="540"/>
        <w:rPr>
          <w:b/>
          <w:sz w:val="28"/>
        </w:rPr>
      </w:pPr>
      <w:r w:rsidRPr="000D48BF">
        <w:t>Les mesures spatiales sont le résultat d’un calcul obtenu par l’application d’un opérateur spatial, elles peuvent être sous les trois formes suivantes : objets géométriques (polygones, ligne, points etc.), valeurs métriques (surface, distance, longueur) ou encore de pointeurs spatiaux.</w:t>
      </w:r>
    </w:p>
    <w:p w14:paraId="043AF2DD" w14:textId="6EF4FCA3" w:rsidR="00CD5790" w:rsidRPr="000D48BF" w:rsidRDefault="00CD5790" w:rsidP="00D41D0D">
      <w:pPr>
        <w:pStyle w:val="Heading3"/>
      </w:pPr>
      <w:bookmarkStart w:id="93" w:name="_Toc11850405"/>
      <w:bookmarkStart w:id="94" w:name="_Toc536733153"/>
      <w:bookmarkStart w:id="95" w:name="_Toc536733269"/>
      <w:bookmarkStart w:id="96" w:name="_Toc536733377"/>
      <w:bookmarkStart w:id="97" w:name="_Toc423840"/>
      <w:r w:rsidRPr="000D48BF">
        <w:lastRenderedPageBreak/>
        <w:t>Hiérarchie spatiale</w:t>
      </w:r>
      <w:bookmarkEnd w:id="93"/>
      <w:r w:rsidRPr="000D48BF">
        <w:t> </w:t>
      </w:r>
      <w:bookmarkEnd w:id="94"/>
      <w:bookmarkEnd w:id="95"/>
      <w:bookmarkEnd w:id="96"/>
      <w:bookmarkEnd w:id="97"/>
    </w:p>
    <w:p w14:paraId="2B2ECBE1" w14:textId="1ADA9D6D" w:rsidR="00CD5790" w:rsidRPr="00A40896" w:rsidRDefault="00CD5790" w:rsidP="00D41D0D">
      <w:r w:rsidRPr="000D48BF">
        <w:t>Une hiérarchie est spatiale s’il y a au moins un niveau qui contient la composante spatiale.</w:t>
      </w:r>
      <w:r>
        <w:t xml:space="preserve"> </w:t>
      </w:r>
      <w:r w:rsidRPr="000D48BF">
        <w:t>Celui-ci, est dit niveau spatial ; elle peut être totalement spatiale si tous les niveaux sont</w:t>
      </w:r>
      <w:r>
        <w:t xml:space="preserve"> </w:t>
      </w:r>
      <w:r w:rsidRPr="000D48BF">
        <w:t>spatiaux, ou partiellement spatiale s’il y a au moins un niveau non spatial.</w:t>
      </w:r>
    </w:p>
    <w:p w14:paraId="5CB3193A" w14:textId="77777777" w:rsidR="00EC69AA" w:rsidRDefault="00CD5790" w:rsidP="00EC69AA">
      <w:pPr>
        <w:keepNext/>
        <w:spacing w:after="0"/>
        <w:ind w:firstLine="0"/>
        <w:jc w:val="center"/>
      </w:pPr>
      <w:r w:rsidRPr="000D48BF">
        <w:rPr>
          <w:rFonts w:ascii="Times New Roman" w:hAnsi="Times New Roman" w:cs="Times New Roman"/>
          <w:noProof/>
        </w:rPr>
        <w:drawing>
          <wp:inline distT="0" distB="0" distL="0" distR="0" wp14:anchorId="0588DC81" wp14:editId="6E7FE9FF">
            <wp:extent cx="3188970" cy="2562225"/>
            <wp:effectExtent l="76200" t="76200" r="125730" b="142875"/>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0">
                      <a:extLst>
                        <a:ext uri="{28A0092B-C50C-407E-A947-70E740481C1C}">
                          <a14:useLocalDpi xmlns:a14="http://schemas.microsoft.com/office/drawing/2010/main" val="0"/>
                        </a:ext>
                      </a:extLst>
                    </a:blip>
                    <a:srcRect l="44487" t="3286" r="1859" b="7140"/>
                    <a:stretch/>
                  </pic:blipFill>
                  <pic:spPr bwMode="auto">
                    <a:xfrm>
                      <a:off x="0" y="0"/>
                      <a:ext cx="3188970" cy="25622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503381" w14:textId="177F0871" w:rsidR="00CD5790" w:rsidRPr="00EC69AA" w:rsidRDefault="00EC69AA" w:rsidP="00220FBF">
      <w:pPr>
        <w:pStyle w:val="Caption"/>
        <w:ind w:firstLine="0"/>
        <w:jc w:val="center"/>
        <w:rPr>
          <w:rFonts w:ascii="Times New Roman" w:hAnsi="Times New Roman" w:cs="Times New Roman"/>
          <w:b/>
          <w:color w:val="auto"/>
          <w:sz w:val="24"/>
          <w:szCs w:val="24"/>
        </w:rPr>
      </w:pPr>
      <w:bookmarkStart w:id="98" w:name="_Toc11855376"/>
      <w:bookmarkStart w:id="99" w:name="_Toc11855396"/>
      <w:r w:rsidRPr="00EC69AA">
        <w:rPr>
          <w:b/>
          <w:bCs/>
          <w:color w:val="auto"/>
          <w:sz w:val="24"/>
          <w:szCs w:val="24"/>
        </w:rPr>
        <w:t>Figure 1.</w:t>
      </w:r>
      <w:r w:rsidRPr="00EC69AA">
        <w:rPr>
          <w:b/>
          <w:bCs/>
          <w:color w:val="auto"/>
          <w:sz w:val="24"/>
          <w:szCs w:val="24"/>
        </w:rPr>
        <w:fldChar w:fldCharType="begin"/>
      </w:r>
      <w:r w:rsidRPr="00EC69AA">
        <w:rPr>
          <w:b/>
          <w:bCs/>
          <w:color w:val="auto"/>
          <w:sz w:val="24"/>
          <w:szCs w:val="24"/>
        </w:rPr>
        <w:instrText xml:space="preserve"> SEQ Figure_1. \* ARABIC </w:instrText>
      </w:r>
      <w:r w:rsidRPr="00EC69AA">
        <w:rPr>
          <w:b/>
          <w:bCs/>
          <w:color w:val="auto"/>
          <w:sz w:val="24"/>
          <w:szCs w:val="24"/>
        </w:rPr>
        <w:fldChar w:fldCharType="separate"/>
      </w:r>
      <w:r w:rsidR="00931C8C">
        <w:rPr>
          <w:b/>
          <w:bCs/>
          <w:noProof/>
          <w:color w:val="auto"/>
          <w:sz w:val="24"/>
          <w:szCs w:val="24"/>
        </w:rPr>
        <w:t>7</w:t>
      </w:r>
      <w:r w:rsidRPr="00EC69AA">
        <w:rPr>
          <w:b/>
          <w:bCs/>
          <w:color w:val="auto"/>
          <w:sz w:val="24"/>
          <w:szCs w:val="24"/>
        </w:rPr>
        <w:fldChar w:fldCharType="end"/>
      </w:r>
      <w:r w:rsidRPr="00EC69AA">
        <w:rPr>
          <w:color w:val="auto"/>
          <w:sz w:val="24"/>
          <w:szCs w:val="24"/>
          <w:lang w:val="en-US"/>
        </w:rPr>
        <w:t xml:space="preserve"> Exemple d’hiérarchie spatiale</w:t>
      </w:r>
      <w:bookmarkEnd w:id="98"/>
      <w:bookmarkEnd w:id="99"/>
    </w:p>
    <w:p w14:paraId="25149780" w14:textId="70960889" w:rsidR="00CD5790" w:rsidRPr="000D48BF" w:rsidRDefault="00CD5790" w:rsidP="00D41D0D">
      <w:pPr>
        <w:pStyle w:val="Heading3"/>
      </w:pPr>
      <w:bookmarkStart w:id="100" w:name="_Toc11850406"/>
      <w:bookmarkStart w:id="101" w:name="_Toc536733154"/>
      <w:bookmarkStart w:id="102" w:name="_Toc536733270"/>
      <w:bookmarkStart w:id="103" w:name="_Toc536733378"/>
      <w:bookmarkStart w:id="104" w:name="_Toc423841"/>
      <w:r w:rsidRPr="000D48BF">
        <w:t>Dimension spatiale</w:t>
      </w:r>
      <w:bookmarkEnd w:id="100"/>
      <w:r w:rsidRPr="000D48BF">
        <w:t> </w:t>
      </w:r>
      <w:bookmarkEnd w:id="101"/>
      <w:bookmarkEnd w:id="102"/>
      <w:bookmarkEnd w:id="103"/>
      <w:bookmarkEnd w:id="104"/>
    </w:p>
    <w:p w14:paraId="7FEFAE9A" w14:textId="469CDF26" w:rsidR="00D41D0D" w:rsidRPr="00BF2118" w:rsidRDefault="00CD5790" w:rsidP="00BF2118">
      <w:r w:rsidRPr="000D48BF">
        <w:rPr>
          <w:rFonts w:ascii="Times New Roman" w:hAnsi="Times New Roman" w:cs="Times New Roman"/>
          <w:szCs w:val="24"/>
        </w:rPr>
        <w:t>Une dimension correspond à l’axe de l’analyse, elle est décrite par une ou plusieurs</w:t>
      </w:r>
      <w:r>
        <w:rPr>
          <w:rFonts w:ascii="Times New Roman" w:hAnsi="Times New Roman" w:cs="Times New Roman"/>
          <w:szCs w:val="24"/>
        </w:rPr>
        <w:t xml:space="preserve"> </w:t>
      </w:r>
      <w:r w:rsidRPr="000D48BF">
        <w:t>hiérarchies. Dans les entrepôts de données spatiales, les dimensions peuvent</w:t>
      </w:r>
      <w:r>
        <w:t xml:space="preserve"> </w:t>
      </w:r>
      <w:r w:rsidRPr="000D48BF">
        <w:t xml:space="preserve">contenir des composantes spatiales. </w:t>
      </w:r>
    </w:p>
    <w:p w14:paraId="300B385B" w14:textId="77777777" w:rsidR="00CD5790" w:rsidRPr="000D48BF" w:rsidRDefault="00CD5790" w:rsidP="00CD5790">
      <w:pPr>
        <w:autoSpaceDE w:val="0"/>
        <w:autoSpaceDN w:val="0"/>
        <w:adjustRightInd w:val="0"/>
        <w:spacing w:after="0" w:line="240" w:lineRule="auto"/>
        <w:rPr>
          <w:rFonts w:ascii="Times New Roman" w:hAnsi="Times New Roman" w:cs="Times New Roman"/>
          <w:szCs w:val="24"/>
        </w:rPr>
      </w:pPr>
      <w:r w:rsidRPr="000D48BF">
        <w:rPr>
          <w:rFonts w:ascii="Times New Roman" w:hAnsi="Times New Roman" w:cs="Times New Roman"/>
          <w:szCs w:val="24"/>
        </w:rPr>
        <w:t>Il existe trois types de dimensions spatiales :</w:t>
      </w:r>
    </w:p>
    <w:p w14:paraId="1CC4C2E3" w14:textId="7C305BD9" w:rsidR="00D41D0D" w:rsidRPr="00D41D0D" w:rsidRDefault="00CD5790" w:rsidP="00023E9F">
      <w:pPr>
        <w:pStyle w:val="ListParagraph"/>
        <w:numPr>
          <w:ilvl w:val="0"/>
          <w:numId w:val="5"/>
        </w:numPr>
        <w:autoSpaceDE w:val="0"/>
        <w:autoSpaceDN w:val="0"/>
        <w:adjustRightInd w:val="0"/>
        <w:spacing w:before="120" w:after="120"/>
        <w:ind w:left="0" w:firstLine="360"/>
        <w:rPr>
          <w:rFonts w:ascii="Times New Roman" w:hAnsi="Times New Roman" w:cs="Times New Roman"/>
          <w:szCs w:val="24"/>
        </w:rPr>
      </w:pPr>
      <w:r w:rsidRPr="00373648">
        <w:rPr>
          <w:rFonts w:ascii="Times New Roman" w:hAnsi="Times New Roman" w:cs="Times New Roman"/>
          <w:b/>
          <w:bCs/>
          <w:szCs w:val="24"/>
        </w:rPr>
        <w:t xml:space="preserve">Dimensions géométriques : </w:t>
      </w:r>
      <w:r w:rsidRPr="00373648">
        <w:rPr>
          <w:rFonts w:ascii="Times New Roman" w:hAnsi="Times New Roman" w:cs="Times New Roman"/>
          <w:szCs w:val="24"/>
        </w:rPr>
        <w:t>chaque élément de la dimension est associé à un objet</w:t>
      </w:r>
      <w:r>
        <w:rPr>
          <w:rFonts w:ascii="Times New Roman" w:hAnsi="Times New Roman" w:cs="Times New Roman"/>
          <w:szCs w:val="24"/>
        </w:rPr>
        <w:t xml:space="preserve"> </w:t>
      </w:r>
      <w:r w:rsidRPr="00A46DB8">
        <w:rPr>
          <w:rFonts w:ascii="Times New Roman" w:hAnsi="Times New Roman" w:cs="Times New Roman"/>
          <w:szCs w:val="24"/>
        </w:rPr>
        <w:t>géométrique ; tous les niveaux de la hiérarchie sont représentés par des objets</w:t>
      </w:r>
      <w:r>
        <w:rPr>
          <w:rFonts w:ascii="Times New Roman" w:hAnsi="Times New Roman" w:cs="Times New Roman"/>
          <w:szCs w:val="24"/>
        </w:rPr>
        <w:t xml:space="preserve"> </w:t>
      </w:r>
      <w:r w:rsidRPr="00A46DB8">
        <w:rPr>
          <w:rFonts w:ascii="Times New Roman" w:hAnsi="Times New Roman" w:cs="Times New Roman"/>
          <w:szCs w:val="24"/>
        </w:rPr>
        <w:t>géométriques.</w:t>
      </w:r>
    </w:p>
    <w:p w14:paraId="1274C673" w14:textId="67C6338C" w:rsidR="00D41D0D" w:rsidRPr="00D41D0D" w:rsidRDefault="00CD5790" w:rsidP="00023E9F">
      <w:pPr>
        <w:pStyle w:val="ListParagraph"/>
        <w:numPr>
          <w:ilvl w:val="0"/>
          <w:numId w:val="5"/>
        </w:numPr>
        <w:autoSpaceDE w:val="0"/>
        <w:autoSpaceDN w:val="0"/>
        <w:adjustRightInd w:val="0"/>
        <w:spacing w:before="120" w:after="120"/>
        <w:ind w:left="0" w:firstLine="360"/>
        <w:rPr>
          <w:rFonts w:ascii="Times New Roman" w:hAnsi="Times New Roman" w:cs="Times New Roman"/>
          <w:szCs w:val="24"/>
        </w:rPr>
      </w:pPr>
      <w:r w:rsidRPr="00373648">
        <w:rPr>
          <w:rFonts w:ascii="Times New Roman" w:hAnsi="Times New Roman" w:cs="Times New Roman"/>
          <w:b/>
          <w:bCs/>
          <w:szCs w:val="24"/>
        </w:rPr>
        <w:t xml:space="preserve">Dimensions non géométriques : </w:t>
      </w:r>
      <w:r w:rsidRPr="00373648">
        <w:rPr>
          <w:rFonts w:ascii="Times New Roman" w:hAnsi="Times New Roman" w:cs="Times New Roman"/>
          <w:szCs w:val="24"/>
        </w:rPr>
        <w:t>les niveaux de la dimension spatiale non</w:t>
      </w:r>
      <w:r>
        <w:rPr>
          <w:rFonts w:ascii="Times New Roman" w:hAnsi="Times New Roman" w:cs="Times New Roman"/>
          <w:szCs w:val="24"/>
        </w:rPr>
        <w:t xml:space="preserve"> </w:t>
      </w:r>
      <w:r w:rsidRPr="00A46DB8">
        <w:rPr>
          <w:rFonts w:ascii="Times New Roman" w:hAnsi="Times New Roman" w:cs="Times New Roman"/>
          <w:szCs w:val="24"/>
        </w:rPr>
        <w:t>géométrique ne comportent aucune représentation géométrique, bien que les</w:t>
      </w:r>
      <w:r>
        <w:rPr>
          <w:rFonts w:ascii="Times New Roman" w:hAnsi="Times New Roman" w:cs="Times New Roman"/>
          <w:szCs w:val="24"/>
        </w:rPr>
        <w:t xml:space="preserve"> </w:t>
      </w:r>
      <w:r w:rsidRPr="00A46DB8">
        <w:rPr>
          <w:rFonts w:ascii="Times New Roman" w:hAnsi="Times New Roman" w:cs="Times New Roman"/>
          <w:szCs w:val="24"/>
        </w:rPr>
        <w:t>membres soient des entités spatiales. Les données n’ont que la valeur nominale de</w:t>
      </w:r>
      <w:r>
        <w:rPr>
          <w:rFonts w:ascii="Times New Roman" w:hAnsi="Times New Roman" w:cs="Times New Roman"/>
          <w:szCs w:val="24"/>
        </w:rPr>
        <w:t xml:space="preserve"> </w:t>
      </w:r>
      <w:r w:rsidRPr="00A46DB8">
        <w:rPr>
          <w:rFonts w:ascii="Times New Roman" w:hAnsi="Times New Roman" w:cs="Times New Roman"/>
          <w:szCs w:val="24"/>
        </w:rPr>
        <w:t>la référence spatiale (nom du pays, nom de l’état, nom de la ville, etc.).</w:t>
      </w:r>
    </w:p>
    <w:p w14:paraId="4E67A47B" w14:textId="232122ED" w:rsidR="00CD5790" w:rsidRPr="00D41D0D" w:rsidRDefault="00CD5790" w:rsidP="00023E9F">
      <w:pPr>
        <w:pStyle w:val="ListParagraph"/>
        <w:numPr>
          <w:ilvl w:val="0"/>
          <w:numId w:val="5"/>
        </w:numPr>
        <w:autoSpaceDE w:val="0"/>
        <w:autoSpaceDN w:val="0"/>
        <w:adjustRightInd w:val="0"/>
        <w:spacing w:before="120" w:after="120"/>
        <w:ind w:left="0" w:firstLine="360"/>
        <w:rPr>
          <w:rFonts w:ascii="Times New Roman" w:hAnsi="Times New Roman" w:cs="Times New Roman"/>
          <w:szCs w:val="24"/>
        </w:rPr>
      </w:pPr>
      <w:r w:rsidRPr="00D41D0D">
        <w:rPr>
          <w:rFonts w:ascii="Times New Roman" w:hAnsi="Times New Roman" w:cs="Times New Roman"/>
          <w:b/>
          <w:bCs/>
          <w:szCs w:val="24"/>
        </w:rPr>
        <w:t xml:space="preserve">Dimensions mixtes : </w:t>
      </w:r>
      <w:r w:rsidRPr="00D41D0D">
        <w:rPr>
          <w:rFonts w:ascii="Times New Roman" w:hAnsi="Times New Roman" w:cs="Times New Roman"/>
          <w:szCs w:val="24"/>
        </w:rPr>
        <w:t>qui contiennent en même temps des données géométriques et non géométriques.</w:t>
      </w:r>
    </w:p>
    <w:p w14:paraId="2E8C6651" w14:textId="77777777" w:rsidR="009F316E" w:rsidRDefault="00CD5790" w:rsidP="009F316E">
      <w:pPr>
        <w:keepNext/>
        <w:spacing w:after="0"/>
        <w:ind w:left="-270" w:firstLine="1"/>
        <w:jc w:val="center"/>
      </w:pPr>
      <w:r>
        <w:rPr>
          <w:noProof/>
        </w:rPr>
        <w:lastRenderedPageBreak/>
        <w:drawing>
          <wp:inline distT="0" distB="0" distL="0" distR="0" wp14:anchorId="3C40D120" wp14:editId="1DA38B46">
            <wp:extent cx="5943600" cy="2324735"/>
            <wp:effectExtent l="76200" t="76200" r="133350" b="132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557"/>
                    <a:stretch/>
                  </pic:blipFill>
                  <pic:spPr bwMode="auto">
                    <a:xfrm>
                      <a:off x="0" y="0"/>
                      <a:ext cx="5943600" cy="232473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1DED27" w14:textId="655C5AB4" w:rsidR="00CD5790" w:rsidRPr="009F316E" w:rsidRDefault="009F316E" w:rsidP="009F316E">
      <w:pPr>
        <w:pStyle w:val="Caption"/>
        <w:ind w:firstLine="0"/>
        <w:jc w:val="center"/>
        <w:rPr>
          <w:rFonts w:ascii="Times New Roman" w:hAnsi="Times New Roman" w:cs="Times New Roman"/>
          <w:color w:val="auto"/>
          <w:sz w:val="24"/>
          <w:szCs w:val="36"/>
        </w:rPr>
      </w:pPr>
      <w:bookmarkStart w:id="105" w:name="_Toc11855377"/>
      <w:bookmarkStart w:id="106" w:name="_Toc11855397"/>
      <w:r w:rsidRPr="009F316E">
        <w:rPr>
          <w:b/>
          <w:bCs/>
          <w:color w:val="auto"/>
          <w:sz w:val="24"/>
          <w:szCs w:val="24"/>
        </w:rPr>
        <w:t>Figure 1.</w:t>
      </w:r>
      <w:r w:rsidRPr="009F316E">
        <w:rPr>
          <w:b/>
          <w:bCs/>
          <w:color w:val="auto"/>
          <w:sz w:val="24"/>
          <w:szCs w:val="24"/>
        </w:rPr>
        <w:fldChar w:fldCharType="begin"/>
      </w:r>
      <w:r w:rsidRPr="009F316E">
        <w:rPr>
          <w:b/>
          <w:bCs/>
          <w:color w:val="auto"/>
          <w:sz w:val="24"/>
          <w:szCs w:val="24"/>
        </w:rPr>
        <w:instrText xml:space="preserve"> SEQ Figure_1. \* ARABIC </w:instrText>
      </w:r>
      <w:r w:rsidRPr="009F316E">
        <w:rPr>
          <w:b/>
          <w:bCs/>
          <w:color w:val="auto"/>
          <w:sz w:val="24"/>
          <w:szCs w:val="24"/>
        </w:rPr>
        <w:fldChar w:fldCharType="separate"/>
      </w:r>
      <w:r w:rsidR="00931C8C">
        <w:rPr>
          <w:b/>
          <w:bCs/>
          <w:noProof/>
          <w:color w:val="auto"/>
          <w:sz w:val="24"/>
          <w:szCs w:val="24"/>
        </w:rPr>
        <w:t>8</w:t>
      </w:r>
      <w:r w:rsidRPr="009F316E">
        <w:rPr>
          <w:b/>
          <w:bCs/>
          <w:color w:val="auto"/>
          <w:sz w:val="24"/>
          <w:szCs w:val="24"/>
        </w:rPr>
        <w:fldChar w:fldCharType="end"/>
      </w:r>
      <w:r w:rsidRPr="00DC487F">
        <w:rPr>
          <w:color w:val="auto"/>
          <w:sz w:val="24"/>
          <w:szCs w:val="24"/>
        </w:rPr>
        <w:t xml:space="preserve"> Représentations des différents types de dimensions spatiales.</w:t>
      </w:r>
      <w:bookmarkEnd w:id="105"/>
      <w:bookmarkEnd w:id="106"/>
    </w:p>
    <w:p w14:paraId="411F73D0" w14:textId="7FAFCF4E" w:rsidR="00CD5790" w:rsidRPr="00373648" w:rsidRDefault="00CD5790" w:rsidP="00AB5404">
      <w:pPr>
        <w:pStyle w:val="Heading2"/>
        <w:rPr>
          <w:b w:val="0"/>
        </w:rPr>
      </w:pPr>
      <w:bookmarkStart w:id="107" w:name="_Toc11850407"/>
      <w:bookmarkStart w:id="108" w:name="_Toc536733379"/>
      <w:bookmarkStart w:id="109" w:name="_Toc423842"/>
      <w:r w:rsidRPr="00684E4E">
        <w:t>Analyse</w:t>
      </w:r>
      <w:r>
        <w:t xml:space="preserve"> spatiale en ligne « </w:t>
      </w:r>
      <w:r w:rsidRPr="00373648">
        <w:t>SOLAP</w:t>
      </w:r>
      <w:r>
        <w:t> »</w:t>
      </w:r>
      <w:bookmarkEnd w:id="107"/>
      <w:r w:rsidRPr="00373648">
        <w:t> </w:t>
      </w:r>
      <w:bookmarkEnd w:id="108"/>
      <w:bookmarkEnd w:id="109"/>
    </w:p>
    <w:p w14:paraId="6EAAC73B" w14:textId="72B541E1" w:rsidR="00CD5790" w:rsidRPr="000D48BF" w:rsidRDefault="00CD5790" w:rsidP="00AB5404">
      <w:pPr>
        <w:pStyle w:val="Heading3"/>
      </w:pPr>
      <w:bookmarkStart w:id="110" w:name="_Toc11850408"/>
      <w:bookmarkStart w:id="111" w:name="_Toc536733156"/>
      <w:bookmarkStart w:id="112" w:name="_Toc536733272"/>
      <w:bookmarkStart w:id="113" w:name="_Toc536733380"/>
      <w:bookmarkStart w:id="114" w:name="_Toc423843"/>
      <w:r w:rsidRPr="00AB5404">
        <w:t>Définition</w:t>
      </w:r>
      <w:bookmarkEnd w:id="110"/>
      <w:r w:rsidRPr="000D48BF">
        <w:t> </w:t>
      </w:r>
      <w:bookmarkEnd w:id="111"/>
      <w:bookmarkEnd w:id="112"/>
      <w:bookmarkEnd w:id="113"/>
      <w:bookmarkEnd w:id="114"/>
    </w:p>
    <w:p w14:paraId="28AA0604" w14:textId="77777777" w:rsidR="00CD5790" w:rsidRPr="00684E4E" w:rsidRDefault="00CD5790" w:rsidP="00AB5404">
      <w:pPr>
        <w:rPr>
          <w:b/>
        </w:rPr>
      </w:pPr>
      <w:r w:rsidRPr="000D48BF">
        <w:t xml:space="preserve">Les systèmes SOLAP sont des technologies qui permettent aux décideurs d’explorer et d’analyser une grande quantité de données géoréférencées, généralement par le biais d’interfaces utilisateur interactives de navigation. Ils permettent d’organiser l’information selon le modèle spatio-multidimensionnel. SOLAP permet l’analyse des données numériques et spatiales selon plusieurs dimensions, qui sont organisées en hiérarchies thématiques et spatiales. </w:t>
      </w:r>
      <w:r w:rsidRPr="000D48BF">
        <w:rPr>
          <w:b/>
        </w:rPr>
        <w:t>[Bimonte et al. 2010, Bimonte et al. 2012].</w:t>
      </w:r>
    </w:p>
    <w:p w14:paraId="1DB58A5E" w14:textId="62BA5EAC" w:rsidR="00CD5790" w:rsidRPr="000D48BF" w:rsidRDefault="00CD5790" w:rsidP="00AB5404">
      <w:pPr>
        <w:pStyle w:val="Heading3"/>
      </w:pPr>
      <w:bookmarkStart w:id="115" w:name="_Toc11850409"/>
      <w:bookmarkStart w:id="116" w:name="_Toc423844"/>
      <w:r w:rsidRPr="000D48BF">
        <w:t>Architecture des système</w:t>
      </w:r>
      <w:r w:rsidR="00845433">
        <w:t>s</w:t>
      </w:r>
      <w:bookmarkStart w:id="117" w:name="_GoBack"/>
      <w:bookmarkEnd w:id="117"/>
      <w:r w:rsidRPr="000D48BF">
        <w:t xml:space="preserve"> SOLAP</w:t>
      </w:r>
      <w:bookmarkEnd w:id="115"/>
      <w:r w:rsidRPr="000D48BF">
        <w:t> </w:t>
      </w:r>
      <w:bookmarkEnd w:id="116"/>
    </w:p>
    <w:p w14:paraId="5889F37E" w14:textId="77777777" w:rsidR="00CD5790" w:rsidRPr="000D48BF" w:rsidRDefault="00CD5790" w:rsidP="00AB5404">
      <w:r w:rsidRPr="000D48BF">
        <w:t xml:space="preserve">L’architecture générale d’un SOLAP est composée de trois couches </w:t>
      </w:r>
      <w:r w:rsidRPr="000D48BF">
        <w:rPr>
          <w:b/>
        </w:rPr>
        <w:t>[BENAHMED et al.,2017]</w:t>
      </w:r>
      <w:r w:rsidRPr="000D48BF">
        <w:t xml:space="preserve"> :</w:t>
      </w:r>
    </w:p>
    <w:p w14:paraId="54551C04" w14:textId="5C27B0F5" w:rsidR="00CD5790" w:rsidRPr="00856026" w:rsidRDefault="00CD5790" w:rsidP="00023E9F">
      <w:pPr>
        <w:pStyle w:val="ListParagraph"/>
        <w:numPr>
          <w:ilvl w:val="1"/>
          <w:numId w:val="5"/>
        </w:numPr>
        <w:autoSpaceDE w:val="0"/>
        <w:autoSpaceDN w:val="0"/>
        <w:adjustRightInd w:val="0"/>
        <w:spacing w:before="0" w:after="0"/>
        <w:ind w:left="0" w:firstLine="180"/>
        <w:rPr>
          <w:rFonts w:ascii="Times New Roman" w:hAnsi="Times New Roman" w:cs="Times New Roman"/>
        </w:rPr>
      </w:pPr>
      <w:r w:rsidRPr="00BB29FC">
        <w:rPr>
          <w:rFonts w:ascii="Times New Roman" w:hAnsi="Times New Roman" w:cs="Times New Roman"/>
          <w:b/>
          <w:bCs/>
          <w:szCs w:val="24"/>
        </w:rPr>
        <w:t xml:space="preserve">Entrepôt de données spatiales : </w:t>
      </w:r>
      <w:r w:rsidRPr="00BB29FC">
        <w:rPr>
          <w:rFonts w:ascii="Times New Roman" w:hAnsi="Times New Roman" w:cs="Times New Roman"/>
        </w:rPr>
        <w:t xml:space="preserve">Cette couche contient : (i) l'EDS, (ii) le référentiel de métadonnées et éventuellement (iii) plusieurs magasins de données (spatiales et non spatiales). L'EDS historise et centralise toutes les données spatiales et non spatiales nécessaires à l'analyse SOLAP. Il est généralement géré au moyen d'un SGBD Spatial (SGBDS), ce qui permet la gestion de très gros volumes de données spatiales et un bon passage à l'échelle. Cette couche se base sur un modèle spatio-multidimensionnel relationnel (schéma relationnel de l'EDS). </w:t>
      </w:r>
    </w:p>
    <w:p w14:paraId="62B36211" w14:textId="141B91F0" w:rsidR="00CD5790" w:rsidRPr="00CF340E" w:rsidRDefault="00CD5790" w:rsidP="00023E9F">
      <w:pPr>
        <w:pStyle w:val="ListParagraph"/>
        <w:numPr>
          <w:ilvl w:val="1"/>
          <w:numId w:val="5"/>
        </w:numPr>
        <w:tabs>
          <w:tab w:val="left" w:pos="180"/>
        </w:tabs>
        <w:autoSpaceDE w:val="0"/>
        <w:autoSpaceDN w:val="0"/>
        <w:adjustRightInd w:val="0"/>
        <w:spacing w:after="0"/>
        <w:ind w:left="0" w:firstLine="180"/>
        <w:rPr>
          <w:rFonts w:ascii="Times New Roman" w:hAnsi="Times New Roman" w:cs="Times New Roman"/>
          <w:szCs w:val="24"/>
        </w:rPr>
      </w:pPr>
      <w:r>
        <w:rPr>
          <w:rFonts w:ascii="Times New Roman" w:hAnsi="Times New Roman" w:cs="Times New Roman"/>
          <w:b/>
          <w:bCs/>
          <w:szCs w:val="24"/>
        </w:rPr>
        <w:t>S</w:t>
      </w:r>
      <w:r w:rsidRPr="00BB29FC">
        <w:rPr>
          <w:rFonts w:ascii="Times New Roman" w:hAnsi="Times New Roman" w:cs="Times New Roman"/>
          <w:b/>
          <w:bCs/>
          <w:szCs w:val="24"/>
        </w:rPr>
        <w:t xml:space="preserve">erveur SOLAP : </w:t>
      </w:r>
      <w:r w:rsidRPr="00BB29FC">
        <w:rPr>
          <w:rFonts w:ascii="Times New Roman" w:hAnsi="Times New Roman" w:cs="Times New Roman"/>
        </w:rPr>
        <w:t xml:space="preserve">Le serveur SOLAP calcule les </w:t>
      </w:r>
      <w:r w:rsidRPr="004B321D">
        <w:rPr>
          <w:rFonts w:ascii="Times New Roman" w:hAnsi="Times New Roman" w:cs="Times New Roman"/>
          <w:b/>
          <w:bCs/>
        </w:rPr>
        <w:t>hypercubes</w:t>
      </w:r>
      <w:r w:rsidR="004B321D">
        <w:rPr>
          <w:rStyle w:val="FootnoteReference"/>
          <w:rFonts w:ascii="Times New Roman" w:hAnsi="Times New Roman" w:cs="Times New Roman"/>
        </w:rPr>
        <w:footnoteReference w:id="1"/>
      </w:r>
      <w:r w:rsidRPr="00BB29FC">
        <w:rPr>
          <w:rFonts w:ascii="Times New Roman" w:hAnsi="Times New Roman" w:cs="Times New Roman"/>
        </w:rPr>
        <w:t xml:space="preserve"> spatiaux et implémente les opérateurs SOLAP pour la navigation/exploration spatio-multidimensionnelle interactive de ces hypercubes. Cette couche exploite un fichier de métadonnées particulier, appelé schéma d'analyse SOLAP Ce schéma définit les hypercubes (spatiaux et non spatiaux), leurs dimensions et hiérarchies, les mesures et leurs règles de calcul ou d'agrégation.</w:t>
      </w:r>
    </w:p>
    <w:p w14:paraId="16C6094F" w14:textId="77777777" w:rsidR="00CD5790" w:rsidRPr="00BB29FC" w:rsidRDefault="00CD5790" w:rsidP="00023E9F">
      <w:pPr>
        <w:pStyle w:val="ListParagraph"/>
        <w:numPr>
          <w:ilvl w:val="1"/>
          <w:numId w:val="5"/>
        </w:numPr>
        <w:autoSpaceDE w:val="0"/>
        <w:autoSpaceDN w:val="0"/>
        <w:adjustRightInd w:val="0"/>
        <w:spacing w:after="0"/>
        <w:ind w:left="0" w:firstLine="180"/>
        <w:rPr>
          <w:rFonts w:ascii="Times New Roman" w:hAnsi="Times New Roman" w:cs="Times New Roman"/>
          <w:b/>
        </w:rPr>
      </w:pPr>
      <w:r>
        <w:rPr>
          <w:rFonts w:ascii="Times New Roman" w:hAnsi="Times New Roman" w:cs="Times New Roman"/>
          <w:b/>
          <w:bCs/>
          <w:szCs w:val="24"/>
        </w:rPr>
        <w:lastRenderedPageBreak/>
        <w:t>C</w:t>
      </w:r>
      <w:r w:rsidRPr="00BB29FC">
        <w:rPr>
          <w:rFonts w:ascii="Times New Roman" w:hAnsi="Times New Roman" w:cs="Times New Roman"/>
          <w:b/>
          <w:bCs/>
          <w:szCs w:val="24"/>
        </w:rPr>
        <w:t xml:space="preserve">lient SOLAP : </w:t>
      </w:r>
      <w:r w:rsidRPr="00BB29FC">
        <w:rPr>
          <w:rFonts w:ascii="Times New Roman" w:hAnsi="Times New Roman" w:cs="Times New Roman"/>
        </w:rPr>
        <w:t xml:space="preserve">Le client SOLAP permet l’exploration interactive facile et rapide des hypercubes de données spatiaux et non spatiaux en définissant une série d'interfaces utilisateur intuitives. Ces interfaces exploitent divers types d'affichages interactifs (histogrammes, tables de pivot et cartes) qui permettent aux utilisateurs de déclencher les opérateurs SOLAP par quelques clics de souris. </w:t>
      </w:r>
    </w:p>
    <w:p w14:paraId="3E175639" w14:textId="081762B0" w:rsidR="00A037A0" w:rsidRDefault="00A6336A" w:rsidP="00A037A0">
      <w:pPr>
        <w:keepNext/>
        <w:autoSpaceDE w:val="0"/>
        <w:autoSpaceDN w:val="0"/>
        <w:adjustRightInd w:val="0"/>
        <w:spacing w:after="0" w:line="240" w:lineRule="auto"/>
        <w:ind w:firstLine="0"/>
        <w:jc w:val="center"/>
      </w:pPr>
      <w:r>
        <w:rPr>
          <w:noProof/>
        </w:rPr>
        <w:drawing>
          <wp:inline distT="0" distB="0" distL="0" distR="0" wp14:anchorId="369432BD" wp14:editId="462AC1E7">
            <wp:extent cx="5731510" cy="3762554"/>
            <wp:effectExtent l="76200" t="76200" r="135890" b="142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b="1655"/>
                    <a:stretch/>
                  </pic:blipFill>
                  <pic:spPr bwMode="auto">
                    <a:xfrm>
                      <a:off x="0" y="0"/>
                      <a:ext cx="5731510" cy="376255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5FDB17" w14:textId="68C6C4FD" w:rsidR="00CD5790" w:rsidRPr="00A037A0" w:rsidRDefault="00A037A0" w:rsidP="00992C9E">
      <w:pPr>
        <w:pStyle w:val="Caption"/>
        <w:ind w:firstLine="0"/>
        <w:jc w:val="center"/>
        <w:rPr>
          <w:rFonts w:ascii="Times New Roman" w:hAnsi="Times New Roman" w:cs="Times New Roman"/>
          <w:b/>
          <w:color w:val="auto"/>
          <w:sz w:val="24"/>
          <w:szCs w:val="24"/>
        </w:rPr>
      </w:pPr>
      <w:bookmarkStart w:id="118" w:name="_Toc11855378"/>
      <w:bookmarkStart w:id="119" w:name="_Toc11855398"/>
      <w:r w:rsidRPr="00A037A0">
        <w:rPr>
          <w:b/>
          <w:bCs/>
          <w:color w:val="auto"/>
          <w:sz w:val="24"/>
          <w:szCs w:val="24"/>
        </w:rPr>
        <w:t>Figure 1.</w:t>
      </w:r>
      <w:r w:rsidRPr="00A037A0">
        <w:rPr>
          <w:b/>
          <w:bCs/>
          <w:color w:val="auto"/>
          <w:sz w:val="24"/>
          <w:szCs w:val="24"/>
        </w:rPr>
        <w:fldChar w:fldCharType="begin"/>
      </w:r>
      <w:r w:rsidRPr="00A037A0">
        <w:rPr>
          <w:b/>
          <w:bCs/>
          <w:color w:val="auto"/>
          <w:sz w:val="24"/>
          <w:szCs w:val="24"/>
        </w:rPr>
        <w:instrText xml:space="preserve"> SEQ Figure_1. \* ARABIC </w:instrText>
      </w:r>
      <w:r w:rsidRPr="00A037A0">
        <w:rPr>
          <w:b/>
          <w:bCs/>
          <w:color w:val="auto"/>
          <w:sz w:val="24"/>
          <w:szCs w:val="24"/>
        </w:rPr>
        <w:fldChar w:fldCharType="separate"/>
      </w:r>
      <w:r w:rsidR="00931C8C">
        <w:rPr>
          <w:b/>
          <w:bCs/>
          <w:noProof/>
          <w:color w:val="auto"/>
          <w:sz w:val="24"/>
          <w:szCs w:val="24"/>
        </w:rPr>
        <w:t>9</w:t>
      </w:r>
      <w:r w:rsidRPr="00A037A0">
        <w:rPr>
          <w:b/>
          <w:bCs/>
          <w:color w:val="auto"/>
          <w:sz w:val="24"/>
          <w:szCs w:val="24"/>
        </w:rPr>
        <w:fldChar w:fldCharType="end"/>
      </w:r>
      <w:r w:rsidRPr="004F10BE">
        <w:rPr>
          <w:color w:val="auto"/>
          <w:sz w:val="24"/>
          <w:szCs w:val="24"/>
        </w:rPr>
        <w:t xml:space="preserve"> Architecture d’un système SOLAP</w:t>
      </w:r>
      <w:bookmarkEnd w:id="118"/>
      <w:bookmarkEnd w:id="119"/>
    </w:p>
    <w:p w14:paraId="445134D2" w14:textId="4BB92909" w:rsidR="00CD5790" w:rsidRPr="000D48BF" w:rsidRDefault="00CD5790" w:rsidP="00856026">
      <w:pPr>
        <w:pStyle w:val="Heading3"/>
      </w:pPr>
      <w:bookmarkStart w:id="120" w:name="_Toc11850410"/>
      <w:bookmarkStart w:id="121" w:name="_Toc423845"/>
      <w:r>
        <w:t>Standard de modélisation</w:t>
      </w:r>
      <w:bookmarkEnd w:id="120"/>
      <w:r w:rsidRPr="000D48BF">
        <w:t> </w:t>
      </w:r>
      <w:bookmarkEnd w:id="121"/>
    </w:p>
    <w:p w14:paraId="7A643FB7" w14:textId="77777777" w:rsidR="00CD5790" w:rsidRPr="000D48BF" w:rsidRDefault="00CD5790" w:rsidP="00613CDB">
      <w:r w:rsidRPr="000D48BF">
        <w:t>Pour une configuration SOLAP, il est nécessaire de simuler une structure</w:t>
      </w:r>
      <w:r>
        <w:t xml:space="preserve"> </w:t>
      </w:r>
      <w:r w:rsidRPr="000D48BF">
        <w:t>multidimensionnelle à l’aide de modèles particuliers qui permettent de mieux répondre aux besoins multidimensionnels.</w:t>
      </w:r>
    </w:p>
    <w:p w14:paraId="72ED511B" w14:textId="77777777" w:rsidR="00CD5790" w:rsidRPr="000D48BF" w:rsidRDefault="00CD5790" w:rsidP="00CD5790">
      <w:pPr>
        <w:autoSpaceDE w:val="0"/>
        <w:autoSpaceDN w:val="0"/>
        <w:adjustRightInd w:val="0"/>
        <w:spacing w:after="0" w:line="240" w:lineRule="auto"/>
        <w:rPr>
          <w:rFonts w:ascii="Times New Roman" w:hAnsi="Times New Roman" w:cs="Times New Roman"/>
          <w:szCs w:val="24"/>
        </w:rPr>
      </w:pPr>
      <w:r w:rsidRPr="000D48BF">
        <w:rPr>
          <w:rFonts w:ascii="Times New Roman" w:hAnsi="Times New Roman" w:cs="Times New Roman"/>
          <w:szCs w:val="24"/>
        </w:rPr>
        <w:t>Il existe trois principaux modelés de représentation :</w:t>
      </w:r>
    </w:p>
    <w:p w14:paraId="154D5BF1" w14:textId="77777777" w:rsidR="00CD5790" w:rsidRPr="00910E8E" w:rsidRDefault="00CD5790" w:rsidP="00023E9F">
      <w:pPr>
        <w:pStyle w:val="ListParagraph"/>
        <w:numPr>
          <w:ilvl w:val="0"/>
          <w:numId w:val="8"/>
        </w:numPr>
        <w:ind w:left="0" w:firstLine="360"/>
      </w:pPr>
      <w:r w:rsidRPr="00910E8E">
        <w:rPr>
          <w:b/>
          <w:bCs/>
        </w:rPr>
        <w:t xml:space="preserve">Modèle en étoile </w:t>
      </w:r>
      <w:r w:rsidRPr="00BB29FC">
        <w:t>(Star Schéma) : Modèle dénormalisé, caractérisé par une</w:t>
      </w:r>
      <w:r>
        <w:t xml:space="preserve"> </w:t>
      </w:r>
      <w:r w:rsidRPr="00910E8E">
        <w:t>simplicité</w:t>
      </w:r>
      <w:r>
        <w:t xml:space="preserve"> </w:t>
      </w:r>
      <w:r w:rsidRPr="00910E8E">
        <w:t>d’utilisation ; la table de fait tient le centre connecté à un certain nombre</w:t>
      </w:r>
      <w:r>
        <w:t xml:space="preserve"> </w:t>
      </w:r>
      <w:r w:rsidRPr="00910E8E">
        <w:t>de dimension de manière radiale.</w:t>
      </w:r>
    </w:p>
    <w:p w14:paraId="30386775" w14:textId="77777777" w:rsidR="00DC487F" w:rsidRDefault="00CD5790" w:rsidP="00DC487F">
      <w:pPr>
        <w:keepNext/>
        <w:autoSpaceDE w:val="0"/>
        <w:autoSpaceDN w:val="0"/>
        <w:adjustRightInd w:val="0"/>
        <w:spacing w:after="0" w:line="240" w:lineRule="auto"/>
        <w:ind w:firstLine="0"/>
        <w:jc w:val="center"/>
      </w:pPr>
      <w:r>
        <w:rPr>
          <w:noProof/>
        </w:rPr>
        <w:lastRenderedPageBreak/>
        <w:drawing>
          <wp:inline distT="0" distB="0" distL="0" distR="0" wp14:anchorId="4442FC75" wp14:editId="58DBFF6D">
            <wp:extent cx="4898209" cy="2781300"/>
            <wp:effectExtent l="76200" t="76200" r="131445" b="133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808" t="10580" r="6605" b="6490"/>
                    <a:stretch/>
                  </pic:blipFill>
                  <pic:spPr bwMode="auto">
                    <a:xfrm>
                      <a:off x="0" y="0"/>
                      <a:ext cx="4900503" cy="278260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2D61CF" w14:textId="715DA4F0" w:rsidR="004F10BE" w:rsidRPr="00A6336A" w:rsidRDefault="00DC487F" w:rsidP="00A6336A">
      <w:pPr>
        <w:pStyle w:val="Caption"/>
        <w:ind w:firstLine="0"/>
        <w:jc w:val="center"/>
        <w:rPr>
          <w:rFonts w:ascii="Times New Roman" w:hAnsi="Times New Roman" w:cs="Times New Roman"/>
          <w:color w:val="auto"/>
          <w:sz w:val="24"/>
          <w:szCs w:val="36"/>
        </w:rPr>
      </w:pPr>
      <w:bookmarkStart w:id="122" w:name="_Toc11855379"/>
      <w:bookmarkStart w:id="123" w:name="_Toc11855399"/>
      <w:r w:rsidRPr="00DC487F">
        <w:rPr>
          <w:b/>
          <w:bCs/>
          <w:color w:val="auto"/>
          <w:sz w:val="24"/>
          <w:szCs w:val="24"/>
        </w:rPr>
        <w:t>Figure 1.</w:t>
      </w:r>
      <w:r w:rsidRPr="00DC487F">
        <w:rPr>
          <w:b/>
          <w:bCs/>
          <w:color w:val="auto"/>
          <w:sz w:val="24"/>
          <w:szCs w:val="24"/>
        </w:rPr>
        <w:fldChar w:fldCharType="begin"/>
      </w:r>
      <w:r w:rsidRPr="00DC487F">
        <w:rPr>
          <w:b/>
          <w:bCs/>
          <w:color w:val="auto"/>
          <w:sz w:val="24"/>
          <w:szCs w:val="24"/>
        </w:rPr>
        <w:instrText xml:space="preserve"> SEQ Figure_1. \* ARABIC </w:instrText>
      </w:r>
      <w:r w:rsidRPr="00DC487F">
        <w:rPr>
          <w:b/>
          <w:bCs/>
          <w:color w:val="auto"/>
          <w:sz w:val="24"/>
          <w:szCs w:val="24"/>
        </w:rPr>
        <w:fldChar w:fldCharType="separate"/>
      </w:r>
      <w:r w:rsidR="00931C8C">
        <w:rPr>
          <w:b/>
          <w:bCs/>
          <w:noProof/>
          <w:color w:val="auto"/>
          <w:sz w:val="24"/>
          <w:szCs w:val="24"/>
        </w:rPr>
        <w:t>10</w:t>
      </w:r>
      <w:r w:rsidRPr="00DC487F">
        <w:rPr>
          <w:b/>
          <w:bCs/>
          <w:color w:val="auto"/>
          <w:sz w:val="24"/>
          <w:szCs w:val="24"/>
        </w:rPr>
        <w:fldChar w:fldCharType="end"/>
      </w:r>
      <w:r w:rsidRPr="004F10BE">
        <w:rPr>
          <w:color w:val="auto"/>
          <w:sz w:val="24"/>
          <w:szCs w:val="24"/>
        </w:rPr>
        <w:t xml:space="preserve"> Exemple d’un modèle en étoile</w:t>
      </w:r>
      <w:bookmarkEnd w:id="122"/>
      <w:bookmarkEnd w:id="123"/>
    </w:p>
    <w:p w14:paraId="1750CBE1" w14:textId="04604339" w:rsidR="00CD5790" w:rsidRPr="008218A9" w:rsidRDefault="00CD5790" w:rsidP="00023E9F">
      <w:pPr>
        <w:pStyle w:val="ListParagraph"/>
        <w:numPr>
          <w:ilvl w:val="0"/>
          <w:numId w:val="6"/>
        </w:numPr>
        <w:autoSpaceDE w:val="0"/>
        <w:autoSpaceDN w:val="0"/>
        <w:adjustRightInd w:val="0"/>
        <w:spacing w:after="0" w:line="240" w:lineRule="auto"/>
        <w:ind w:left="0" w:firstLine="360"/>
        <w:rPr>
          <w:rFonts w:ascii="Times New Roman" w:hAnsi="Times New Roman" w:cs="Times New Roman"/>
          <w:szCs w:val="24"/>
        </w:rPr>
      </w:pPr>
      <w:r w:rsidRPr="00BB29FC">
        <w:rPr>
          <w:rFonts w:ascii="Times New Roman" w:hAnsi="Times New Roman" w:cs="Times New Roman"/>
          <w:b/>
          <w:bCs/>
          <w:szCs w:val="24"/>
        </w:rPr>
        <w:t xml:space="preserve">Modèle en flocon </w:t>
      </w:r>
      <w:r w:rsidRPr="00BB29FC">
        <w:rPr>
          <w:rFonts w:ascii="Times New Roman" w:hAnsi="Times New Roman" w:cs="Times New Roman"/>
          <w:szCs w:val="24"/>
        </w:rPr>
        <w:t>(Snowflake Schema) : Modèle normalisé ; qui représente la</w:t>
      </w:r>
      <w:r>
        <w:rPr>
          <w:rFonts w:ascii="Times New Roman" w:hAnsi="Times New Roman" w:cs="Times New Roman"/>
          <w:szCs w:val="24"/>
        </w:rPr>
        <w:t xml:space="preserve"> </w:t>
      </w:r>
      <w:r w:rsidRPr="00910E8E">
        <w:rPr>
          <w:rFonts w:ascii="Times New Roman" w:hAnsi="Times New Roman" w:cs="Times New Roman"/>
          <w:szCs w:val="24"/>
        </w:rPr>
        <w:t>vision des données du point de vue de l’utilisateur, ce en respectant les hiérarchies.</w:t>
      </w:r>
    </w:p>
    <w:p w14:paraId="43E06938" w14:textId="77777777" w:rsidR="00992DE4" w:rsidRDefault="00CD5790" w:rsidP="00992DE4">
      <w:pPr>
        <w:keepNext/>
        <w:autoSpaceDE w:val="0"/>
        <w:autoSpaceDN w:val="0"/>
        <w:adjustRightInd w:val="0"/>
        <w:spacing w:after="0" w:line="240" w:lineRule="auto"/>
        <w:ind w:firstLine="0"/>
        <w:jc w:val="center"/>
      </w:pPr>
      <w:r>
        <w:rPr>
          <w:noProof/>
        </w:rPr>
        <w:drawing>
          <wp:inline distT="0" distB="0" distL="0" distR="0" wp14:anchorId="0AE2DA28" wp14:editId="3BD7F70A">
            <wp:extent cx="4988418" cy="2876550"/>
            <wp:effectExtent l="76200" t="76200" r="136525" b="1333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8000" t="2724" r="5634" b="5849"/>
                    <a:stretch/>
                  </pic:blipFill>
                  <pic:spPr bwMode="auto">
                    <a:xfrm>
                      <a:off x="0" y="0"/>
                      <a:ext cx="4990686" cy="287785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AA3442" w14:textId="308D8C37" w:rsidR="00CD5790" w:rsidRDefault="00992DE4" w:rsidP="00CE4030">
      <w:pPr>
        <w:pStyle w:val="Caption"/>
        <w:ind w:firstLine="0"/>
        <w:jc w:val="center"/>
        <w:rPr>
          <w:color w:val="auto"/>
          <w:sz w:val="24"/>
          <w:szCs w:val="24"/>
        </w:rPr>
      </w:pPr>
      <w:bookmarkStart w:id="124" w:name="_Toc11855380"/>
      <w:bookmarkStart w:id="125" w:name="_Toc11855400"/>
      <w:r w:rsidRPr="00992DE4">
        <w:rPr>
          <w:b/>
          <w:bCs/>
          <w:color w:val="auto"/>
          <w:sz w:val="24"/>
          <w:szCs w:val="24"/>
        </w:rPr>
        <w:t>Figure 1.</w:t>
      </w:r>
      <w:r w:rsidRPr="00992DE4">
        <w:rPr>
          <w:b/>
          <w:bCs/>
          <w:color w:val="auto"/>
          <w:sz w:val="24"/>
          <w:szCs w:val="24"/>
        </w:rPr>
        <w:fldChar w:fldCharType="begin"/>
      </w:r>
      <w:r w:rsidRPr="00992DE4">
        <w:rPr>
          <w:b/>
          <w:bCs/>
          <w:color w:val="auto"/>
          <w:sz w:val="24"/>
          <w:szCs w:val="24"/>
        </w:rPr>
        <w:instrText xml:space="preserve"> SEQ Figure_1. \* ARABIC </w:instrText>
      </w:r>
      <w:r w:rsidRPr="00992DE4">
        <w:rPr>
          <w:b/>
          <w:bCs/>
          <w:color w:val="auto"/>
          <w:sz w:val="24"/>
          <w:szCs w:val="24"/>
        </w:rPr>
        <w:fldChar w:fldCharType="separate"/>
      </w:r>
      <w:r w:rsidR="00931C8C">
        <w:rPr>
          <w:b/>
          <w:bCs/>
          <w:noProof/>
          <w:color w:val="auto"/>
          <w:sz w:val="24"/>
          <w:szCs w:val="24"/>
        </w:rPr>
        <w:t>11</w:t>
      </w:r>
      <w:r w:rsidRPr="00992DE4">
        <w:rPr>
          <w:b/>
          <w:bCs/>
          <w:color w:val="auto"/>
          <w:sz w:val="24"/>
          <w:szCs w:val="24"/>
        </w:rPr>
        <w:fldChar w:fldCharType="end"/>
      </w:r>
      <w:r w:rsidRPr="00992DE4">
        <w:rPr>
          <w:color w:val="auto"/>
          <w:sz w:val="24"/>
          <w:szCs w:val="24"/>
        </w:rPr>
        <w:t xml:space="preserve"> </w:t>
      </w:r>
      <w:r w:rsidRPr="00860FFF">
        <w:rPr>
          <w:color w:val="auto"/>
          <w:sz w:val="24"/>
          <w:szCs w:val="24"/>
        </w:rPr>
        <w:t>Exemple d’un modèle en flocon de neige</w:t>
      </w:r>
      <w:bookmarkEnd w:id="124"/>
      <w:bookmarkEnd w:id="125"/>
    </w:p>
    <w:p w14:paraId="4148EBBA" w14:textId="25881EEE" w:rsidR="00A6336A" w:rsidRDefault="00A6336A" w:rsidP="00A6336A"/>
    <w:p w14:paraId="72175A90" w14:textId="04FA38CF" w:rsidR="00A6336A" w:rsidRDefault="00A6336A" w:rsidP="00A6336A"/>
    <w:p w14:paraId="0E61FF4C" w14:textId="608BAC85" w:rsidR="00A6336A" w:rsidRDefault="00A6336A" w:rsidP="00A6336A"/>
    <w:p w14:paraId="69666712" w14:textId="188D07F1" w:rsidR="00A6336A" w:rsidRDefault="00A6336A" w:rsidP="00A6336A"/>
    <w:p w14:paraId="75765953" w14:textId="77777777" w:rsidR="00A6336A" w:rsidRPr="00A6336A" w:rsidRDefault="00A6336A" w:rsidP="00A6336A"/>
    <w:p w14:paraId="207EBA69" w14:textId="77777777" w:rsidR="00CD5790" w:rsidRPr="00980273" w:rsidRDefault="00CD5790" w:rsidP="00023E9F">
      <w:pPr>
        <w:pStyle w:val="ListParagraph"/>
        <w:numPr>
          <w:ilvl w:val="0"/>
          <w:numId w:val="6"/>
        </w:numPr>
        <w:autoSpaceDE w:val="0"/>
        <w:autoSpaceDN w:val="0"/>
        <w:adjustRightInd w:val="0"/>
        <w:spacing w:after="0"/>
        <w:ind w:left="0" w:firstLine="360"/>
        <w:rPr>
          <w:rFonts w:ascii="Times New Roman" w:hAnsi="Times New Roman" w:cs="Times New Roman"/>
          <w:szCs w:val="24"/>
        </w:rPr>
      </w:pPr>
      <w:r w:rsidRPr="00BB29FC">
        <w:rPr>
          <w:rFonts w:ascii="Times New Roman" w:hAnsi="Times New Roman" w:cs="Times New Roman"/>
          <w:b/>
          <w:bCs/>
          <w:szCs w:val="24"/>
        </w:rPr>
        <w:lastRenderedPageBreak/>
        <w:t xml:space="preserve">Modèle en constellation </w:t>
      </w:r>
      <w:r w:rsidRPr="00BB29FC">
        <w:rPr>
          <w:rFonts w:ascii="Times New Roman" w:hAnsi="Times New Roman" w:cs="Times New Roman"/>
          <w:szCs w:val="24"/>
        </w:rPr>
        <w:t>(Fact Constellation Schema) : Consiste à relier plusieurs</w:t>
      </w:r>
      <w:r>
        <w:rPr>
          <w:rFonts w:ascii="Times New Roman" w:hAnsi="Times New Roman" w:cs="Times New Roman"/>
          <w:szCs w:val="24"/>
        </w:rPr>
        <w:t xml:space="preserve"> </w:t>
      </w:r>
      <w:r w:rsidRPr="00980273">
        <w:rPr>
          <w:rFonts w:ascii="Times New Roman" w:hAnsi="Times New Roman" w:cs="Times New Roman"/>
          <w:szCs w:val="24"/>
        </w:rPr>
        <w:t>modèles en étoile ayant une dimension commune.</w:t>
      </w:r>
    </w:p>
    <w:p w14:paraId="549BD082" w14:textId="77777777" w:rsidR="00860FFF" w:rsidRDefault="00CD5790" w:rsidP="00860FFF">
      <w:pPr>
        <w:keepNext/>
        <w:ind w:firstLine="0"/>
        <w:jc w:val="center"/>
      </w:pPr>
      <w:r>
        <w:rPr>
          <w:noProof/>
        </w:rPr>
        <w:drawing>
          <wp:inline distT="0" distB="0" distL="0" distR="0" wp14:anchorId="672D118C" wp14:editId="47071CAC">
            <wp:extent cx="5570855" cy="2638425"/>
            <wp:effectExtent l="76200" t="76200" r="125095" b="1428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16" t="6596" r="3329" b="3580"/>
                    <a:stretch/>
                  </pic:blipFill>
                  <pic:spPr bwMode="auto">
                    <a:xfrm>
                      <a:off x="0" y="0"/>
                      <a:ext cx="5572381" cy="263914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C201D9" w14:textId="71D64A4C" w:rsidR="00CD5790" w:rsidRPr="00860FFF" w:rsidRDefault="00860FFF" w:rsidP="00CE4030">
      <w:pPr>
        <w:pStyle w:val="Caption"/>
        <w:ind w:firstLine="0"/>
        <w:jc w:val="center"/>
        <w:rPr>
          <w:rFonts w:ascii="Times New Roman" w:hAnsi="Times New Roman" w:cs="Times New Roman"/>
          <w:b/>
          <w:color w:val="auto"/>
          <w:sz w:val="24"/>
          <w:szCs w:val="24"/>
        </w:rPr>
      </w:pPr>
      <w:bookmarkStart w:id="126" w:name="_Toc11855381"/>
      <w:bookmarkStart w:id="127" w:name="_Toc11855401"/>
      <w:r w:rsidRPr="00860FFF">
        <w:rPr>
          <w:b/>
          <w:bCs/>
          <w:color w:val="auto"/>
          <w:sz w:val="24"/>
          <w:szCs w:val="24"/>
        </w:rPr>
        <w:t>Figure 1.</w:t>
      </w:r>
      <w:r w:rsidRPr="00860FFF">
        <w:rPr>
          <w:b/>
          <w:bCs/>
          <w:color w:val="auto"/>
          <w:sz w:val="24"/>
          <w:szCs w:val="24"/>
        </w:rPr>
        <w:fldChar w:fldCharType="begin"/>
      </w:r>
      <w:r w:rsidRPr="00860FFF">
        <w:rPr>
          <w:b/>
          <w:bCs/>
          <w:color w:val="auto"/>
          <w:sz w:val="24"/>
          <w:szCs w:val="24"/>
        </w:rPr>
        <w:instrText xml:space="preserve"> SEQ Figure_1. \* ARABIC </w:instrText>
      </w:r>
      <w:r w:rsidRPr="00860FFF">
        <w:rPr>
          <w:b/>
          <w:bCs/>
          <w:color w:val="auto"/>
          <w:sz w:val="24"/>
          <w:szCs w:val="24"/>
        </w:rPr>
        <w:fldChar w:fldCharType="separate"/>
      </w:r>
      <w:r w:rsidR="00931C8C">
        <w:rPr>
          <w:b/>
          <w:bCs/>
          <w:noProof/>
          <w:color w:val="auto"/>
          <w:sz w:val="24"/>
          <w:szCs w:val="24"/>
        </w:rPr>
        <w:t>12</w:t>
      </w:r>
      <w:r w:rsidRPr="00860FFF">
        <w:rPr>
          <w:b/>
          <w:bCs/>
          <w:color w:val="auto"/>
          <w:sz w:val="24"/>
          <w:szCs w:val="24"/>
        </w:rPr>
        <w:fldChar w:fldCharType="end"/>
      </w:r>
      <w:r w:rsidRPr="00E57BF9">
        <w:rPr>
          <w:color w:val="auto"/>
          <w:sz w:val="24"/>
          <w:szCs w:val="24"/>
        </w:rPr>
        <w:t xml:space="preserve"> Exemple d’un modèle en constellation</w:t>
      </w:r>
      <w:bookmarkEnd w:id="126"/>
      <w:bookmarkEnd w:id="127"/>
    </w:p>
    <w:p w14:paraId="3CCE7363" w14:textId="40204463" w:rsidR="00CD5790" w:rsidRPr="00D915B2" w:rsidRDefault="00CD5790" w:rsidP="00613CDB">
      <w:pPr>
        <w:pStyle w:val="Heading3"/>
      </w:pPr>
      <w:bookmarkStart w:id="128" w:name="_Toc11850411"/>
      <w:bookmarkStart w:id="129" w:name="_Toc536733157"/>
      <w:bookmarkStart w:id="130" w:name="_Toc536733273"/>
      <w:bookmarkStart w:id="131" w:name="_Toc536733381"/>
      <w:bookmarkStart w:id="132" w:name="_Toc423846"/>
      <w:r w:rsidRPr="00613CDB">
        <w:t>Operateurs</w:t>
      </w:r>
      <w:r w:rsidRPr="00D915B2">
        <w:t xml:space="preserve"> SOLAP</w:t>
      </w:r>
      <w:bookmarkEnd w:id="128"/>
      <w:r w:rsidRPr="00D915B2">
        <w:t> </w:t>
      </w:r>
      <w:bookmarkEnd w:id="129"/>
      <w:bookmarkEnd w:id="130"/>
      <w:bookmarkEnd w:id="131"/>
      <w:bookmarkEnd w:id="132"/>
    </w:p>
    <w:p w14:paraId="572D6C50" w14:textId="77777777" w:rsidR="00CD5790" w:rsidRPr="000D48BF" w:rsidRDefault="00CD5790" w:rsidP="00613CDB">
      <w:r w:rsidRPr="000D48BF">
        <w:t>Les opérateurs SOLAP, parcourent les hiérarchies des dimensions spatiales et permettent de visualiser les mesures à différentes granularités de détail</w:t>
      </w:r>
      <w:r w:rsidRPr="000D48BF">
        <w:rPr>
          <w:sz w:val="23"/>
          <w:szCs w:val="23"/>
        </w:rPr>
        <w:t xml:space="preserve"> </w:t>
      </w:r>
      <w:r w:rsidRPr="000D48BF">
        <w:rPr>
          <w:b/>
        </w:rPr>
        <w:t>[Rivest et al.,2005].</w:t>
      </w:r>
    </w:p>
    <w:p w14:paraId="04A1209E" w14:textId="77777777" w:rsidR="00CD5790" w:rsidRPr="000D48BF" w:rsidRDefault="00CD5790" w:rsidP="00CD5790">
      <w:pPr>
        <w:rPr>
          <w:rFonts w:ascii="Times New Roman" w:hAnsi="Times New Roman" w:cs="Times New Roman"/>
          <w:szCs w:val="24"/>
        </w:rPr>
      </w:pPr>
      <w:r w:rsidRPr="000D48BF">
        <w:rPr>
          <w:rFonts w:ascii="Times New Roman" w:hAnsi="Times New Roman" w:cs="Times New Roman"/>
          <w:szCs w:val="24"/>
        </w:rPr>
        <w:t>Parmi les opérateurs SOLAP nous citons :</w:t>
      </w:r>
    </w:p>
    <w:p w14:paraId="346D01ED" w14:textId="77777777" w:rsidR="00CD5790" w:rsidRDefault="00CD5790" w:rsidP="00023E9F">
      <w:pPr>
        <w:pStyle w:val="ListParagraph"/>
        <w:numPr>
          <w:ilvl w:val="0"/>
          <w:numId w:val="4"/>
        </w:numPr>
        <w:autoSpaceDE w:val="0"/>
        <w:autoSpaceDN w:val="0"/>
        <w:adjustRightInd w:val="0"/>
        <w:spacing w:after="0"/>
        <w:ind w:left="0" w:firstLine="180"/>
        <w:rPr>
          <w:rFonts w:ascii="Times New Roman" w:hAnsi="Times New Roman" w:cs="Times New Roman"/>
          <w:color w:val="000000"/>
          <w:sz w:val="23"/>
          <w:szCs w:val="23"/>
        </w:rPr>
      </w:pPr>
      <w:r w:rsidRPr="000D48BF">
        <w:rPr>
          <w:rFonts w:ascii="Times New Roman" w:hAnsi="Times New Roman" w:cs="Times New Roman"/>
          <w:b/>
          <w:color w:val="000000"/>
          <w:sz w:val="23"/>
          <w:szCs w:val="23"/>
        </w:rPr>
        <w:t>Spatial Drill-down</w:t>
      </w:r>
      <w:r w:rsidRPr="000D48BF">
        <w:rPr>
          <w:rFonts w:ascii="Times New Roman" w:hAnsi="Times New Roman" w:cs="Times New Roman"/>
          <w:color w:val="000000"/>
          <w:sz w:val="23"/>
          <w:szCs w:val="23"/>
        </w:rPr>
        <w:t xml:space="preserve"> : Est un opérateur de forage qui permet de naviguer dans la hiérarchie d’une dimension spatiale du niveau le plus général au niveau le plus détaillé (par exemple, pays). </w:t>
      </w:r>
    </w:p>
    <w:p w14:paraId="52B5922A" w14:textId="77777777" w:rsidR="00E57BF9" w:rsidRDefault="00CD5790" w:rsidP="00E57BF9">
      <w:pPr>
        <w:pStyle w:val="ListParagraph"/>
        <w:keepNext/>
        <w:autoSpaceDE w:val="0"/>
        <w:autoSpaceDN w:val="0"/>
        <w:adjustRightInd w:val="0"/>
        <w:spacing w:after="0"/>
        <w:ind w:left="0" w:firstLine="0"/>
        <w:jc w:val="center"/>
      </w:pPr>
      <w:r>
        <w:rPr>
          <w:noProof/>
        </w:rPr>
        <w:drawing>
          <wp:inline distT="0" distB="0" distL="0" distR="0" wp14:anchorId="76E3D324" wp14:editId="1D27F20F">
            <wp:extent cx="5257800" cy="3086100"/>
            <wp:effectExtent l="76200" t="76200" r="133350"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539" t="11881" b="16838"/>
                    <a:stretch/>
                  </pic:blipFill>
                  <pic:spPr bwMode="auto">
                    <a:xfrm>
                      <a:off x="0" y="0"/>
                      <a:ext cx="52578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C9A2D0" w14:textId="12060EEC" w:rsidR="00CD5790" w:rsidRPr="007B7C92" w:rsidRDefault="00E57BF9" w:rsidP="00CE4030">
      <w:pPr>
        <w:pStyle w:val="Caption"/>
        <w:ind w:firstLine="0"/>
        <w:jc w:val="center"/>
        <w:rPr>
          <w:rFonts w:ascii="Times New Roman" w:hAnsi="Times New Roman" w:cs="Times New Roman"/>
          <w:color w:val="auto"/>
          <w:sz w:val="32"/>
          <w:szCs w:val="32"/>
          <w:lang w:val="en-US"/>
        </w:rPr>
      </w:pPr>
      <w:bookmarkStart w:id="133" w:name="_Toc11855382"/>
      <w:bookmarkStart w:id="134" w:name="_Toc11855402"/>
      <w:r w:rsidRPr="007B7C92">
        <w:rPr>
          <w:b/>
          <w:bCs/>
          <w:color w:val="auto"/>
          <w:sz w:val="24"/>
          <w:szCs w:val="24"/>
          <w:lang w:val="en-US"/>
        </w:rPr>
        <w:t>Figure 1.</w:t>
      </w:r>
      <w:r w:rsidRPr="00E57BF9">
        <w:rPr>
          <w:b/>
          <w:bCs/>
          <w:color w:val="auto"/>
          <w:sz w:val="24"/>
          <w:szCs w:val="24"/>
        </w:rPr>
        <w:fldChar w:fldCharType="begin"/>
      </w:r>
      <w:r w:rsidRPr="007B7C92">
        <w:rPr>
          <w:b/>
          <w:bCs/>
          <w:color w:val="auto"/>
          <w:sz w:val="24"/>
          <w:szCs w:val="24"/>
          <w:lang w:val="en-US"/>
        </w:rPr>
        <w:instrText xml:space="preserve"> SEQ Figure_1. \* ARABIC </w:instrText>
      </w:r>
      <w:r w:rsidRPr="00E57BF9">
        <w:rPr>
          <w:b/>
          <w:bCs/>
          <w:color w:val="auto"/>
          <w:sz w:val="24"/>
          <w:szCs w:val="24"/>
        </w:rPr>
        <w:fldChar w:fldCharType="separate"/>
      </w:r>
      <w:r w:rsidR="00931C8C">
        <w:rPr>
          <w:b/>
          <w:bCs/>
          <w:noProof/>
          <w:color w:val="auto"/>
          <w:sz w:val="24"/>
          <w:szCs w:val="24"/>
          <w:lang w:val="en-US"/>
        </w:rPr>
        <w:t>13</w:t>
      </w:r>
      <w:r w:rsidRPr="00E57BF9">
        <w:rPr>
          <w:b/>
          <w:bCs/>
          <w:color w:val="auto"/>
          <w:sz w:val="24"/>
          <w:szCs w:val="24"/>
        </w:rPr>
        <w:fldChar w:fldCharType="end"/>
      </w:r>
      <w:r w:rsidRPr="00E57BF9">
        <w:rPr>
          <w:color w:val="auto"/>
          <w:sz w:val="24"/>
          <w:szCs w:val="24"/>
          <w:lang w:val="en-US"/>
        </w:rPr>
        <w:t xml:space="preserve"> Spatial Drill-Down </w:t>
      </w:r>
      <w:r w:rsidRPr="00E57BF9">
        <w:rPr>
          <w:b/>
          <w:bCs/>
          <w:color w:val="auto"/>
          <w:sz w:val="24"/>
          <w:szCs w:val="24"/>
          <w:lang w:val="en-US"/>
        </w:rPr>
        <w:t>[Poissonnier,2008]</w:t>
      </w:r>
      <w:bookmarkEnd w:id="133"/>
      <w:bookmarkEnd w:id="134"/>
    </w:p>
    <w:p w14:paraId="3177ECBD" w14:textId="77777777" w:rsidR="00CD5790" w:rsidRPr="009533CE" w:rsidRDefault="00CD5790" w:rsidP="00023E9F">
      <w:pPr>
        <w:pStyle w:val="ListParagraph"/>
        <w:numPr>
          <w:ilvl w:val="0"/>
          <w:numId w:val="4"/>
        </w:numPr>
        <w:autoSpaceDE w:val="0"/>
        <w:autoSpaceDN w:val="0"/>
        <w:adjustRightInd w:val="0"/>
        <w:spacing w:after="0"/>
        <w:ind w:left="0" w:firstLine="180"/>
        <w:rPr>
          <w:rFonts w:ascii="Times New Roman" w:hAnsi="Times New Roman" w:cs="Times New Roman"/>
          <w:color w:val="000000"/>
          <w:sz w:val="23"/>
          <w:szCs w:val="23"/>
        </w:rPr>
      </w:pPr>
      <w:r w:rsidRPr="000D48BF">
        <w:rPr>
          <w:rFonts w:ascii="Times New Roman" w:hAnsi="Times New Roman" w:cs="Times New Roman"/>
          <w:b/>
          <w:color w:val="000000"/>
          <w:sz w:val="23"/>
          <w:szCs w:val="23"/>
        </w:rPr>
        <w:lastRenderedPageBreak/>
        <w:t>Spatial Roll-up</w:t>
      </w:r>
      <w:r w:rsidRPr="000D48BF">
        <w:rPr>
          <w:rFonts w:ascii="Times New Roman" w:hAnsi="Times New Roman" w:cs="Times New Roman"/>
          <w:color w:val="000000"/>
          <w:sz w:val="23"/>
          <w:szCs w:val="23"/>
        </w:rPr>
        <w:t xml:space="preserve"> : Est un opérateur de remontage qui permet de naviguer du niveau le plus détaillé au niveau plus général tout en agrégeant les mesures des membres du niveau détaillé. </w:t>
      </w:r>
    </w:p>
    <w:p w14:paraId="4BB5339C" w14:textId="77777777" w:rsidR="007B7C92" w:rsidRDefault="00CD5790" w:rsidP="007B7C92">
      <w:pPr>
        <w:pStyle w:val="ListParagraph"/>
        <w:keepNext/>
        <w:autoSpaceDE w:val="0"/>
        <w:autoSpaceDN w:val="0"/>
        <w:adjustRightInd w:val="0"/>
        <w:spacing w:after="0"/>
        <w:ind w:left="0" w:firstLine="0"/>
        <w:jc w:val="center"/>
      </w:pPr>
      <w:r>
        <w:rPr>
          <w:noProof/>
        </w:rPr>
        <w:drawing>
          <wp:inline distT="0" distB="0" distL="0" distR="0" wp14:anchorId="207DE52B" wp14:editId="18CD738C">
            <wp:extent cx="4829175" cy="2900086"/>
            <wp:effectExtent l="76200" t="76200" r="123825" b="128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3885" cy="291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D05179" w14:textId="584DCEDF" w:rsidR="007B7C92" w:rsidRPr="00A6336A" w:rsidRDefault="007B7C92" w:rsidP="00A6336A">
      <w:pPr>
        <w:pStyle w:val="Caption"/>
        <w:ind w:firstLine="0"/>
        <w:jc w:val="center"/>
        <w:rPr>
          <w:rFonts w:ascii="Times New Roman" w:hAnsi="Times New Roman" w:cs="Times New Roman"/>
          <w:color w:val="auto"/>
          <w:sz w:val="32"/>
          <w:szCs w:val="32"/>
          <w:lang w:val="en-US"/>
        </w:rPr>
      </w:pPr>
      <w:bookmarkStart w:id="135" w:name="_Toc11855383"/>
      <w:bookmarkStart w:id="136" w:name="_Toc11855403"/>
      <w:r w:rsidRPr="008878AE">
        <w:rPr>
          <w:b/>
          <w:bCs/>
          <w:color w:val="auto"/>
          <w:sz w:val="24"/>
          <w:szCs w:val="24"/>
          <w:lang w:val="en-US"/>
        </w:rPr>
        <w:t>Figure 1.</w:t>
      </w:r>
      <w:r w:rsidRPr="007B7C92">
        <w:rPr>
          <w:b/>
          <w:bCs/>
          <w:color w:val="auto"/>
          <w:sz w:val="24"/>
          <w:szCs w:val="24"/>
        </w:rPr>
        <w:fldChar w:fldCharType="begin"/>
      </w:r>
      <w:r w:rsidRPr="008878AE">
        <w:rPr>
          <w:b/>
          <w:bCs/>
          <w:color w:val="auto"/>
          <w:sz w:val="24"/>
          <w:szCs w:val="24"/>
          <w:lang w:val="en-US"/>
        </w:rPr>
        <w:instrText xml:space="preserve"> SEQ Figure_1. \* ARABIC </w:instrText>
      </w:r>
      <w:r w:rsidRPr="007B7C92">
        <w:rPr>
          <w:b/>
          <w:bCs/>
          <w:color w:val="auto"/>
          <w:sz w:val="24"/>
          <w:szCs w:val="24"/>
        </w:rPr>
        <w:fldChar w:fldCharType="separate"/>
      </w:r>
      <w:r w:rsidR="00931C8C">
        <w:rPr>
          <w:b/>
          <w:bCs/>
          <w:noProof/>
          <w:color w:val="auto"/>
          <w:sz w:val="24"/>
          <w:szCs w:val="24"/>
          <w:lang w:val="en-US"/>
        </w:rPr>
        <w:t>14</w:t>
      </w:r>
      <w:r w:rsidRPr="007B7C92">
        <w:rPr>
          <w:b/>
          <w:bCs/>
          <w:color w:val="auto"/>
          <w:sz w:val="24"/>
          <w:szCs w:val="24"/>
        </w:rPr>
        <w:fldChar w:fldCharType="end"/>
      </w:r>
      <w:r w:rsidRPr="007B7C92">
        <w:rPr>
          <w:color w:val="auto"/>
          <w:sz w:val="24"/>
          <w:szCs w:val="24"/>
          <w:lang w:val="en-US"/>
        </w:rPr>
        <w:t xml:space="preserve"> Spatial Roll-Up </w:t>
      </w:r>
      <w:r w:rsidRPr="007B7C92">
        <w:rPr>
          <w:b/>
          <w:bCs/>
          <w:color w:val="auto"/>
          <w:sz w:val="24"/>
          <w:szCs w:val="24"/>
          <w:lang w:val="en-US"/>
        </w:rPr>
        <w:t>[Poissonnier,2008]</w:t>
      </w:r>
      <w:bookmarkEnd w:id="135"/>
      <w:bookmarkEnd w:id="136"/>
    </w:p>
    <w:p w14:paraId="259632AC" w14:textId="77777777" w:rsidR="00CD5790" w:rsidRDefault="00CD5790" w:rsidP="00023E9F">
      <w:pPr>
        <w:pStyle w:val="ListParagraph"/>
        <w:numPr>
          <w:ilvl w:val="0"/>
          <w:numId w:val="4"/>
        </w:numPr>
        <w:autoSpaceDE w:val="0"/>
        <w:autoSpaceDN w:val="0"/>
        <w:adjustRightInd w:val="0"/>
        <w:spacing w:after="0"/>
        <w:ind w:left="0" w:firstLine="180"/>
        <w:rPr>
          <w:rFonts w:ascii="Times New Roman" w:hAnsi="Times New Roman" w:cs="Times New Roman"/>
          <w:color w:val="000000"/>
          <w:sz w:val="23"/>
          <w:szCs w:val="23"/>
        </w:rPr>
      </w:pPr>
      <w:r w:rsidRPr="000D48BF">
        <w:rPr>
          <w:rFonts w:ascii="Times New Roman" w:hAnsi="Times New Roman" w:cs="Times New Roman"/>
          <w:b/>
          <w:color w:val="000000"/>
          <w:sz w:val="23"/>
          <w:szCs w:val="23"/>
        </w:rPr>
        <w:t>Spatial Drill-across</w:t>
      </w:r>
      <w:r w:rsidRPr="000D48BF">
        <w:rPr>
          <w:rFonts w:ascii="Times New Roman" w:hAnsi="Times New Roman" w:cs="Times New Roman"/>
          <w:color w:val="000000"/>
          <w:sz w:val="23"/>
          <w:szCs w:val="23"/>
        </w:rPr>
        <w:t xml:space="preserve"> : Permet de visualiser un autre membre dans le même niveau de la hiérarchie. </w:t>
      </w:r>
    </w:p>
    <w:p w14:paraId="284A13C7" w14:textId="77777777" w:rsidR="008878AE" w:rsidRDefault="00CD5790" w:rsidP="008878AE">
      <w:pPr>
        <w:pStyle w:val="ListParagraph"/>
        <w:keepNext/>
        <w:autoSpaceDE w:val="0"/>
        <w:autoSpaceDN w:val="0"/>
        <w:adjustRightInd w:val="0"/>
        <w:spacing w:after="0"/>
        <w:ind w:left="0" w:firstLine="0"/>
        <w:jc w:val="center"/>
      </w:pPr>
      <w:r>
        <w:rPr>
          <w:noProof/>
        </w:rPr>
        <w:drawing>
          <wp:inline distT="0" distB="0" distL="0" distR="0" wp14:anchorId="1CD67BEE" wp14:editId="6B5D2A88">
            <wp:extent cx="4823084" cy="2828925"/>
            <wp:effectExtent l="76200" t="76200" r="130175"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7089" cy="2843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432843" w14:textId="5A76A38C" w:rsidR="00464EDA" w:rsidRPr="00CE4030" w:rsidRDefault="008878AE" w:rsidP="00CE4030">
      <w:pPr>
        <w:pStyle w:val="Caption"/>
        <w:ind w:firstLine="0"/>
        <w:jc w:val="center"/>
        <w:rPr>
          <w:rFonts w:ascii="Times New Roman" w:hAnsi="Times New Roman" w:cs="Times New Roman"/>
          <w:color w:val="auto"/>
          <w:sz w:val="32"/>
          <w:szCs w:val="32"/>
          <w:lang w:val="en-US"/>
        </w:rPr>
      </w:pPr>
      <w:bookmarkStart w:id="137" w:name="_Toc11855384"/>
      <w:bookmarkStart w:id="138" w:name="_Toc11855404"/>
      <w:r w:rsidRPr="00CE4030">
        <w:rPr>
          <w:b/>
          <w:bCs/>
          <w:color w:val="auto"/>
          <w:sz w:val="24"/>
          <w:szCs w:val="24"/>
          <w:lang w:val="en-US"/>
        </w:rPr>
        <w:t>Figure 1.</w:t>
      </w:r>
      <w:r w:rsidRPr="008878AE">
        <w:rPr>
          <w:b/>
          <w:bCs/>
          <w:color w:val="auto"/>
          <w:sz w:val="24"/>
          <w:szCs w:val="24"/>
        </w:rPr>
        <w:fldChar w:fldCharType="begin"/>
      </w:r>
      <w:r w:rsidRPr="00CE4030">
        <w:rPr>
          <w:b/>
          <w:bCs/>
          <w:color w:val="auto"/>
          <w:sz w:val="24"/>
          <w:szCs w:val="24"/>
          <w:lang w:val="en-US"/>
        </w:rPr>
        <w:instrText xml:space="preserve"> SEQ Figure_1. \* ARABIC </w:instrText>
      </w:r>
      <w:r w:rsidRPr="008878AE">
        <w:rPr>
          <w:b/>
          <w:bCs/>
          <w:color w:val="auto"/>
          <w:sz w:val="24"/>
          <w:szCs w:val="24"/>
        </w:rPr>
        <w:fldChar w:fldCharType="separate"/>
      </w:r>
      <w:r w:rsidR="00931C8C">
        <w:rPr>
          <w:b/>
          <w:bCs/>
          <w:noProof/>
          <w:color w:val="auto"/>
          <w:sz w:val="24"/>
          <w:szCs w:val="24"/>
          <w:lang w:val="en-US"/>
        </w:rPr>
        <w:t>15</w:t>
      </w:r>
      <w:r w:rsidRPr="008878AE">
        <w:rPr>
          <w:b/>
          <w:bCs/>
          <w:color w:val="auto"/>
          <w:sz w:val="24"/>
          <w:szCs w:val="24"/>
        </w:rPr>
        <w:fldChar w:fldCharType="end"/>
      </w:r>
      <w:r w:rsidRPr="008878AE">
        <w:rPr>
          <w:color w:val="auto"/>
          <w:sz w:val="24"/>
          <w:szCs w:val="24"/>
          <w:lang w:val="en-US"/>
        </w:rPr>
        <w:t xml:space="preserve"> Spatial Drill-Across </w:t>
      </w:r>
      <w:r w:rsidRPr="008878AE">
        <w:rPr>
          <w:b/>
          <w:bCs/>
          <w:color w:val="auto"/>
          <w:sz w:val="24"/>
          <w:szCs w:val="24"/>
          <w:lang w:val="en-US"/>
        </w:rPr>
        <w:t>[Poissonnier,2008]</w:t>
      </w:r>
      <w:bookmarkEnd w:id="137"/>
      <w:bookmarkEnd w:id="138"/>
    </w:p>
    <w:p w14:paraId="0E63A124" w14:textId="18D9A8BE" w:rsidR="00CD5790" w:rsidRPr="004402EB" w:rsidRDefault="00CD5790" w:rsidP="00023E9F">
      <w:pPr>
        <w:pStyle w:val="ListParagraph"/>
        <w:numPr>
          <w:ilvl w:val="0"/>
          <w:numId w:val="4"/>
        </w:numPr>
        <w:ind w:left="0" w:firstLine="180"/>
        <w:rPr>
          <w:rFonts w:ascii="Times New Roman" w:hAnsi="Times New Roman" w:cs="Times New Roman"/>
          <w:szCs w:val="24"/>
        </w:rPr>
      </w:pPr>
      <w:r w:rsidRPr="000D48BF">
        <w:rPr>
          <w:rFonts w:ascii="Times New Roman" w:hAnsi="Times New Roman" w:cs="Times New Roman"/>
          <w:b/>
          <w:color w:val="000000"/>
          <w:sz w:val="23"/>
          <w:szCs w:val="23"/>
        </w:rPr>
        <w:t>Spatial Slice :</w:t>
      </w:r>
      <w:r w:rsidRPr="000D48BF">
        <w:rPr>
          <w:rFonts w:ascii="Times New Roman" w:hAnsi="Times New Roman" w:cs="Times New Roman"/>
          <w:color w:val="000000"/>
          <w:sz w:val="23"/>
          <w:szCs w:val="23"/>
        </w:rPr>
        <w:t xml:space="preserve"> Est un opérateur de coupe qui utilise un prédicat spatial ou alphanumérique portant sur les membres (objets géographiques) d’une dimension spatiale afin de limiter le champ d’analyse et permettre ainsi au décideur de se concentrer uniquement sur les aspects intéressant du phénomène géographique.</w:t>
      </w:r>
    </w:p>
    <w:p w14:paraId="712B358C" w14:textId="77777777" w:rsidR="004402EB" w:rsidRPr="00880391" w:rsidRDefault="004402EB" w:rsidP="004402EB">
      <w:pPr>
        <w:pStyle w:val="ListParagraph"/>
        <w:ind w:left="180" w:firstLine="0"/>
        <w:rPr>
          <w:rFonts w:ascii="Times New Roman" w:hAnsi="Times New Roman" w:cs="Times New Roman"/>
          <w:szCs w:val="24"/>
        </w:rPr>
      </w:pPr>
    </w:p>
    <w:p w14:paraId="363A302F" w14:textId="77777777" w:rsidR="00CE3DC8" w:rsidRDefault="00CD5790" w:rsidP="00CE3DC8">
      <w:pPr>
        <w:pStyle w:val="ListParagraph"/>
        <w:keepNext/>
        <w:spacing w:after="0"/>
        <w:ind w:left="0" w:hanging="11"/>
        <w:jc w:val="center"/>
      </w:pPr>
      <w:r>
        <w:rPr>
          <w:noProof/>
        </w:rPr>
        <w:lastRenderedPageBreak/>
        <w:drawing>
          <wp:inline distT="0" distB="0" distL="0" distR="0" wp14:anchorId="703591C6" wp14:editId="52264833">
            <wp:extent cx="4733756" cy="2751667"/>
            <wp:effectExtent l="76200" t="76200" r="12446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336"/>
                    <a:stretch/>
                  </pic:blipFill>
                  <pic:spPr bwMode="auto">
                    <a:xfrm>
                      <a:off x="0" y="0"/>
                      <a:ext cx="4740957" cy="275585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EC1923" w14:textId="32549237" w:rsidR="00CE3DC8" w:rsidRPr="008C4EE7" w:rsidRDefault="00CE3DC8" w:rsidP="008C4EE7">
      <w:pPr>
        <w:pStyle w:val="Caption"/>
        <w:ind w:firstLine="0"/>
        <w:jc w:val="center"/>
        <w:rPr>
          <w:color w:val="auto"/>
          <w:sz w:val="24"/>
          <w:szCs w:val="24"/>
          <w:lang w:val="en-US"/>
        </w:rPr>
      </w:pPr>
      <w:bookmarkStart w:id="139" w:name="_Toc11855385"/>
      <w:bookmarkStart w:id="140" w:name="_Toc11855405"/>
      <w:r w:rsidRPr="00CE3DC8">
        <w:rPr>
          <w:b/>
          <w:bCs/>
          <w:color w:val="auto"/>
          <w:sz w:val="24"/>
          <w:szCs w:val="24"/>
        </w:rPr>
        <w:t>Figure 1.</w:t>
      </w:r>
      <w:r w:rsidRPr="00CE3DC8">
        <w:rPr>
          <w:b/>
          <w:bCs/>
          <w:color w:val="auto"/>
          <w:sz w:val="24"/>
          <w:szCs w:val="24"/>
        </w:rPr>
        <w:fldChar w:fldCharType="begin"/>
      </w:r>
      <w:r w:rsidRPr="00CE3DC8">
        <w:rPr>
          <w:b/>
          <w:bCs/>
          <w:color w:val="auto"/>
          <w:sz w:val="24"/>
          <w:szCs w:val="24"/>
        </w:rPr>
        <w:instrText xml:space="preserve"> SEQ Figure_1. \* ARABIC </w:instrText>
      </w:r>
      <w:r w:rsidRPr="00CE3DC8">
        <w:rPr>
          <w:b/>
          <w:bCs/>
          <w:color w:val="auto"/>
          <w:sz w:val="24"/>
          <w:szCs w:val="24"/>
        </w:rPr>
        <w:fldChar w:fldCharType="separate"/>
      </w:r>
      <w:r w:rsidR="00931C8C">
        <w:rPr>
          <w:b/>
          <w:bCs/>
          <w:noProof/>
          <w:color w:val="auto"/>
          <w:sz w:val="24"/>
          <w:szCs w:val="24"/>
        </w:rPr>
        <w:t>16</w:t>
      </w:r>
      <w:r w:rsidRPr="00CE3DC8">
        <w:rPr>
          <w:b/>
          <w:bCs/>
          <w:color w:val="auto"/>
          <w:sz w:val="24"/>
          <w:szCs w:val="24"/>
        </w:rPr>
        <w:fldChar w:fldCharType="end"/>
      </w:r>
      <w:r w:rsidRPr="00CE3DC8">
        <w:rPr>
          <w:color w:val="auto"/>
          <w:sz w:val="24"/>
          <w:szCs w:val="24"/>
          <w:lang w:val="en-US"/>
        </w:rPr>
        <w:t xml:space="preserve"> Spatial Slice </w:t>
      </w:r>
      <w:r w:rsidRPr="00CE3DC8">
        <w:rPr>
          <w:b/>
          <w:bCs/>
          <w:color w:val="auto"/>
          <w:sz w:val="24"/>
          <w:szCs w:val="24"/>
          <w:lang w:val="en-US"/>
        </w:rPr>
        <w:t>[Poissonnier,2008]</w:t>
      </w:r>
      <w:bookmarkStart w:id="141" w:name="_Toc11850412"/>
      <w:bookmarkStart w:id="142" w:name="_Toc423847"/>
      <w:bookmarkEnd w:id="139"/>
      <w:bookmarkEnd w:id="140"/>
    </w:p>
    <w:p w14:paraId="264CB5B8" w14:textId="12AA4653" w:rsidR="00CD5790" w:rsidRPr="000D48BF" w:rsidRDefault="00CD5790" w:rsidP="00BC0D0C">
      <w:pPr>
        <w:pStyle w:val="Heading1"/>
      </w:pPr>
      <w:r w:rsidRPr="00BC0D0C">
        <w:t>Conclusion</w:t>
      </w:r>
      <w:bookmarkEnd w:id="141"/>
      <w:r w:rsidRPr="000D48BF">
        <w:t> </w:t>
      </w:r>
      <w:bookmarkEnd w:id="142"/>
    </w:p>
    <w:p w14:paraId="67E41F85" w14:textId="77777777" w:rsidR="00CD5790" w:rsidRPr="008C2F9B" w:rsidRDefault="00CD5790" w:rsidP="00BC0D0C">
      <w:r w:rsidRPr="000D48BF">
        <w:t>De nos jours, la plupart des données manipulées sont dotées d’une composante</w:t>
      </w:r>
      <w:r>
        <w:t xml:space="preserve"> </w:t>
      </w:r>
      <w:r w:rsidRPr="000D48BF">
        <w:t>géographique</w:t>
      </w:r>
      <w:r>
        <w:t xml:space="preserve"> </w:t>
      </w:r>
      <w:r w:rsidRPr="000D48BF">
        <w:t>dont l’intégration en tant qu’axe l’analyse a mené différents auteurs à la reformulation du concept d’entrepôts de données et à l’extension de ces derniers avec de nouveaux concepts :</w:t>
      </w:r>
      <w:r w:rsidRPr="000D48BF">
        <w:rPr>
          <w:color w:val="FF0000"/>
        </w:rPr>
        <w:t xml:space="preserve"> </w:t>
      </w:r>
      <w:r w:rsidRPr="000D48BF">
        <w:rPr>
          <w:color w:val="000000" w:themeColor="text1"/>
        </w:rPr>
        <w:t xml:space="preserve">mesure spatiale, dimension spatiale, hiérarchie spatiale…etc, ce qui a donné naissance aux </w:t>
      </w:r>
      <w:r w:rsidRPr="000D48BF">
        <w:t>entrepôts de données</w:t>
      </w:r>
      <w:r w:rsidRPr="000D48BF">
        <w:rPr>
          <w:color w:val="000000" w:themeColor="text1"/>
        </w:rPr>
        <w:t xml:space="preserve"> spatiales et aux systèmes SOLAP</w:t>
      </w:r>
      <w:r>
        <w:t xml:space="preserve">. Ces derniers </w:t>
      </w:r>
      <w:r w:rsidRPr="000D48BF">
        <w:rPr>
          <w:color w:val="000000" w:themeColor="text1"/>
        </w:rPr>
        <w:t xml:space="preserve">se sont </w:t>
      </w:r>
      <w:r w:rsidRPr="000D48BF">
        <w:t>révélé</w:t>
      </w:r>
      <w:r>
        <w:t>s</w:t>
      </w:r>
      <w:r w:rsidRPr="000D48BF">
        <w:t xml:space="preserve"> plus appropriés à l’analyse spatiale en ligne car ils </w:t>
      </w:r>
      <w:r w:rsidRPr="000D48BF">
        <w:rPr>
          <w:color w:val="000000"/>
        </w:rPr>
        <w:t>offrent des fonctionnalités d’analyse et de visualisation cartographique constituant un support efficace d’aide à la décision</w:t>
      </w:r>
      <w:r w:rsidRPr="000D48BF">
        <w:t>.</w:t>
      </w:r>
    </w:p>
    <w:p w14:paraId="21064D06" w14:textId="001BDD86" w:rsidR="00CD5790" w:rsidRDefault="00CD5790" w:rsidP="007367E1"/>
    <w:p w14:paraId="480E1C03" w14:textId="6079D515" w:rsidR="00160BCA" w:rsidRDefault="00160BCA" w:rsidP="007367E1"/>
    <w:p w14:paraId="3CF069C2" w14:textId="77777777" w:rsidR="006D3357" w:rsidRDefault="006D3357" w:rsidP="007367E1"/>
    <w:p w14:paraId="487BC896" w14:textId="77777777" w:rsidR="00160BCA" w:rsidRDefault="00160BCA" w:rsidP="007367E1"/>
    <w:p w14:paraId="63C4448D" w14:textId="77777777" w:rsidR="007367E1" w:rsidRDefault="007367E1" w:rsidP="007367E1"/>
    <w:p w14:paraId="7B86CFBA" w14:textId="77777777" w:rsidR="007367E1" w:rsidRDefault="007367E1" w:rsidP="007367E1"/>
    <w:p w14:paraId="2285EEBC" w14:textId="77777777" w:rsidR="00A67817" w:rsidRDefault="00A67817"/>
    <w:p w14:paraId="712D3E24" w14:textId="77777777" w:rsidR="008C16BA" w:rsidRDefault="008C16BA"/>
    <w:p w14:paraId="2F1BD168" w14:textId="77777777" w:rsidR="008C16BA" w:rsidRDefault="008C16BA"/>
    <w:p w14:paraId="214DDA7D" w14:textId="77777777" w:rsidR="008C16BA" w:rsidRDefault="008C16BA"/>
    <w:p w14:paraId="479E555C" w14:textId="77777777" w:rsidR="00AC653A" w:rsidRDefault="00AC653A" w:rsidP="00AC653A">
      <w:pPr>
        <w:ind w:firstLine="0"/>
        <w:sectPr w:rsidR="00AC653A" w:rsidSect="00590143">
          <w:headerReference w:type="default" r:id="rId40"/>
          <w:footerReference w:type="default" r:id="rId41"/>
          <w:type w:val="continuous"/>
          <w:pgSz w:w="11906" w:h="16838" w:code="9"/>
          <w:pgMar w:top="1440" w:right="1440" w:bottom="1440" w:left="1440" w:header="708" w:footer="708" w:gutter="0"/>
          <w:pgNumType w:start="2"/>
          <w:cols w:space="708"/>
          <w:titlePg/>
          <w:docGrid w:linePitch="360"/>
        </w:sectPr>
      </w:pPr>
    </w:p>
    <w:p w14:paraId="1BE0C79E" w14:textId="5E280B61" w:rsidR="008C16BA" w:rsidRDefault="008C16BA">
      <w:pPr>
        <w:sectPr w:rsidR="008C16BA" w:rsidSect="00AC653A">
          <w:pgSz w:w="11906" w:h="16838" w:code="9"/>
          <w:pgMar w:top="1440" w:right="1440" w:bottom="1440" w:left="1440" w:header="708" w:footer="708" w:gutter="0"/>
          <w:pgNumType w:start="2"/>
          <w:cols w:space="708"/>
          <w:titlePg/>
          <w:docGrid w:linePitch="360"/>
        </w:sectPr>
      </w:pPr>
    </w:p>
    <w:p w14:paraId="67AC0991" w14:textId="5B447266" w:rsidR="00B33192" w:rsidRPr="00CD52AC" w:rsidRDefault="00B33192" w:rsidP="006D3357">
      <w:pPr>
        <w:spacing w:line="209" w:lineRule="auto"/>
        <w:ind w:left="7020" w:hanging="3690"/>
        <w:rPr>
          <w:rFonts w:ascii="Times New Roman" w:eastAsia="Times New Roman" w:hAnsi="Times New Roman"/>
          <w:b/>
          <w:sz w:val="372"/>
          <w:vertAlign w:val="subscript"/>
        </w:rPr>
      </w:pPr>
      <w:r w:rsidRPr="00E05834">
        <w:rPr>
          <w:rFonts w:ascii="Times New Roman" w:eastAsia="Times New Roman" w:hAnsi="Times New Roman" w:cs="Times New Roman"/>
          <w:b/>
          <w:noProof/>
          <w:sz w:val="372"/>
          <w:vertAlign w:val="subscript"/>
        </w:rPr>
        <w:drawing>
          <wp:anchor distT="0" distB="0" distL="114300" distR="114300" simplePos="0" relativeHeight="251674624" behindDoc="1" locked="0" layoutInCell="0" allowOverlap="1" wp14:anchorId="0406849B" wp14:editId="4121B8DD">
            <wp:simplePos x="0" y="0"/>
            <wp:positionH relativeFrom="column">
              <wp:posOffset>2989690</wp:posOffset>
            </wp:positionH>
            <wp:positionV relativeFrom="paragraph">
              <wp:posOffset>747424</wp:posOffset>
            </wp:positionV>
            <wp:extent cx="2826938" cy="1455088"/>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918" cy="1466401"/>
                    </a:xfrm>
                    <a:prstGeom prst="rect">
                      <a:avLst/>
                    </a:prstGeom>
                    <a:noFill/>
                  </pic:spPr>
                </pic:pic>
              </a:graphicData>
            </a:graphic>
            <wp14:sizeRelV relativeFrom="margin">
              <wp14:pctHeight>0</wp14:pctHeight>
            </wp14:sizeRelV>
          </wp:anchor>
        </w:drawing>
      </w:r>
      <w:r w:rsidRPr="00B05ECE">
        <w:rPr>
          <w:rFonts w:ascii="Palatino Linotype" w:eastAsia="Palatino Linotype" w:hAnsi="Palatino Linotype"/>
          <w:b/>
          <w:sz w:val="84"/>
          <w:szCs w:val="84"/>
        </w:rPr>
        <w:t>Chapitre</w:t>
      </w:r>
      <w:r w:rsidRPr="00CD52AC">
        <w:rPr>
          <w:rFonts w:ascii="Times New Roman" w:eastAsia="Times New Roman" w:hAnsi="Times New Roman"/>
        </w:rPr>
        <w:tab/>
      </w:r>
      <w:r>
        <w:rPr>
          <w:rFonts w:ascii="Times New Roman" w:eastAsia="Times New Roman" w:hAnsi="Times New Roman"/>
        </w:rPr>
        <w:t xml:space="preserve">    </w:t>
      </w:r>
      <w:r w:rsidR="006D3357" w:rsidRPr="006D3357">
        <w:rPr>
          <w:rFonts w:ascii="Times New Roman" w:eastAsia="Times New Roman" w:hAnsi="Times New Roman"/>
          <w:b/>
          <w:sz w:val="340"/>
          <w:szCs w:val="18"/>
          <w:vertAlign w:val="subscript"/>
        </w:rPr>
        <w:t>II</w:t>
      </w:r>
    </w:p>
    <w:p w14:paraId="5F1D8C44" w14:textId="3A510D94" w:rsidR="00B33192" w:rsidRPr="00E05834" w:rsidRDefault="00B33192" w:rsidP="00B33192">
      <w:pPr>
        <w:rPr>
          <w:rFonts w:ascii="Times New Roman" w:hAnsi="Times New Roman" w:cs="Times New Roman"/>
        </w:rPr>
      </w:pPr>
    </w:p>
    <w:p w14:paraId="0B9B0604" w14:textId="77777777" w:rsidR="00B33192" w:rsidRPr="00E05834" w:rsidRDefault="00B33192" w:rsidP="00B33192">
      <w:pPr>
        <w:tabs>
          <w:tab w:val="left" w:pos="2070"/>
        </w:tabs>
        <w:spacing w:line="240" w:lineRule="auto"/>
        <w:rPr>
          <w:rFonts w:ascii="Times New Roman" w:eastAsia="Times New Roman" w:hAnsi="Times New Roman" w:cs="Times New Roman"/>
        </w:rPr>
      </w:pPr>
    </w:p>
    <w:p w14:paraId="55427DDA" w14:textId="2FDE97EB" w:rsidR="00B33192" w:rsidRPr="00E05834" w:rsidRDefault="00B33192" w:rsidP="00F81826">
      <w:pPr>
        <w:pBdr>
          <w:top w:val="single" w:sz="24" w:space="1" w:color="auto"/>
          <w:bottom w:val="single" w:sz="24" w:space="1" w:color="auto"/>
        </w:pBdr>
        <w:spacing w:before="0"/>
        <w:ind w:left="90" w:right="-334"/>
        <w:jc w:val="center"/>
        <w:rPr>
          <w:rFonts w:ascii="Times New Roman" w:hAnsi="Times New Roman" w:cs="Times New Roman"/>
          <w:b/>
          <w:bCs/>
          <w:sz w:val="72"/>
          <w:szCs w:val="72"/>
        </w:rPr>
      </w:pPr>
      <w:r w:rsidRPr="00E05834">
        <w:rPr>
          <w:rFonts w:ascii="Times New Roman" w:hAnsi="Times New Roman" w:cs="Times New Roman"/>
          <w:b/>
          <w:bCs/>
          <w:sz w:val="72"/>
          <w:szCs w:val="72"/>
        </w:rPr>
        <w:t>La personnalisation des entrepôts de données</w:t>
      </w:r>
      <w:r w:rsidR="00A63819">
        <w:rPr>
          <w:rFonts w:ascii="Times New Roman" w:hAnsi="Times New Roman" w:cs="Times New Roman"/>
          <w:b/>
          <w:bCs/>
          <w:sz w:val="72"/>
          <w:szCs w:val="72"/>
        </w:rPr>
        <w:t xml:space="preserve"> </w:t>
      </w:r>
      <w:r w:rsidRPr="00E05834">
        <w:rPr>
          <w:rFonts w:ascii="Times New Roman" w:hAnsi="Times New Roman" w:cs="Times New Roman"/>
          <w:b/>
          <w:bCs/>
          <w:sz w:val="72"/>
          <w:szCs w:val="72"/>
        </w:rPr>
        <w:t xml:space="preserve">spatiales </w:t>
      </w:r>
    </w:p>
    <w:p w14:paraId="72E2E916" w14:textId="2A55D820" w:rsidR="00B33192" w:rsidRPr="00E05834" w:rsidRDefault="00B33192" w:rsidP="00B33192">
      <w:pPr>
        <w:spacing w:line="360" w:lineRule="auto"/>
        <w:rPr>
          <w:rFonts w:ascii="Times New Roman" w:eastAsia="Times New Roman" w:hAnsi="Times New Roman" w:cs="Times New Roman"/>
        </w:rPr>
      </w:pPr>
    </w:p>
    <w:p w14:paraId="0614E97B" w14:textId="77777777" w:rsidR="00B33192" w:rsidRPr="00E05834" w:rsidRDefault="00B33192" w:rsidP="00B33192">
      <w:pPr>
        <w:pStyle w:val="Heading1"/>
        <w:numPr>
          <w:ilvl w:val="0"/>
          <w:numId w:val="0"/>
        </w:numPr>
        <w:rPr>
          <w:rFonts w:cs="Times New Roman"/>
        </w:rPr>
      </w:pPr>
    </w:p>
    <w:p w14:paraId="6B4DCA27" w14:textId="77777777" w:rsidR="00B33192" w:rsidRPr="00E05834" w:rsidRDefault="00B33192" w:rsidP="00B33192">
      <w:pPr>
        <w:rPr>
          <w:rFonts w:ascii="Times New Roman" w:hAnsi="Times New Roman" w:cs="Times New Roman"/>
        </w:rPr>
      </w:pPr>
    </w:p>
    <w:p w14:paraId="22513C65" w14:textId="77777777" w:rsidR="00B33192" w:rsidRPr="00E05834" w:rsidRDefault="00B33192" w:rsidP="00B33192">
      <w:pPr>
        <w:rPr>
          <w:rFonts w:ascii="Times New Roman" w:hAnsi="Times New Roman" w:cs="Times New Roman"/>
        </w:rPr>
      </w:pPr>
    </w:p>
    <w:p w14:paraId="2186BCD8" w14:textId="77777777" w:rsidR="00B33192" w:rsidRPr="00E05834" w:rsidRDefault="00B33192" w:rsidP="00B33192">
      <w:pPr>
        <w:rPr>
          <w:rFonts w:ascii="Times New Roman" w:hAnsi="Times New Roman" w:cs="Times New Roman"/>
        </w:rPr>
      </w:pPr>
    </w:p>
    <w:p w14:paraId="49076F41" w14:textId="77777777" w:rsidR="00B33192" w:rsidRPr="00E05834" w:rsidRDefault="00B33192" w:rsidP="00B33192">
      <w:pPr>
        <w:rPr>
          <w:rFonts w:ascii="Times New Roman" w:hAnsi="Times New Roman" w:cs="Times New Roman"/>
        </w:rPr>
      </w:pPr>
    </w:p>
    <w:p w14:paraId="3D43E0B6" w14:textId="77777777" w:rsidR="00B33192" w:rsidRPr="00E05834" w:rsidRDefault="00B33192" w:rsidP="00B33192">
      <w:pPr>
        <w:rPr>
          <w:rFonts w:ascii="Times New Roman" w:hAnsi="Times New Roman" w:cs="Times New Roman"/>
        </w:rPr>
      </w:pPr>
    </w:p>
    <w:p w14:paraId="7010869F" w14:textId="29DBE2F3" w:rsidR="00B33192" w:rsidRDefault="00B33192" w:rsidP="00B33192">
      <w:pPr>
        <w:rPr>
          <w:rFonts w:ascii="Times New Roman" w:hAnsi="Times New Roman" w:cs="Times New Roman"/>
        </w:rPr>
      </w:pPr>
    </w:p>
    <w:p w14:paraId="739E4217" w14:textId="195A66F1" w:rsidR="00941632" w:rsidRDefault="00941632" w:rsidP="00B33192">
      <w:pPr>
        <w:rPr>
          <w:rFonts w:ascii="Times New Roman" w:hAnsi="Times New Roman" w:cs="Times New Roman"/>
        </w:rPr>
      </w:pPr>
    </w:p>
    <w:p w14:paraId="3C2BE552" w14:textId="7B095659" w:rsidR="00941632" w:rsidRDefault="00941632" w:rsidP="00B33192">
      <w:pPr>
        <w:rPr>
          <w:rFonts w:ascii="Times New Roman" w:hAnsi="Times New Roman" w:cs="Times New Roman"/>
        </w:rPr>
      </w:pPr>
    </w:p>
    <w:p w14:paraId="30429330" w14:textId="05155FD9" w:rsidR="00941632" w:rsidRDefault="00941632" w:rsidP="00B33192">
      <w:pPr>
        <w:rPr>
          <w:rFonts w:ascii="Times New Roman" w:hAnsi="Times New Roman" w:cs="Times New Roman"/>
        </w:rPr>
      </w:pPr>
    </w:p>
    <w:p w14:paraId="200ABF48" w14:textId="5758F084" w:rsidR="00941632" w:rsidRDefault="00941632" w:rsidP="00B33192">
      <w:pPr>
        <w:rPr>
          <w:rFonts w:ascii="Times New Roman" w:hAnsi="Times New Roman" w:cs="Times New Roman"/>
        </w:rPr>
      </w:pPr>
    </w:p>
    <w:p w14:paraId="0A0FDD1C" w14:textId="1DA236E4" w:rsidR="00941632" w:rsidRDefault="00941632" w:rsidP="00B33192">
      <w:pPr>
        <w:rPr>
          <w:rFonts w:ascii="Times New Roman" w:hAnsi="Times New Roman" w:cs="Times New Roman"/>
        </w:rPr>
      </w:pPr>
    </w:p>
    <w:p w14:paraId="732099BF" w14:textId="44B73B2F" w:rsidR="00941632" w:rsidRDefault="00941632" w:rsidP="00B33192">
      <w:pPr>
        <w:rPr>
          <w:rFonts w:ascii="Times New Roman" w:hAnsi="Times New Roman" w:cs="Times New Roman"/>
        </w:rPr>
      </w:pPr>
    </w:p>
    <w:p w14:paraId="44664B39" w14:textId="77777777" w:rsidR="00941632" w:rsidRPr="00E05834" w:rsidRDefault="00941632" w:rsidP="00B33192">
      <w:pPr>
        <w:rPr>
          <w:rFonts w:ascii="Times New Roman" w:hAnsi="Times New Roman" w:cs="Times New Roman"/>
        </w:rPr>
      </w:pPr>
    </w:p>
    <w:p w14:paraId="33EB0EA7" w14:textId="77777777" w:rsidR="005839F1" w:rsidRDefault="005839F1" w:rsidP="005839F1">
      <w:pPr>
        <w:pStyle w:val="Heading1"/>
        <w:numPr>
          <w:ilvl w:val="0"/>
          <w:numId w:val="0"/>
        </w:numPr>
        <w:rPr>
          <w:sz w:val="2"/>
          <w:szCs w:val="2"/>
        </w:rPr>
        <w:sectPr w:rsidR="005839F1" w:rsidSect="005839F1">
          <w:headerReference w:type="default" r:id="rId42"/>
          <w:footerReference w:type="default" r:id="rId43"/>
          <w:type w:val="continuous"/>
          <w:pgSz w:w="11906" w:h="16838" w:code="9"/>
          <w:pgMar w:top="1440" w:right="1440" w:bottom="1440" w:left="1440" w:header="708" w:footer="708" w:gutter="0"/>
          <w:cols w:space="708"/>
          <w:docGrid w:linePitch="360"/>
        </w:sectPr>
      </w:pPr>
    </w:p>
    <w:p w14:paraId="60C36EDA" w14:textId="5C0E8401" w:rsidR="00F71114" w:rsidRPr="00F71114" w:rsidRDefault="00F71114" w:rsidP="005839F1">
      <w:pPr>
        <w:pStyle w:val="Heading1"/>
        <w:numPr>
          <w:ilvl w:val="0"/>
          <w:numId w:val="0"/>
        </w:numPr>
        <w:rPr>
          <w:sz w:val="2"/>
          <w:szCs w:val="2"/>
        </w:rPr>
      </w:pPr>
    </w:p>
    <w:p w14:paraId="4509802A" w14:textId="2746C79F" w:rsidR="00B33192" w:rsidRPr="006577A7" w:rsidRDefault="00B33192" w:rsidP="00B32DF3">
      <w:pPr>
        <w:pStyle w:val="Heading1"/>
        <w:numPr>
          <w:ilvl w:val="0"/>
          <w:numId w:val="42"/>
        </w:numPr>
      </w:pPr>
      <w:bookmarkStart w:id="143" w:name="_Toc11850413"/>
      <w:r w:rsidRPr="00E5042B">
        <w:t>Introduction</w:t>
      </w:r>
      <w:bookmarkEnd w:id="143"/>
      <w:r w:rsidRPr="006577A7">
        <w:t xml:space="preserve"> </w:t>
      </w:r>
    </w:p>
    <w:p w14:paraId="1886B595" w14:textId="77777777" w:rsidR="00B33192" w:rsidRPr="00E05834" w:rsidRDefault="00B33192" w:rsidP="001D5D05">
      <w:pPr>
        <w:ind w:firstLine="540"/>
      </w:pPr>
      <w:r w:rsidRPr="00E05834">
        <w:t>Les entrepôts de données spatiales (EDS) stockent un gros volume de données représenté</w:t>
      </w:r>
      <w:r>
        <w:t>es</w:t>
      </w:r>
      <w:r w:rsidRPr="00E05834">
        <w:t xml:space="preserve"> </w:t>
      </w:r>
      <w:r>
        <w:t>selon</w:t>
      </w:r>
      <w:r w:rsidRPr="00E05834">
        <w:t xml:space="preserve"> plusieurs niveaux d’agrégations. Ces EDS stockent à la fois des données thématiques classiques et des données spatiales possédant des caractéristiques spécifiques tel</w:t>
      </w:r>
      <w:r>
        <w:t>s</w:t>
      </w:r>
      <w:r w:rsidRPr="00E05834">
        <w:t xml:space="preserve"> que</w:t>
      </w:r>
      <w:r>
        <w:t>,</w:t>
      </w:r>
      <w:r w:rsidRPr="00E05834">
        <w:t xml:space="preserve"> la topologie, la forme géométrique, la direction, … etc. </w:t>
      </w:r>
      <w:r>
        <w:t>Ceci</w:t>
      </w:r>
      <w:r w:rsidRPr="00E05834">
        <w:t xml:space="preserve"> </w:t>
      </w:r>
      <w:r>
        <w:t xml:space="preserve">peut </w:t>
      </w:r>
      <w:r w:rsidRPr="00E05834">
        <w:t>rend</w:t>
      </w:r>
      <w:r>
        <w:t>re</w:t>
      </w:r>
      <w:r w:rsidRPr="00E05834">
        <w:t xml:space="preserve"> le processus de recherche d’information plus complexe et difficile pour l’utilisateur de ce système. Ce dernier ne sait plus où trouver l’information </w:t>
      </w:r>
      <w:r>
        <w:t>requise</w:t>
      </w:r>
      <w:r w:rsidRPr="00E05834">
        <w:t xml:space="preserve"> ni comment la chercher. Ainsi, </w:t>
      </w:r>
      <w:r>
        <w:t>le</w:t>
      </w:r>
      <w:r w:rsidRPr="00E05834">
        <w:t xml:space="preserve"> </w:t>
      </w:r>
      <w:r>
        <w:t xml:space="preserve">nouveau </w:t>
      </w:r>
      <w:r w:rsidRPr="00E05834">
        <w:t xml:space="preserve">défi </w:t>
      </w:r>
      <w:r>
        <w:t>des EDS</w:t>
      </w:r>
      <w:r w:rsidRPr="00E05834">
        <w:t xml:space="preserve"> aujourd’hui n’est plus de fournir uniquement des outils d’analyse spatiales mais plutôt d’offrir des systèmes personnalisés qui prennent en considération les besoins et les préférences de l’utilisateur afin de l’aider à extraire uniquement les informations d’intérêt pour lui, lui faciliter ses tâches d’analyse et l’assister dans l’exploitation des données.</w:t>
      </w:r>
    </w:p>
    <w:p w14:paraId="02F0E54E" w14:textId="1D85B755" w:rsidR="00B33192" w:rsidRDefault="00B33192" w:rsidP="00E5042B">
      <w:pPr>
        <w:pStyle w:val="Heading1"/>
      </w:pPr>
      <w:bookmarkStart w:id="144" w:name="_Toc11850414"/>
      <w:r w:rsidRPr="00CC2331">
        <w:t>Personnalisation</w:t>
      </w:r>
      <w:r w:rsidRPr="00E05834">
        <w:t xml:space="preserve"> de l’information</w:t>
      </w:r>
      <w:bookmarkEnd w:id="144"/>
    </w:p>
    <w:p w14:paraId="6E99A272" w14:textId="77777777" w:rsidR="00B33192" w:rsidRPr="00B833B4" w:rsidRDefault="00B33192" w:rsidP="00F71114">
      <w:pPr>
        <w:ind w:firstLine="540"/>
        <w:rPr>
          <w:rFonts w:ascii="Times New Roman" w:hAnsi="Times New Roman" w:cs="Times New Roman"/>
        </w:rPr>
      </w:pPr>
      <w:r>
        <w:rPr>
          <w:rFonts w:ascii="Times New Roman" w:hAnsi="Times New Roman" w:cs="Times New Roman"/>
          <w:szCs w:val="24"/>
        </w:rPr>
        <w:t>La personnalisation de l’information constitue un enjeu majeur pour l’industrie informatique, elle permet de faciliter l’expression des besoins de l’utilisateur afin de ne retenir que les informations qualifiées pertinentes pour un sujet donné.</w:t>
      </w:r>
    </w:p>
    <w:p w14:paraId="16F9E9B4" w14:textId="27BA3966" w:rsidR="00B33192" w:rsidRPr="00F44ED4" w:rsidRDefault="00B33192" w:rsidP="00302902">
      <w:pPr>
        <w:pStyle w:val="Heading2"/>
      </w:pPr>
      <w:bookmarkStart w:id="145" w:name="_Toc11850415"/>
      <w:r w:rsidRPr="00F44ED4">
        <w:t>Définition</w:t>
      </w:r>
      <w:bookmarkEnd w:id="145"/>
      <w:r w:rsidRPr="00F44ED4">
        <w:t xml:space="preserve"> </w:t>
      </w:r>
    </w:p>
    <w:p w14:paraId="0C87535E" w14:textId="77777777" w:rsidR="00B33192" w:rsidRPr="0095013C" w:rsidRDefault="00B33192" w:rsidP="00A94FD2">
      <w:pPr>
        <w:rPr>
          <w:rFonts w:ascii="Times New Roman" w:hAnsi="Times New Roman" w:cs="Times New Roman"/>
          <w:b/>
        </w:rPr>
      </w:pPr>
      <w:r w:rsidRPr="0095013C">
        <w:t>La définition du terme « Personnalisation</w:t>
      </w:r>
      <w:r>
        <w:t xml:space="preserve"> </w:t>
      </w:r>
      <w:r w:rsidRPr="00E05834">
        <w:rPr>
          <w:rFonts w:ascii="Times New Roman" w:hAnsi="Times New Roman" w:cs="Times New Roman"/>
        </w:rPr>
        <w:t>de l’information</w:t>
      </w:r>
      <w:r w:rsidRPr="0095013C">
        <w:t xml:space="preserve"> » peut se rapporter a des concepts différents. Nous allons présenter quelques définitions proposées dans la littérature.</w:t>
      </w:r>
    </w:p>
    <w:p w14:paraId="3E9600BC" w14:textId="77777777" w:rsidR="00B33192" w:rsidRPr="0095013C" w:rsidRDefault="00B33192" w:rsidP="00A94FD2">
      <w:r w:rsidRPr="0095013C">
        <w:rPr>
          <w:b/>
        </w:rPr>
        <w:t>Définition 1 :</w:t>
      </w:r>
      <w:r w:rsidRPr="0095013C">
        <w:t xml:space="preserve"> Selon </w:t>
      </w:r>
      <w:r w:rsidRPr="0095013C">
        <w:rPr>
          <w:b/>
          <w:bCs/>
        </w:rPr>
        <w:t>[JERBI, 2012]</w:t>
      </w:r>
      <w:r w:rsidRPr="0095013C">
        <w:rPr>
          <w:bCs/>
        </w:rPr>
        <w:t>,</w:t>
      </w:r>
      <w:r w:rsidRPr="0095013C">
        <w:rPr>
          <w:b/>
          <w:bCs/>
        </w:rPr>
        <w:t xml:space="preserve"> </w:t>
      </w:r>
      <w:r w:rsidRPr="0095013C">
        <w:t xml:space="preserve">la personnalisation de l’information se définit comme étant : « l’action d’adapter l’accès à l’information en fonction des informations sur un usager ou sur un groupe d’usagers ». </w:t>
      </w:r>
    </w:p>
    <w:p w14:paraId="1BA6FFFF" w14:textId="77777777" w:rsidR="00B33192" w:rsidRPr="0095013C" w:rsidRDefault="00B33192" w:rsidP="00A94FD2">
      <w:pPr>
        <w:rPr>
          <w:rFonts w:ascii="Times New Roman" w:hAnsi="Times New Roman" w:cs="Times New Roman"/>
        </w:rPr>
      </w:pPr>
      <w:r w:rsidRPr="0095013C">
        <w:rPr>
          <w:rFonts w:ascii="Times New Roman" w:hAnsi="Times New Roman" w:cs="Times New Roman"/>
          <w:b/>
        </w:rPr>
        <w:t>Définition 2 :</w:t>
      </w:r>
      <w:r w:rsidRPr="0095013C">
        <w:rPr>
          <w:rFonts w:ascii="Times New Roman" w:hAnsi="Times New Roman" w:cs="Times New Roman"/>
        </w:rPr>
        <w:t xml:space="preserve"> </w:t>
      </w:r>
      <w:r w:rsidRPr="0095013C">
        <w:t xml:space="preserve">Selon </w:t>
      </w:r>
      <w:r w:rsidRPr="0095013C">
        <w:rPr>
          <w:b/>
        </w:rPr>
        <w:t>[Kostadinov, 2003]</w:t>
      </w:r>
      <w:r w:rsidRPr="0095013C">
        <w:t>, la personnalisation de l’information se définit par un ensemble de préférences individuelles, par des ordonnancements de critères ou par des règles sémantiques spécifiques à chaque utilisateur ou communauté d’utilisateurs.</w:t>
      </w:r>
    </w:p>
    <w:p w14:paraId="658649E2" w14:textId="553A88FE" w:rsidR="00B33192" w:rsidRDefault="00B33192" w:rsidP="00A94FD2">
      <w:r w:rsidRPr="0095013C">
        <w:rPr>
          <w:b/>
        </w:rPr>
        <w:t>Définition 3 :</w:t>
      </w:r>
      <w:r w:rsidRPr="0095013C">
        <w:t xml:space="preserve"> </w:t>
      </w:r>
      <w:r>
        <w:t xml:space="preserve">Selon </w:t>
      </w:r>
      <w:r w:rsidRPr="00E05834">
        <w:rPr>
          <w:b/>
        </w:rPr>
        <w:t>[Tamine et al.,200</w:t>
      </w:r>
      <w:r>
        <w:rPr>
          <w:b/>
        </w:rPr>
        <w:t>5</w:t>
      </w:r>
      <w:r w:rsidRPr="00E05834">
        <w:rPr>
          <w:b/>
        </w:rPr>
        <w:t>]</w:t>
      </w:r>
      <w:r w:rsidRPr="00E05834">
        <w:t xml:space="preserve"> </w:t>
      </w:r>
      <w:r w:rsidRPr="0095013C">
        <w:t>la personnalisation de l’information peut être vue comme un processus de définition, construction, exploitation et évolution d’un profil utilisateur en vue de répondre de façon adaptée à un besoin en information exprimée par l’utilisateur.</w:t>
      </w:r>
    </w:p>
    <w:p w14:paraId="3EF4E0AA" w14:textId="2906D298" w:rsidR="00B33192" w:rsidRPr="00973E65" w:rsidRDefault="00B33192" w:rsidP="00A94FD2">
      <w:pPr>
        <w:rPr>
          <w:color w:val="FF0000"/>
        </w:rPr>
      </w:pPr>
      <w:r w:rsidRPr="00246B93">
        <w:t>La personnalisation de l’information a été abordée depuis longtemps par différentes communautés scientifiques et plus particulièrement par celle de l’interaction homme-machine (IHM), des bases de données (BD) de la recherche d’informations (RI).  En IHM la notion de profil</w:t>
      </w:r>
      <w:r>
        <w:t xml:space="preserve"> </w:t>
      </w:r>
      <w:r w:rsidRPr="00246B93">
        <w:t>se focalise plus sur le niveau d'expertise et le métier de</w:t>
      </w:r>
      <w:r w:rsidRPr="00246B93">
        <w:rPr>
          <w:sz w:val="22"/>
        </w:rPr>
        <w:t xml:space="preserve"> </w:t>
      </w:r>
      <w:r>
        <w:rPr>
          <w:sz w:val="22"/>
        </w:rPr>
        <w:t xml:space="preserve">l'utilisateur afin de déterminer le type </w:t>
      </w:r>
      <w:r w:rsidRPr="009D56F5">
        <w:t>de dialogue que le système va avoir avec lui, les métaphores graphiques les plus appropriées ainsi que les modalités de livraison des résultats qu'il attend du système d'information. En BD, la requête SQL contient l’ensemble des prédicats jugés utiles à une sélection de données</w:t>
      </w:r>
      <w:r>
        <w:t xml:space="preserve"> </w:t>
      </w:r>
      <w:r w:rsidRPr="009D56F5">
        <w:t xml:space="preserve">pertinentes. Les travaux menés sur la personnalisation dans le contexte des </w:t>
      </w:r>
      <w:r>
        <w:t>BD</w:t>
      </w:r>
      <w:r w:rsidRPr="009D56F5">
        <w:t xml:space="preserve"> proposent une approche d’enrichissement de la requête de l’utilisateur par de </w:t>
      </w:r>
      <w:r w:rsidRPr="009D56F5">
        <w:rPr>
          <w:bCs/>
        </w:rPr>
        <w:t>nouveaux critères de sélection</w:t>
      </w:r>
      <w:r w:rsidRPr="009D56F5">
        <w:rPr>
          <w:b/>
          <w:bCs/>
        </w:rPr>
        <w:t xml:space="preserve"> </w:t>
      </w:r>
      <w:r w:rsidRPr="009D56F5">
        <w:t xml:space="preserve">contenus dans son profil. En RI, l’évaluation d’une requête utilisateur se </w:t>
      </w:r>
      <w:r w:rsidRPr="009D56F5">
        <w:lastRenderedPageBreak/>
        <w:t>fait de façon interactive et incrémentale, à chaque itération le système tient compte des informations collectées à partir des interactions précédentes avec l’utilisateur</w:t>
      </w:r>
      <w:r>
        <w:t xml:space="preserve"> </w:t>
      </w:r>
      <w:r w:rsidRPr="00E05834">
        <w:rPr>
          <w:b/>
          <w:bCs/>
        </w:rPr>
        <w:t>[BOUZEROUB, 2005]</w:t>
      </w:r>
      <w:r w:rsidRPr="009D56F5">
        <w:t>.</w:t>
      </w:r>
    </w:p>
    <w:p w14:paraId="535BBB3D" w14:textId="63FD418E" w:rsidR="00B33192" w:rsidRPr="00E05834" w:rsidRDefault="00B33192" w:rsidP="00A94FD2">
      <w:pPr>
        <w:pStyle w:val="Heading2"/>
      </w:pPr>
      <w:bookmarkStart w:id="146" w:name="_Toc11850416"/>
      <w:r w:rsidRPr="00E05834">
        <w:t>Principe de la personnalisation</w:t>
      </w:r>
      <w:bookmarkEnd w:id="146"/>
      <w:r w:rsidRPr="00E05834">
        <w:t xml:space="preserve"> </w:t>
      </w:r>
    </w:p>
    <w:p w14:paraId="012AF911" w14:textId="77777777" w:rsidR="00B33192" w:rsidRPr="00E05834" w:rsidRDefault="00B33192" w:rsidP="00A94FD2">
      <w:pPr>
        <w:rPr>
          <w:rFonts w:eastAsia="LMRoman10-Regular"/>
          <w:b/>
          <w:szCs w:val="24"/>
        </w:rPr>
      </w:pPr>
      <w:r w:rsidRPr="00E05834">
        <w:t xml:space="preserve">La personnalisation d'un système consiste à définir, puis à exploiter un profil utilisateur pouvant s'apparenter à une modélisation de l’utilisateur. Un profil regroupe un ensemble de caractéristiques servant à configurer ou à adapter le système à l'utilisateur, afin de lui fournir des réponses plus adaptées </w:t>
      </w:r>
      <w:r w:rsidRPr="00E05834">
        <w:rPr>
          <w:rFonts w:eastAsia="LMRoman10-Regular"/>
          <w:b/>
          <w:szCs w:val="24"/>
        </w:rPr>
        <w:t>[Korfhage,1996].</w:t>
      </w:r>
    </w:p>
    <w:p w14:paraId="68A1B5D9" w14:textId="77777777" w:rsidR="00B33192" w:rsidRPr="00E05834" w:rsidRDefault="00B33192" w:rsidP="00A94FD2">
      <w:r w:rsidRPr="00E05834">
        <w:t>La Figure</w:t>
      </w:r>
      <w:r w:rsidRPr="00E05834">
        <w:rPr>
          <w:b/>
          <w:bCs/>
        </w:rPr>
        <w:t xml:space="preserve"> </w:t>
      </w:r>
      <w:r w:rsidRPr="00E05834">
        <w:t xml:space="preserve">2.1 présente les quatre principes mis en jeu lors de la personnalisation. La définition d’un profil réalisé de façon explicite correspond au paramétrage d’un système tandis que la définition implicite correspond à l’apprentissage. </w:t>
      </w:r>
    </w:p>
    <w:p w14:paraId="1ECA3A46" w14:textId="77777777" w:rsidR="00B33192" w:rsidRPr="00E05834" w:rsidRDefault="00B33192" w:rsidP="00A94FD2">
      <w:r w:rsidRPr="00E05834">
        <w:t>L’exploitation du profil peut soit nécessiter l’intervention explicite de l’utilisateur qui réalise un choix par rapport à la recommandation du système, soit induire une transformation automatique du système. Les termes de configuration et d’adaptation sont caractéris</w:t>
      </w:r>
      <w:r>
        <w:t>é</w:t>
      </w:r>
      <w:r w:rsidRPr="00E05834">
        <w:t>s en fonction de ces quatre principes.</w:t>
      </w:r>
    </w:p>
    <w:p w14:paraId="4F2A58B5" w14:textId="77777777" w:rsidR="00B33192" w:rsidRPr="00E05834" w:rsidRDefault="00B33192" w:rsidP="00023E9F">
      <w:pPr>
        <w:pStyle w:val="ListParagraph"/>
        <w:numPr>
          <w:ilvl w:val="0"/>
          <w:numId w:val="10"/>
        </w:numPr>
        <w:ind w:left="0" w:firstLine="360"/>
        <w:rPr>
          <w:rFonts w:ascii="Times New Roman" w:hAnsi="Times New Roman" w:cs="Times New Roman"/>
        </w:rPr>
      </w:pPr>
      <w:r w:rsidRPr="00E05834">
        <w:rPr>
          <w:rFonts w:ascii="Times New Roman" w:hAnsi="Times New Roman" w:cs="Times New Roman"/>
        </w:rPr>
        <w:t>La configuration consiste pour l'utilisateur à paramétrer explicitement son profil. Le profil ainsi déterminé est exploité au travers de</w:t>
      </w:r>
      <w:r>
        <w:rPr>
          <w:rFonts w:ascii="Times New Roman" w:hAnsi="Times New Roman" w:cs="Times New Roman"/>
        </w:rPr>
        <w:t>s</w:t>
      </w:r>
      <w:r w:rsidRPr="00E05834">
        <w:rPr>
          <w:rFonts w:ascii="Times New Roman" w:hAnsi="Times New Roman" w:cs="Times New Roman"/>
        </w:rPr>
        <w:t xml:space="preserve"> mécanismes de transformation ou de recommandation. </w:t>
      </w:r>
    </w:p>
    <w:p w14:paraId="269A0A52" w14:textId="77777777" w:rsidR="00B33192" w:rsidRPr="00E05834" w:rsidRDefault="00B33192" w:rsidP="00023E9F">
      <w:pPr>
        <w:pStyle w:val="ListParagraph"/>
        <w:numPr>
          <w:ilvl w:val="0"/>
          <w:numId w:val="10"/>
        </w:numPr>
        <w:ind w:left="0" w:firstLine="360"/>
        <w:rPr>
          <w:rFonts w:ascii="Times New Roman" w:hAnsi="Times New Roman" w:cs="Times New Roman"/>
        </w:rPr>
      </w:pPr>
      <w:r w:rsidRPr="00E05834">
        <w:rPr>
          <w:rFonts w:ascii="Times New Roman" w:hAnsi="Times New Roman" w:cs="Times New Roman"/>
        </w:rPr>
        <w:t>L’adaptation réside dans la détermination « automatique » des caractéristiques de l'utilisateur.</w:t>
      </w:r>
    </w:p>
    <w:p w14:paraId="256D7CEA" w14:textId="77777777" w:rsidR="008C16BA" w:rsidRDefault="00B33192" w:rsidP="008C16BA">
      <w:pPr>
        <w:keepNext/>
        <w:spacing w:before="0" w:after="0"/>
        <w:ind w:firstLine="0"/>
        <w:jc w:val="center"/>
      </w:pPr>
      <w:r w:rsidRPr="00E05834">
        <w:rPr>
          <w:rFonts w:ascii="Times New Roman" w:hAnsi="Times New Roman" w:cs="Times New Roman"/>
          <w:noProof/>
        </w:rPr>
        <w:drawing>
          <wp:inline distT="0" distB="0" distL="0" distR="0" wp14:anchorId="49A754B7" wp14:editId="3369D6E9">
            <wp:extent cx="4979670" cy="1606882"/>
            <wp:effectExtent l="76200" t="76200" r="125730" b="127000"/>
            <wp:docPr id="3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461" t="2149" r="3975" b="6052"/>
                    <a:stretch/>
                  </pic:blipFill>
                  <pic:spPr bwMode="auto">
                    <a:xfrm>
                      <a:off x="0" y="0"/>
                      <a:ext cx="5347509" cy="17255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1E7AC8" w14:textId="7282F0EC" w:rsidR="008C16BA" w:rsidRPr="008C16BA" w:rsidRDefault="008C16BA" w:rsidP="008C16BA">
      <w:pPr>
        <w:pStyle w:val="Caption"/>
        <w:ind w:firstLine="0"/>
        <w:jc w:val="center"/>
        <w:rPr>
          <w:color w:val="auto"/>
          <w:sz w:val="24"/>
          <w:szCs w:val="24"/>
        </w:rPr>
      </w:pPr>
      <w:bookmarkStart w:id="147" w:name="_Toc11857612"/>
      <w:bookmarkStart w:id="148" w:name="_Toc11857813"/>
      <w:r w:rsidRPr="008C16BA">
        <w:rPr>
          <w:b/>
          <w:bCs/>
          <w:color w:val="auto"/>
          <w:sz w:val="24"/>
          <w:szCs w:val="24"/>
        </w:rPr>
        <w:t>Figure 2.</w:t>
      </w:r>
      <w:r w:rsidRPr="008C16BA">
        <w:rPr>
          <w:b/>
          <w:bCs/>
          <w:color w:val="auto"/>
          <w:sz w:val="24"/>
          <w:szCs w:val="24"/>
        </w:rPr>
        <w:fldChar w:fldCharType="begin"/>
      </w:r>
      <w:r w:rsidRPr="008C16BA">
        <w:rPr>
          <w:b/>
          <w:bCs/>
          <w:color w:val="auto"/>
          <w:sz w:val="24"/>
          <w:szCs w:val="24"/>
        </w:rPr>
        <w:instrText xml:space="preserve"> SEQ Figure_2. \* ARABIC </w:instrText>
      </w:r>
      <w:r w:rsidRPr="008C16BA">
        <w:rPr>
          <w:b/>
          <w:bCs/>
          <w:color w:val="auto"/>
          <w:sz w:val="24"/>
          <w:szCs w:val="24"/>
        </w:rPr>
        <w:fldChar w:fldCharType="separate"/>
      </w:r>
      <w:r w:rsidR="00931C8C">
        <w:rPr>
          <w:b/>
          <w:bCs/>
          <w:noProof/>
          <w:color w:val="auto"/>
          <w:sz w:val="24"/>
          <w:szCs w:val="24"/>
        </w:rPr>
        <w:t>1</w:t>
      </w:r>
      <w:r w:rsidRPr="008C16BA">
        <w:rPr>
          <w:b/>
          <w:bCs/>
          <w:color w:val="auto"/>
          <w:sz w:val="24"/>
          <w:szCs w:val="24"/>
        </w:rPr>
        <w:fldChar w:fldCharType="end"/>
      </w:r>
      <w:r w:rsidRPr="008C16BA">
        <w:rPr>
          <w:color w:val="auto"/>
          <w:sz w:val="24"/>
          <w:szCs w:val="24"/>
        </w:rPr>
        <w:t xml:space="preserve"> Principe de la personnalisation </w:t>
      </w:r>
      <w:r w:rsidRPr="008C16BA">
        <w:rPr>
          <w:b/>
          <w:bCs/>
          <w:color w:val="auto"/>
          <w:sz w:val="24"/>
          <w:szCs w:val="24"/>
        </w:rPr>
        <w:t>[Bentayeb, 2012]</w:t>
      </w:r>
      <w:bookmarkEnd w:id="147"/>
      <w:bookmarkEnd w:id="148"/>
    </w:p>
    <w:p w14:paraId="5C95168E" w14:textId="3756E58D" w:rsidR="00B33192" w:rsidRDefault="00B33192" w:rsidP="000A4071">
      <w:pPr>
        <w:pStyle w:val="Heading1"/>
      </w:pPr>
      <w:bookmarkStart w:id="149" w:name="_Toc11850417"/>
      <w:r w:rsidRPr="00E05834">
        <w:t>Profil utilisateur</w:t>
      </w:r>
      <w:bookmarkEnd w:id="149"/>
      <w:r w:rsidRPr="00E05834">
        <w:t xml:space="preserve"> </w:t>
      </w:r>
    </w:p>
    <w:p w14:paraId="36B4E7BE" w14:textId="59A64C17" w:rsidR="00B33192" w:rsidRDefault="00B33192" w:rsidP="00F87B5D">
      <w:pPr>
        <w:autoSpaceDE w:val="0"/>
        <w:autoSpaceDN w:val="0"/>
        <w:adjustRightInd w:val="0"/>
        <w:spacing w:before="0" w:after="0"/>
        <w:ind w:firstLine="432"/>
        <w:rPr>
          <w:rFonts w:ascii="Times New Roman" w:eastAsia="LMRoman12-Regular" w:hAnsi="Times New Roman" w:cs="Times New Roman"/>
          <w:szCs w:val="24"/>
        </w:rPr>
      </w:pPr>
      <w:r>
        <w:rPr>
          <w:rFonts w:ascii="Times New Roman" w:eastAsia="LMRoman12-Regular" w:hAnsi="Times New Roman" w:cs="Times New Roman"/>
          <w:szCs w:val="24"/>
        </w:rPr>
        <w:t>La personnalisation de l’information est basée sur le concept de</w:t>
      </w:r>
      <w:r w:rsidRPr="00302ADD">
        <w:rPr>
          <w:rFonts w:ascii="Times New Roman" w:eastAsia="LMRoman12-Regular" w:hAnsi="Times New Roman" w:cs="Times New Roman"/>
          <w:szCs w:val="24"/>
        </w:rPr>
        <w:t xml:space="preserve"> </w:t>
      </w:r>
      <w:r>
        <w:rPr>
          <w:rFonts w:ascii="Times New Roman" w:eastAsia="LMRoman12-Regular" w:hAnsi="Times New Roman" w:cs="Times New Roman"/>
          <w:szCs w:val="24"/>
        </w:rPr>
        <w:t>« </w:t>
      </w:r>
      <w:r w:rsidRPr="00E05834">
        <w:rPr>
          <w:rFonts w:ascii="Times New Roman" w:hAnsi="Times New Roman" w:cs="Times New Roman"/>
        </w:rPr>
        <w:t>profil utilisateur</w:t>
      </w:r>
      <w:r>
        <w:rPr>
          <w:rFonts w:ascii="Times New Roman" w:hAnsi="Times New Roman" w:cs="Times New Roman"/>
        </w:rPr>
        <w:t xml:space="preserve"> » que nous avons utilisé jusqu’ici de façon </w:t>
      </w:r>
      <w:r w:rsidRPr="00302ADD">
        <w:rPr>
          <w:rFonts w:ascii="Times New Roman" w:eastAsia="LMRoman12-Regular" w:hAnsi="Times New Roman" w:cs="Times New Roman"/>
          <w:szCs w:val="24"/>
        </w:rPr>
        <w:t>pas très formelle, nous donnons</w:t>
      </w:r>
      <w:r>
        <w:rPr>
          <w:rFonts w:ascii="Times New Roman" w:eastAsia="LMRoman12-Regular" w:hAnsi="Times New Roman" w:cs="Times New Roman"/>
          <w:szCs w:val="24"/>
        </w:rPr>
        <w:t xml:space="preserve"> </w:t>
      </w:r>
      <w:r w:rsidRPr="00302ADD">
        <w:rPr>
          <w:rFonts w:ascii="Times New Roman" w:eastAsia="LMRoman12-Regular" w:hAnsi="Times New Roman" w:cs="Times New Roman"/>
          <w:szCs w:val="24"/>
        </w:rPr>
        <w:t>dans ce qui suit une explication plus précise de ce concept.</w:t>
      </w:r>
    </w:p>
    <w:p w14:paraId="5BC1F814" w14:textId="3B56FC6B" w:rsidR="00B72252" w:rsidRDefault="00B72252" w:rsidP="00F87B5D">
      <w:pPr>
        <w:autoSpaceDE w:val="0"/>
        <w:autoSpaceDN w:val="0"/>
        <w:adjustRightInd w:val="0"/>
        <w:spacing w:before="0" w:after="0"/>
        <w:ind w:firstLine="432"/>
        <w:rPr>
          <w:rFonts w:ascii="Times New Roman" w:eastAsia="LMRoman12-Regular" w:hAnsi="Times New Roman" w:cs="Times New Roman"/>
          <w:szCs w:val="24"/>
        </w:rPr>
      </w:pPr>
    </w:p>
    <w:p w14:paraId="131E76F5" w14:textId="77777777" w:rsidR="00B72252" w:rsidRPr="00302ADD" w:rsidRDefault="00B72252" w:rsidP="00F87B5D">
      <w:pPr>
        <w:autoSpaceDE w:val="0"/>
        <w:autoSpaceDN w:val="0"/>
        <w:adjustRightInd w:val="0"/>
        <w:spacing w:before="0" w:after="0"/>
        <w:ind w:firstLine="432"/>
        <w:rPr>
          <w:rFonts w:ascii="Times New Roman" w:eastAsia="LMRoman12-Regular" w:hAnsi="Times New Roman" w:cs="Times New Roman"/>
          <w:szCs w:val="24"/>
        </w:rPr>
      </w:pPr>
    </w:p>
    <w:p w14:paraId="72F4A6DD" w14:textId="46320EBA" w:rsidR="00B33192" w:rsidRPr="0095513D" w:rsidRDefault="00B33192" w:rsidP="000A4071">
      <w:pPr>
        <w:pStyle w:val="Heading2"/>
      </w:pPr>
      <w:bookmarkStart w:id="150" w:name="_Toc11850418"/>
      <w:r w:rsidRPr="000A4071">
        <w:lastRenderedPageBreak/>
        <w:t>Définition</w:t>
      </w:r>
      <w:bookmarkEnd w:id="150"/>
      <w:r w:rsidRPr="00E05834">
        <w:t xml:space="preserve"> </w:t>
      </w:r>
    </w:p>
    <w:p w14:paraId="0EADE116" w14:textId="16E0F543" w:rsidR="00B33192" w:rsidRDefault="00B33192" w:rsidP="00496DC4">
      <w:r w:rsidRPr="00F67338">
        <w:rPr>
          <w:b/>
        </w:rPr>
        <w:t>Définition 1 :</w:t>
      </w:r>
      <w:r>
        <w:t xml:space="preserve"> Dans</w:t>
      </w:r>
      <w:r w:rsidRPr="00E05834">
        <w:t xml:space="preserve"> </w:t>
      </w:r>
      <w:r>
        <w:rPr>
          <w:b/>
          <w:bCs/>
          <w:szCs w:val="24"/>
        </w:rPr>
        <w:t>[MOULOUDI,2007]</w:t>
      </w:r>
      <w:r>
        <w:t xml:space="preserve">, </w:t>
      </w:r>
      <w:r w:rsidRPr="00E05834">
        <w:t>le profil utilisateur est défini comme étant : « Une collection d’information sur l’utilisateur</w:t>
      </w:r>
      <w:r>
        <w:t>,</w:t>
      </w:r>
      <w:r w:rsidRPr="00E05834">
        <w:t xml:space="preserve"> cette collection peut être vue comme un ensemble de caractéristiques avec des valeurs associées contenant par exemple les préférences d’utilisateurs »</w:t>
      </w:r>
      <w:r>
        <w:t>.</w:t>
      </w:r>
    </w:p>
    <w:p w14:paraId="17C6929A" w14:textId="5412326C" w:rsidR="00B33192" w:rsidRPr="007A5892" w:rsidRDefault="00B33192" w:rsidP="00496DC4">
      <w:pPr>
        <w:rPr>
          <w:rFonts w:eastAsia="LMRoman12-Regular"/>
        </w:rPr>
      </w:pPr>
      <w:r w:rsidRPr="00F67338">
        <w:rPr>
          <w:b/>
        </w:rPr>
        <w:t xml:space="preserve">Définition </w:t>
      </w:r>
      <w:r>
        <w:rPr>
          <w:b/>
        </w:rPr>
        <w:t>2</w:t>
      </w:r>
      <w:r w:rsidRPr="00F67338">
        <w:rPr>
          <w:b/>
        </w:rPr>
        <w:t> :</w:t>
      </w:r>
      <w:r>
        <w:t xml:space="preserve"> </w:t>
      </w:r>
      <w:r w:rsidRPr="00F67338">
        <w:rPr>
          <w:rFonts w:eastAsia="LMRoman12-Regular"/>
        </w:rPr>
        <w:t xml:space="preserve">Un </w:t>
      </w:r>
      <w:r w:rsidRPr="00E05834">
        <w:t xml:space="preserve">profil utilisateur </w:t>
      </w:r>
      <w:r w:rsidRPr="00F67338">
        <w:rPr>
          <w:rFonts w:eastAsia="LMRoman12-Regular"/>
        </w:rPr>
        <w:t xml:space="preserve">est une représentation des </w:t>
      </w:r>
      <w:r>
        <w:rPr>
          <w:rFonts w:eastAsia="LMRoman12-Regular"/>
        </w:rPr>
        <w:t xml:space="preserve">centres </w:t>
      </w:r>
      <w:r w:rsidRPr="00F67338">
        <w:rPr>
          <w:rFonts w:eastAsia="LMRoman12-Regular"/>
        </w:rPr>
        <w:t>intérêts d’</w:t>
      </w:r>
      <w:r>
        <w:rPr>
          <w:rFonts w:eastAsia="LMRoman12-Regular"/>
        </w:rPr>
        <w:t xml:space="preserve">un </w:t>
      </w:r>
      <w:r w:rsidRPr="00F67338">
        <w:rPr>
          <w:rFonts w:eastAsia="LMRoman12-Regular"/>
        </w:rPr>
        <w:t>utilisateur sous forme d’une</w:t>
      </w:r>
      <w:r>
        <w:rPr>
          <w:rFonts w:eastAsia="LMRoman12-Regular"/>
        </w:rPr>
        <w:t xml:space="preserve"> </w:t>
      </w:r>
      <w:r w:rsidRPr="00F67338">
        <w:rPr>
          <w:rFonts w:eastAsia="LMRoman12-Regular"/>
        </w:rPr>
        <w:t xml:space="preserve">structure de données comportant des informations propres à chaque utilisateur </w:t>
      </w:r>
      <w:r>
        <w:rPr>
          <w:rFonts w:eastAsia="LMRoman12-Regular"/>
        </w:rPr>
        <w:t xml:space="preserve">ou groupe d’utilisateurs </w:t>
      </w:r>
      <w:r w:rsidRPr="00F67338">
        <w:rPr>
          <w:rFonts w:eastAsia="LMRoman12-Regular"/>
        </w:rPr>
        <w:t>(coordonnés, préférences, etc.)</w:t>
      </w:r>
      <w:r>
        <w:rPr>
          <w:rFonts w:eastAsia="LMRoman12-Regular"/>
        </w:rPr>
        <w:t xml:space="preserve"> </w:t>
      </w:r>
      <w:r w:rsidRPr="009F7B5C">
        <w:rPr>
          <w:b/>
        </w:rPr>
        <w:t>[</w:t>
      </w:r>
      <w:r>
        <w:rPr>
          <w:b/>
        </w:rPr>
        <w:t>Ziani et Touati</w:t>
      </w:r>
      <w:r w:rsidRPr="009F7B5C">
        <w:rPr>
          <w:b/>
        </w:rPr>
        <w:t>,</w:t>
      </w:r>
      <w:r>
        <w:rPr>
          <w:b/>
        </w:rPr>
        <w:t xml:space="preserve"> </w:t>
      </w:r>
      <w:r w:rsidRPr="009F7B5C">
        <w:rPr>
          <w:b/>
        </w:rPr>
        <w:t>201</w:t>
      </w:r>
      <w:r>
        <w:rPr>
          <w:b/>
        </w:rPr>
        <w:t>8</w:t>
      </w:r>
      <w:r w:rsidRPr="009F7B5C">
        <w:rPr>
          <w:b/>
        </w:rPr>
        <w:t>]</w:t>
      </w:r>
      <w:r>
        <w:rPr>
          <w:rFonts w:eastAsia="LMRoman12-Regular"/>
        </w:rPr>
        <w:t>.</w:t>
      </w:r>
    </w:p>
    <w:p w14:paraId="37F2CC67" w14:textId="3B167576" w:rsidR="00B33192" w:rsidRPr="00E05834" w:rsidRDefault="00B33192" w:rsidP="00496DC4">
      <w:pPr>
        <w:pStyle w:val="Heading2"/>
      </w:pPr>
      <w:bookmarkStart w:id="151" w:name="_Toc11850419"/>
      <w:r w:rsidRPr="00E05834">
        <w:t xml:space="preserve">Processus </w:t>
      </w:r>
      <w:r w:rsidRPr="00496DC4">
        <w:t>de</w:t>
      </w:r>
      <w:r w:rsidRPr="00E05834">
        <w:t xml:space="preserve"> définition d</w:t>
      </w:r>
      <w:r>
        <w:t>’</w:t>
      </w:r>
      <w:r w:rsidRPr="00E05834">
        <w:t>u</w:t>
      </w:r>
      <w:r>
        <w:t>n</w:t>
      </w:r>
      <w:r w:rsidRPr="00E05834">
        <w:t xml:space="preserve"> profil utilisateur</w:t>
      </w:r>
      <w:bookmarkEnd w:id="151"/>
    </w:p>
    <w:p w14:paraId="78985691" w14:textId="77777777" w:rsidR="00B33192" w:rsidRPr="00E05834" w:rsidRDefault="00B33192" w:rsidP="00496DC4">
      <w:r w:rsidRPr="00E05834">
        <w:t>La modélisation du profil de l’utilisateur a pour objectif fondamental de représenter ses centres d’intérêt puis faire évoluer ses besoins en information à court et moyen terme.</w:t>
      </w:r>
    </w:p>
    <w:p w14:paraId="28247731" w14:textId="06D9C6E7" w:rsidR="00B33192" w:rsidRPr="001A44C5" w:rsidRDefault="00B33192" w:rsidP="00496DC4">
      <w:r w:rsidRPr="00E05834">
        <w:t>Le processus de définition du profil de l’utilisateur peut être caractérisé par trois phases</w:t>
      </w:r>
      <w:r>
        <w:t>.</w:t>
      </w:r>
      <w:r w:rsidRPr="00C7623E">
        <w:rPr>
          <w:sz w:val="20"/>
          <w:szCs w:val="20"/>
        </w:rPr>
        <w:t xml:space="preserve"> </w:t>
      </w:r>
      <w:r w:rsidRPr="00C7623E">
        <w:t>La</w:t>
      </w:r>
      <w:r>
        <w:t xml:space="preserve"> </w:t>
      </w:r>
      <w:r w:rsidRPr="00C7623E">
        <w:t>première porte sur la représentation des unités d’information</w:t>
      </w:r>
      <w:r>
        <w:t xml:space="preserve"> </w:t>
      </w:r>
      <w:r w:rsidRPr="00C7623E">
        <w:t>représentant le profil. La deuxième phase est liée à l’instanciation de</w:t>
      </w:r>
      <w:r>
        <w:t xml:space="preserve"> </w:t>
      </w:r>
      <w:r w:rsidRPr="00C7623E">
        <w:t>ce modèle au cours d’une activité de recherche d’information. Enfin, la troisième</w:t>
      </w:r>
      <w:r>
        <w:t xml:space="preserve"> </w:t>
      </w:r>
      <w:r w:rsidRPr="00C7623E">
        <w:t xml:space="preserve">phase concerne l’évolution du profil au cours du temps. </w:t>
      </w:r>
      <w:r w:rsidRPr="00E05834">
        <w:rPr>
          <w:b/>
        </w:rPr>
        <w:t>[Tamine et al.,2007]</w:t>
      </w:r>
      <w:r w:rsidRPr="00E05834">
        <w:t xml:space="preserve">. </w:t>
      </w:r>
    </w:p>
    <w:p w14:paraId="19FD5198" w14:textId="355E23E2" w:rsidR="00B33192" w:rsidRPr="00A673EE" w:rsidRDefault="00B33192" w:rsidP="00496DC4">
      <w:pPr>
        <w:pStyle w:val="Heading3"/>
      </w:pPr>
      <w:bookmarkStart w:id="152" w:name="_Toc11850420"/>
      <w:r w:rsidRPr="00496DC4">
        <w:t>Représentation</w:t>
      </w:r>
      <w:r w:rsidRPr="00A673EE">
        <w:t xml:space="preserve"> du profil</w:t>
      </w:r>
      <w:bookmarkEnd w:id="152"/>
    </w:p>
    <w:p w14:paraId="262FEFF0" w14:textId="77777777" w:rsidR="00B33192" w:rsidRPr="00C52E02" w:rsidRDefault="00B33192" w:rsidP="000B5373">
      <w:pPr>
        <w:rPr>
          <w:szCs w:val="20"/>
        </w:rPr>
      </w:pPr>
      <w:r w:rsidRPr="00E05834">
        <w:t xml:space="preserve">Une représentation multidimensionnelle de profil a été proposée par Bouzeghoub et Kostadinov </w:t>
      </w:r>
      <w:r w:rsidRPr="00E05834">
        <w:rPr>
          <w:szCs w:val="23"/>
        </w:rPr>
        <w:t xml:space="preserve">dans un projet nommé APMD (Accès Personnalisé à des Masses de Données) </w:t>
      </w:r>
      <w:r w:rsidRPr="00E05834">
        <w:rPr>
          <w:b/>
          <w:bCs/>
        </w:rPr>
        <w:t>[BOUZEROUB, 2005]</w:t>
      </w:r>
      <w:r w:rsidRPr="00E05834">
        <w:t xml:space="preserve">. </w:t>
      </w:r>
    </w:p>
    <w:p w14:paraId="18149B1D" w14:textId="77777777" w:rsidR="00B33192" w:rsidRPr="00BB5FB3" w:rsidRDefault="00B33192" w:rsidP="00990A1E">
      <w:pPr>
        <w:ind w:firstLine="540"/>
        <w:rPr>
          <w:rFonts w:ascii="Times New Roman" w:hAnsi="Times New Roman" w:cs="Times New Roman"/>
        </w:rPr>
      </w:pPr>
      <w:r w:rsidRPr="00E05834">
        <w:rPr>
          <w:rFonts w:ascii="Times New Roman" w:hAnsi="Times New Roman" w:cs="Times New Roman"/>
        </w:rPr>
        <w:t xml:space="preserve">Un modèle de représentation du profil est structuré en dimensions prédéfinies : </w:t>
      </w:r>
      <w:r w:rsidRPr="00E05834">
        <w:rPr>
          <w:rFonts w:ascii="Times New Roman" w:hAnsi="Times New Roman" w:cs="Times New Roman"/>
          <w:i/>
          <w:iCs/>
        </w:rPr>
        <w:t>catégorie de</w:t>
      </w:r>
      <w:r w:rsidRPr="00E05834">
        <w:rPr>
          <w:rFonts w:ascii="Times New Roman" w:hAnsi="Times New Roman" w:cs="Times New Roman"/>
        </w:rPr>
        <w:t xml:space="preserve"> </w:t>
      </w:r>
      <w:r w:rsidRPr="00E05834">
        <w:rPr>
          <w:rFonts w:ascii="Times New Roman" w:hAnsi="Times New Roman" w:cs="Times New Roman"/>
          <w:i/>
          <w:iCs/>
        </w:rPr>
        <w:t>données personnelles</w:t>
      </w:r>
      <w:r w:rsidRPr="00E05834">
        <w:rPr>
          <w:rFonts w:ascii="Times New Roman" w:hAnsi="Times New Roman" w:cs="Times New Roman"/>
        </w:rPr>
        <w:t xml:space="preserve">, </w:t>
      </w:r>
      <w:r w:rsidRPr="00E05834">
        <w:rPr>
          <w:rFonts w:ascii="Times New Roman" w:hAnsi="Times New Roman" w:cs="Times New Roman"/>
          <w:i/>
          <w:iCs/>
        </w:rPr>
        <w:t>catégorie de données de la source</w:t>
      </w:r>
      <w:r w:rsidRPr="00E05834">
        <w:rPr>
          <w:rFonts w:ascii="Times New Roman" w:hAnsi="Times New Roman" w:cs="Times New Roman"/>
        </w:rPr>
        <w:t xml:space="preserve">, </w:t>
      </w:r>
      <w:r w:rsidRPr="00E05834">
        <w:rPr>
          <w:rFonts w:ascii="Times New Roman" w:hAnsi="Times New Roman" w:cs="Times New Roman"/>
          <w:i/>
          <w:iCs/>
        </w:rPr>
        <w:t>catégorie de</w:t>
      </w:r>
      <w:r w:rsidRPr="00E05834">
        <w:rPr>
          <w:rFonts w:ascii="Times New Roman" w:hAnsi="Times New Roman" w:cs="Times New Roman"/>
        </w:rPr>
        <w:t xml:space="preserve"> </w:t>
      </w:r>
      <w:r w:rsidRPr="00E05834">
        <w:rPr>
          <w:rFonts w:ascii="Times New Roman" w:hAnsi="Times New Roman" w:cs="Times New Roman"/>
          <w:i/>
          <w:iCs/>
        </w:rPr>
        <w:t>données de livraison</w:t>
      </w:r>
      <w:r w:rsidRPr="00E05834">
        <w:rPr>
          <w:rFonts w:ascii="Times New Roman" w:hAnsi="Times New Roman" w:cs="Times New Roman"/>
        </w:rPr>
        <w:t xml:space="preserve">, </w:t>
      </w:r>
      <w:r w:rsidRPr="00E05834">
        <w:rPr>
          <w:rFonts w:ascii="Times New Roman" w:hAnsi="Times New Roman" w:cs="Times New Roman"/>
          <w:i/>
          <w:iCs/>
        </w:rPr>
        <w:t xml:space="preserve">catégorie de données de comportement </w:t>
      </w:r>
      <w:r w:rsidRPr="00E05834">
        <w:rPr>
          <w:rFonts w:ascii="Times New Roman" w:hAnsi="Times New Roman" w:cs="Times New Roman"/>
        </w:rPr>
        <w:t xml:space="preserve">et </w:t>
      </w:r>
      <w:r w:rsidRPr="00E05834">
        <w:rPr>
          <w:rFonts w:ascii="Times New Roman" w:hAnsi="Times New Roman" w:cs="Times New Roman"/>
          <w:i/>
          <w:iCs/>
        </w:rPr>
        <w:t>catégorie</w:t>
      </w:r>
      <w:r w:rsidRPr="00E05834">
        <w:rPr>
          <w:rFonts w:ascii="Times New Roman" w:hAnsi="Times New Roman" w:cs="Times New Roman"/>
        </w:rPr>
        <w:t xml:space="preserve"> </w:t>
      </w:r>
      <w:r w:rsidRPr="00E05834">
        <w:rPr>
          <w:rFonts w:ascii="Times New Roman" w:hAnsi="Times New Roman" w:cs="Times New Roman"/>
          <w:i/>
          <w:iCs/>
        </w:rPr>
        <w:t>de données de sécurité</w:t>
      </w:r>
      <w:r w:rsidRPr="00E05834">
        <w:rPr>
          <w:rFonts w:ascii="Times New Roman" w:hAnsi="Times New Roman" w:cs="Times New Roman"/>
        </w:rPr>
        <w:t xml:space="preserve">. </w:t>
      </w:r>
      <w:r w:rsidRPr="00E05834">
        <w:rPr>
          <w:rFonts w:ascii="Times New Roman" w:hAnsi="Times New Roman" w:cs="Times New Roman"/>
          <w:szCs w:val="23"/>
        </w:rPr>
        <w:t>Chaque dimension est constituée d'un ensemble d’attributs dont les valeurs peuvent être simples ou complexes. Certaines dimensions sont organisées en sous-dimensions selon la nature de leurs attributs. Un attribut du profil est défini par un nom, un type, une expression de préférence et une sémantique.</w:t>
      </w:r>
    </w:p>
    <w:p w14:paraId="6A4B0159" w14:textId="77777777" w:rsidR="00594842" w:rsidRDefault="00B33192" w:rsidP="00594842">
      <w:pPr>
        <w:keepNext/>
        <w:autoSpaceDE w:val="0"/>
        <w:autoSpaceDN w:val="0"/>
        <w:adjustRightInd w:val="0"/>
        <w:spacing w:before="0" w:after="0" w:line="240" w:lineRule="auto"/>
        <w:ind w:firstLine="0"/>
        <w:jc w:val="center"/>
      </w:pPr>
      <w:r w:rsidRPr="00E05834">
        <w:rPr>
          <w:rFonts w:ascii="Times New Roman" w:hAnsi="Times New Roman" w:cs="Times New Roman"/>
          <w:noProof/>
        </w:rPr>
        <w:lastRenderedPageBreak/>
        <w:drawing>
          <wp:inline distT="0" distB="0" distL="0" distR="0" wp14:anchorId="7E6667BB" wp14:editId="54017D0C">
            <wp:extent cx="5339715" cy="2543175"/>
            <wp:effectExtent l="76200" t="76200" r="127635" b="142875"/>
            <wp:docPr id="3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384" t="4243" r="8398" b="3245"/>
                    <a:stretch/>
                  </pic:blipFill>
                  <pic:spPr bwMode="auto">
                    <a:xfrm>
                      <a:off x="0" y="0"/>
                      <a:ext cx="5374303" cy="255964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059F9B" w14:textId="605DCFEB" w:rsidR="00B33192" w:rsidRPr="00594842" w:rsidRDefault="00594842" w:rsidP="00594842">
      <w:pPr>
        <w:pStyle w:val="Caption"/>
        <w:ind w:firstLine="0"/>
        <w:jc w:val="center"/>
        <w:rPr>
          <w:rFonts w:ascii="Times New Roman" w:hAnsi="Times New Roman" w:cs="Times New Roman"/>
          <w:color w:val="auto"/>
          <w:sz w:val="44"/>
          <w:szCs w:val="28"/>
        </w:rPr>
      </w:pPr>
      <w:bookmarkStart w:id="153" w:name="_Toc11857613"/>
      <w:bookmarkStart w:id="154" w:name="_Toc11857814"/>
      <w:r w:rsidRPr="00594842">
        <w:rPr>
          <w:b/>
          <w:bCs/>
          <w:color w:val="auto"/>
          <w:sz w:val="24"/>
          <w:szCs w:val="24"/>
        </w:rPr>
        <w:t>Figure 2.</w:t>
      </w:r>
      <w:r w:rsidRPr="00594842">
        <w:rPr>
          <w:b/>
          <w:bCs/>
          <w:color w:val="auto"/>
          <w:sz w:val="24"/>
          <w:szCs w:val="24"/>
        </w:rPr>
        <w:fldChar w:fldCharType="begin"/>
      </w:r>
      <w:r w:rsidRPr="00594842">
        <w:rPr>
          <w:b/>
          <w:bCs/>
          <w:color w:val="auto"/>
          <w:sz w:val="24"/>
          <w:szCs w:val="24"/>
        </w:rPr>
        <w:instrText xml:space="preserve"> SEQ Figure_2. \* ARABIC </w:instrText>
      </w:r>
      <w:r w:rsidRPr="00594842">
        <w:rPr>
          <w:b/>
          <w:bCs/>
          <w:color w:val="auto"/>
          <w:sz w:val="24"/>
          <w:szCs w:val="24"/>
        </w:rPr>
        <w:fldChar w:fldCharType="separate"/>
      </w:r>
      <w:r w:rsidR="00931C8C">
        <w:rPr>
          <w:b/>
          <w:bCs/>
          <w:noProof/>
          <w:color w:val="auto"/>
          <w:sz w:val="24"/>
          <w:szCs w:val="24"/>
        </w:rPr>
        <w:t>2</w:t>
      </w:r>
      <w:r w:rsidRPr="00594842">
        <w:rPr>
          <w:b/>
          <w:bCs/>
          <w:color w:val="auto"/>
          <w:sz w:val="24"/>
          <w:szCs w:val="24"/>
        </w:rPr>
        <w:fldChar w:fldCharType="end"/>
      </w:r>
      <w:r w:rsidRPr="00594842">
        <w:rPr>
          <w:color w:val="auto"/>
          <w:sz w:val="24"/>
          <w:szCs w:val="24"/>
        </w:rPr>
        <w:t xml:space="preserve"> Principales dimensions d’un profil</w:t>
      </w:r>
      <w:r w:rsidRPr="00594842">
        <w:rPr>
          <w:b/>
          <w:bCs/>
          <w:color w:val="auto"/>
          <w:sz w:val="24"/>
          <w:szCs w:val="24"/>
        </w:rPr>
        <w:t xml:space="preserve"> [BOUZEROUB, 2005]</w:t>
      </w:r>
      <w:bookmarkEnd w:id="153"/>
      <w:bookmarkEnd w:id="154"/>
    </w:p>
    <w:p w14:paraId="2EC8EC81" w14:textId="77777777" w:rsidR="00B33192" w:rsidRPr="00E05834" w:rsidRDefault="00B33192" w:rsidP="00023E9F">
      <w:pPr>
        <w:pStyle w:val="ListParagraph"/>
        <w:numPr>
          <w:ilvl w:val="0"/>
          <w:numId w:val="12"/>
        </w:numPr>
        <w:autoSpaceDE w:val="0"/>
        <w:autoSpaceDN w:val="0"/>
        <w:adjustRightInd w:val="0"/>
        <w:spacing w:before="0" w:after="0"/>
        <w:ind w:left="0" w:firstLine="360"/>
        <w:rPr>
          <w:rFonts w:ascii="Times New Roman" w:hAnsi="Times New Roman" w:cs="Times New Roman"/>
          <w:b/>
          <w:i/>
          <w:iCs/>
          <w:szCs w:val="24"/>
        </w:rPr>
      </w:pPr>
      <w:r w:rsidRPr="00E05834">
        <w:rPr>
          <w:rFonts w:ascii="Times New Roman" w:hAnsi="Times New Roman" w:cs="Times New Roman"/>
          <w:b/>
          <w:i/>
          <w:iCs/>
          <w:szCs w:val="24"/>
        </w:rPr>
        <w:t>Les données personnelles</w:t>
      </w:r>
    </w:p>
    <w:p w14:paraId="6D25D99E" w14:textId="77777777" w:rsidR="00B33192" w:rsidRPr="00E05834" w:rsidRDefault="00B33192" w:rsidP="000B1397">
      <w:r w:rsidRPr="00E05834">
        <w:t xml:space="preserve">Les données personnelles sont la partie statique du profil. Elles comprennent l’identité de l’utilisateur (nom, prénom, numéro de sécurité sociale, etc.), des données démographiques (âge, genre, adresse, situation familiale, nombre d’enfants, etc.), les contacts personnels et professionnels de l’utilisateur. </w:t>
      </w:r>
    </w:p>
    <w:p w14:paraId="09B1C2A1" w14:textId="20740EB3" w:rsidR="00B33192" w:rsidRPr="00E05834" w:rsidRDefault="00B33192" w:rsidP="000B1397">
      <w:r w:rsidRPr="00E05834">
        <w:t>Dans plusieurs approches ces données ne jouent pas un rôle dans le processus de recherche d’information.</w:t>
      </w:r>
    </w:p>
    <w:p w14:paraId="03845B75" w14:textId="77777777" w:rsidR="00B33192" w:rsidRPr="00E05834" w:rsidRDefault="00B33192" w:rsidP="00023E9F">
      <w:pPr>
        <w:pStyle w:val="ListParagraph"/>
        <w:numPr>
          <w:ilvl w:val="0"/>
          <w:numId w:val="12"/>
        </w:numPr>
        <w:autoSpaceDE w:val="0"/>
        <w:autoSpaceDN w:val="0"/>
        <w:adjustRightInd w:val="0"/>
        <w:spacing w:before="0" w:after="0"/>
        <w:ind w:left="0" w:firstLine="360"/>
        <w:rPr>
          <w:rFonts w:ascii="Times New Roman" w:hAnsi="Times New Roman" w:cs="Times New Roman"/>
          <w:b/>
          <w:i/>
          <w:iCs/>
          <w:szCs w:val="24"/>
        </w:rPr>
      </w:pPr>
      <w:r w:rsidRPr="00E05834">
        <w:rPr>
          <w:rFonts w:ascii="Times New Roman" w:hAnsi="Times New Roman" w:cs="Times New Roman"/>
          <w:b/>
          <w:i/>
          <w:iCs/>
          <w:szCs w:val="24"/>
        </w:rPr>
        <w:t>Le centre d’intérêt</w:t>
      </w:r>
    </w:p>
    <w:p w14:paraId="07B53721" w14:textId="77777777" w:rsidR="00B33192" w:rsidRPr="00E05834" w:rsidRDefault="00B33192" w:rsidP="000B1397">
      <w:r w:rsidRPr="00E05834">
        <w:t xml:space="preserve">Le centre d’intérêt exprime le domaine d’expertise de l’utilisateur ou son périmètre d’exploration. Il peut être défini par un ensemble de mots clés (concepts) ou un ensemble d’expressions logiques (requêtes). Dans de nombreuses approches l’importance de chaque concept est définie par une pondération des mots clés du centre d’intérêt. </w:t>
      </w:r>
    </w:p>
    <w:p w14:paraId="4E109320" w14:textId="77777777" w:rsidR="00B33192" w:rsidRPr="00E05834" w:rsidRDefault="00B33192" w:rsidP="000B1397">
      <w:r w:rsidRPr="00E05834">
        <w:t xml:space="preserve">Le centre d’intérêt peut être vu comme une </w:t>
      </w:r>
      <w:r w:rsidRPr="00422186">
        <w:rPr>
          <w:bCs/>
        </w:rPr>
        <w:t>présélection virtuelle</w:t>
      </w:r>
      <w:r w:rsidRPr="00E05834">
        <w:rPr>
          <w:b/>
          <w:bCs/>
        </w:rPr>
        <w:t xml:space="preserve"> </w:t>
      </w:r>
      <w:r w:rsidRPr="00E05834">
        <w:t>qui réduit la masse d’informations à prendre en compte.</w:t>
      </w:r>
    </w:p>
    <w:p w14:paraId="6CE91DEB" w14:textId="77777777" w:rsidR="00B33192" w:rsidRPr="00E05834" w:rsidRDefault="00B33192" w:rsidP="00023E9F">
      <w:pPr>
        <w:pStyle w:val="ListParagraph"/>
        <w:numPr>
          <w:ilvl w:val="0"/>
          <w:numId w:val="12"/>
        </w:numPr>
        <w:autoSpaceDE w:val="0"/>
        <w:autoSpaceDN w:val="0"/>
        <w:adjustRightInd w:val="0"/>
        <w:spacing w:before="0" w:after="0"/>
        <w:rPr>
          <w:rFonts w:ascii="Times New Roman" w:hAnsi="Times New Roman" w:cs="Times New Roman"/>
          <w:b/>
          <w:i/>
          <w:iCs/>
          <w:szCs w:val="24"/>
        </w:rPr>
      </w:pPr>
      <w:r w:rsidRPr="00E05834">
        <w:rPr>
          <w:rFonts w:ascii="Times New Roman" w:hAnsi="Times New Roman" w:cs="Times New Roman"/>
          <w:b/>
          <w:i/>
          <w:iCs/>
          <w:szCs w:val="24"/>
        </w:rPr>
        <w:t>La qualité attendue</w:t>
      </w:r>
    </w:p>
    <w:p w14:paraId="580626A5" w14:textId="58271CD6" w:rsidR="000B1397" w:rsidRDefault="00B33192" w:rsidP="00285CDF">
      <w:r w:rsidRPr="00E05834">
        <w:t xml:space="preserve">La qualité est un des facteurs clés de la personnalisation, elle permet d’exprimer des préférences extrinsèques sur l’origine de l’information, sa précision, sa fraîcheur, sa durée de validité, le temps nécessaire pour la produire ou la crédibilité de sa source. Les attributs de cette dimension expriment la qualité attendue ou espérée, elle sera confrontée à la qualité effective produite par le système de recherche d'informations. </w:t>
      </w:r>
    </w:p>
    <w:p w14:paraId="6F8A11A9" w14:textId="1ED46B05" w:rsidR="00285CDF" w:rsidRDefault="00285CDF" w:rsidP="00285CDF"/>
    <w:p w14:paraId="561A6493" w14:textId="4D91395D" w:rsidR="00285CDF" w:rsidRDefault="00285CDF" w:rsidP="00285CDF"/>
    <w:p w14:paraId="57527615" w14:textId="1188E08B" w:rsidR="00285CDF" w:rsidRDefault="00285CDF" w:rsidP="00285CDF"/>
    <w:p w14:paraId="4B1AF0F6" w14:textId="77777777" w:rsidR="00285CDF" w:rsidRPr="00E05834" w:rsidRDefault="00285CDF" w:rsidP="00285CDF"/>
    <w:p w14:paraId="64E291E8" w14:textId="77777777" w:rsidR="00B33192" w:rsidRPr="00E05834" w:rsidRDefault="00B33192" w:rsidP="00023E9F">
      <w:pPr>
        <w:pStyle w:val="ListParagraph"/>
        <w:numPr>
          <w:ilvl w:val="0"/>
          <w:numId w:val="12"/>
        </w:numPr>
        <w:autoSpaceDE w:val="0"/>
        <w:autoSpaceDN w:val="0"/>
        <w:adjustRightInd w:val="0"/>
        <w:spacing w:before="0" w:after="0"/>
        <w:rPr>
          <w:rFonts w:ascii="Times New Roman" w:hAnsi="Times New Roman" w:cs="Times New Roman"/>
          <w:b/>
          <w:i/>
          <w:iCs/>
          <w:szCs w:val="24"/>
        </w:rPr>
      </w:pPr>
      <w:r w:rsidRPr="00E05834">
        <w:rPr>
          <w:rFonts w:ascii="Times New Roman" w:hAnsi="Times New Roman" w:cs="Times New Roman"/>
          <w:b/>
          <w:i/>
          <w:iCs/>
          <w:szCs w:val="24"/>
        </w:rPr>
        <w:lastRenderedPageBreak/>
        <w:t>Les préférences de livraison</w:t>
      </w:r>
    </w:p>
    <w:p w14:paraId="6304510A" w14:textId="77777777" w:rsidR="00B33192" w:rsidRPr="00E05834" w:rsidRDefault="00B33192" w:rsidP="000B1397">
      <w:r w:rsidRPr="00E05834">
        <w:t>Les préférences de livraison concernent d’abord tout ce qui est lié aux modalités de présentation des résultats en fonction de la plateforme, de la nature et du volume des informations délivrées, des préférences esthétiques ou visuelles de l’utilisateur. A ces modalités de présentation, on peut ajouter les modalités d’exécution, décrivant le moment d’exécution d’une requête, la manière de notifier les résultats et la quantité de résultats que l’on souhaite recevoir.</w:t>
      </w:r>
    </w:p>
    <w:p w14:paraId="37A5CBB8" w14:textId="77777777" w:rsidR="00B33192" w:rsidRPr="00E05834" w:rsidRDefault="00B33192" w:rsidP="00023E9F">
      <w:pPr>
        <w:pStyle w:val="ListParagraph"/>
        <w:numPr>
          <w:ilvl w:val="0"/>
          <w:numId w:val="12"/>
        </w:numPr>
        <w:autoSpaceDE w:val="0"/>
        <w:autoSpaceDN w:val="0"/>
        <w:adjustRightInd w:val="0"/>
        <w:spacing w:before="0" w:after="0"/>
        <w:rPr>
          <w:rFonts w:ascii="Times New Roman" w:hAnsi="Times New Roman" w:cs="Times New Roman"/>
          <w:b/>
          <w:i/>
          <w:iCs/>
          <w:szCs w:val="24"/>
        </w:rPr>
      </w:pPr>
      <w:r w:rsidRPr="00E05834">
        <w:rPr>
          <w:rFonts w:ascii="Times New Roman" w:hAnsi="Times New Roman" w:cs="Times New Roman"/>
          <w:b/>
          <w:i/>
          <w:iCs/>
          <w:szCs w:val="24"/>
        </w:rPr>
        <w:t>La sécurité</w:t>
      </w:r>
    </w:p>
    <w:p w14:paraId="6E851893" w14:textId="77777777" w:rsidR="00B33192" w:rsidRPr="00E05834" w:rsidRDefault="00B33192" w:rsidP="000B1397">
      <w:bookmarkStart w:id="155" w:name="OLE_LINK1"/>
      <w:bookmarkStart w:id="156" w:name="OLE_LINK2"/>
      <w:r w:rsidRPr="00E05834">
        <w:t>La sécurité est une dimension fondamentale du profil</w:t>
      </w:r>
      <w:bookmarkEnd w:id="155"/>
      <w:bookmarkEnd w:id="156"/>
      <w:r w:rsidRPr="00E05834">
        <w:t xml:space="preserve">. Elle peut concerner les données que l’on interroge ou modifie, les informations que l’on calcule, les requêtes utilisateurs elles-mêmes ou les autres dimensions du profil. </w:t>
      </w:r>
    </w:p>
    <w:p w14:paraId="030CAB3A" w14:textId="77777777" w:rsidR="00B33192" w:rsidRPr="00E05834" w:rsidRDefault="00B33192" w:rsidP="00620617">
      <w:pPr>
        <w:spacing w:before="0"/>
        <w:rPr>
          <w:rFonts w:ascii="Times New Roman" w:hAnsi="Times New Roman" w:cs="Times New Roman"/>
        </w:rPr>
      </w:pPr>
      <w:r w:rsidRPr="00E05834">
        <w:rPr>
          <w:rFonts w:ascii="Times New Roman" w:hAnsi="Times New Roman" w:cs="Times New Roman"/>
        </w:rPr>
        <w:t>La sécurité du processus exprime la volonté de l’utilisateur de cacher un traitement qu’il effectue. Ceci peut être fait en définissant le degré de visibilité de certaines opérations.</w:t>
      </w:r>
    </w:p>
    <w:p w14:paraId="1811923C" w14:textId="77777777" w:rsidR="00B33192" w:rsidRPr="00E05834" w:rsidRDefault="00B33192" w:rsidP="00023E9F">
      <w:pPr>
        <w:pStyle w:val="ListParagraph"/>
        <w:numPr>
          <w:ilvl w:val="0"/>
          <w:numId w:val="12"/>
        </w:numPr>
        <w:autoSpaceDE w:val="0"/>
        <w:autoSpaceDN w:val="0"/>
        <w:adjustRightInd w:val="0"/>
        <w:spacing w:before="0" w:after="0"/>
        <w:rPr>
          <w:rFonts w:ascii="Times New Roman" w:hAnsi="Times New Roman" w:cs="Times New Roman"/>
          <w:b/>
          <w:i/>
          <w:iCs/>
          <w:szCs w:val="24"/>
        </w:rPr>
      </w:pPr>
      <w:r w:rsidRPr="00E05834">
        <w:rPr>
          <w:rFonts w:ascii="Times New Roman" w:hAnsi="Times New Roman" w:cs="Times New Roman"/>
          <w:b/>
          <w:i/>
          <w:iCs/>
          <w:szCs w:val="24"/>
        </w:rPr>
        <w:t>L’historique des interactions de l’utilisateur</w:t>
      </w:r>
    </w:p>
    <w:p w14:paraId="7523CA2F" w14:textId="77777777" w:rsidR="00B33192" w:rsidRPr="00DB3D8A" w:rsidRDefault="00B33192" w:rsidP="000B1397">
      <w:r w:rsidRPr="00E05834">
        <w:t xml:space="preserve">Cette dimension regroupe l’ensemble des informations collectées sur le comportement de l’utilisateur, que ces informations soient directement fournies par lui ou qu’elles soient récupérées ou dérivées à son insu (implicitement ou explicitement). Les informations de l’historique des requêtes de l’utilisateur ne sont pas utilisées directement dans le processus de personnalisation, mais sont analysées afin de compléter le profil ou de mettre à jour le contenu de ce dernier. </w:t>
      </w:r>
    </w:p>
    <w:p w14:paraId="79105B5E" w14:textId="458B9D07" w:rsidR="00B33192" w:rsidRPr="00E05834" w:rsidRDefault="00B33192" w:rsidP="000B1397">
      <w:pPr>
        <w:pStyle w:val="Heading3"/>
      </w:pPr>
      <w:bookmarkStart w:id="157" w:name="_Toc11850421"/>
      <w:r w:rsidRPr="00E05834">
        <w:t>Construction du profil</w:t>
      </w:r>
      <w:bookmarkEnd w:id="157"/>
      <w:r w:rsidRPr="00E05834">
        <w:t xml:space="preserve"> </w:t>
      </w:r>
    </w:p>
    <w:p w14:paraId="038E0D61" w14:textId="77777777" w:rsidR="00B33192" w:rsidRDefault="00B33192" w:rsidP="000B1397">
      <w:r w:rsidRPr="00E05834">
        <w:t xml:space="preserve">La construction du profil traduit un processus qui permet d’instancier sa représentation à partir de diverses sources d’information. </w:t>
      </w:r>
      <w:r>
        <w:t>Ce processus peut se faire explicitement, implicitement ou de façon</w:t>
      </w:r>
      <w:r w:rsidRPr="00E05834">
        <w:t xml:space="preserve"> hybride.</w:t>
      </w:r>
    </w:p>
    <w:p w14:paraId="7BA3E8D3" w14:textId="77777777" w:rsidR="00B33192" w:rsidRPr="004E014F" w:rsidRDefault="00B33192" w:rsidP="00CC60EE">
      <w:pPr>
        <w:pStyle w:val="Heading4"/>
      </w:pPr>
      <w:r>
        <w:t>Construction</w:t>
      </w:r>
      <w:r w:rsidRPr="004E014F">
        <w:t xml:space="preserve"> </w:t>
      </w:r>
      <w:r w:rsidRPr="000B1397">
        <w:t>explicite</w:t>
      </w:r>
      <w:r w:rsidRPr="004E014F">
        <w:t xml:space="preserve"> </w:t>
      </w:r>
    </w:p>
    <w:p w14:paraId="6A9C038D" w14:textId="639AFD9C" w:rsidR="00FD2683" w:rsidRPr="00C75FB2" w:rsidRDefault="00B33192" w:rsidP="00285CDF">
      <w:pPr>
        <w:rPr>
          <w:rFonts w:ascii="Times-Roman" w:hAnsi="Times-Roman" w:cs="Times-Roman"/>
          <w:szCs w:val="24"/>
        </w:rPr>
      </w:pPr>
      <w:r w:rsidRPr="00E05834">
        <w:t>Ce</w:t>
      </w:r>
      <w:r>
        <w:t xml:space="preserve">tte approche de construction de profil </w:t>
      </w:r>
      <w:r w:rsidRPr="00E05834">
        <w:t xml:space="preserve">se base uniquement sur les informations fournies par l’utilisateur tel un remplissage de formulaire. Cette </w:t>
      </w:r>
      <w:r>
        <w:t>dernière</w:t>
      </w:r>
      <w:r w:rsidRPr="00E05834">
        <w:t xml:space="preserve"> n’est pas entièrement satisfaisante</w:t>
      </w:r>
      <w:r>
        <w:t xml:space="preserve"> et est </w:t>
      </w:r>
      <w:r w:rsidRPr="00A6417D">
        <w:t>limitée par le fait que les utilisateurs</w:t>
      </w:r>
      <w:r>
        <w:t xml:space="preserve"> </w:t>
      </w:r>
      <w:r w:rsidRPr="00A6417D">
        <w:t>ont souvent des idées vagues sur leurs préférences et sont donc</w:t>
      </w:r>
      <w:r>
        <w:t xml:space="preserve"> </w:t>
      </w:r>
      <w:r w:rsidRPr="00A6417D">
        <w:t>incapables d'exprimer leurs besoins d'une manière claire</w:t>
      </w:r>
      <w:r>
        <w:t xml:space="preserve"> et précise. De plus</w:t>
      </w:r>
      <w:r w:rsidRPr="00E05834">
        <w:t xml:space="preserve"> la méfiance des utilisateurs (non-divulgation des coordonnées, données erronées, etc) </w:t>
      </w:r>
      <w:r>
        <w:rPr>
          <w:rFonts w:ascii="Times-Roman" w:hAnsi="Times-Roman" w:cs="Times-Roman"/>
          <w:szCs w:val="24"/>
        </w:rPr>
        <w:t>engendre une détérioration de l'efficacité du système de recherche.</w:t>
      </w:r>
      <w:r>
        <w:t xml:space="preserve"> Toutes c</w:t>
      </w:r>
      <w:r w:rsidRPr="006A39AA">
        <w:t>es limitations</w:t>
      </w:r>
      <w:r>
        <w:t xml:space="preserve"> ont </w:t>
      </w:r>
      <w:r w:rsidRPr="006A39AA">
        <w:t>condui</w:t>
      </w:r>
      <w:r>
        <w:t>t</w:t>
      </w:r>
      <w:r w:rsidRPr="006A39AA">
        <w:t xml:space="preserve"> à l’adoption d’</w:t>
      </w:r>
      <w:r>
        <w:t xml:space="preserve">une </w:t>
      </w:r>
      <w:r w:rsidRPr="006A39AA">
        <w:t xml:space="preserve">approche de </w:t>
      </w:r>
      <w:r>
        <w:t>construction</w:t>
      </w:r>
      <w:r w:rsidRPr="006A39AA">
        <w:t xml:space="preserve"> implicite qui</w:t>
      </w:r>
      <w:r>
        <w:t xml:space="preserve"> </w:t>
      </w:r>
      <w:r w:rsidRPr="006A39AA">
        <w:t>ne nécessite aucune implication de l'utilisateur</w:t>
      </w:r>
      <w:r>
        <w:t xml:space="preserve"> </w:t>
      </w:r>
      <w:r w:rsidRPr="009F7B5C">
        <w:rPr>
          <w:b/>
        </w:rPr>
        <w:t>[</w:t>
      </w:r>
      <w:r>
        <w:rPr>
          <w:b/>
        </w:rPr>
        <w:t>Ziani et Touati</w:t>
      </w:r>
      <w:r w:rsidRPr="009F7B5C">
        <w:rPr>
          <w:b/>
        </w:rPr>
        <w:t>,</w:t>
      </w:r>
      <w:r>
        <w:rPr>
          <w:b/>
        </w:rPr>
        <w:t xml:space="preserve"> </w:t>
      </w:r>
      <w:r w:rsidRPr="009F7B5C">
        <w:rPr>
          <w:b/>
        </w:rPr>
        <w:t>201</w:t>
      </w:r>
      <w:r>
        <w:rPr>
          <w:b/>
        </w:rPr>
        <w:t>8</w:t>
      </w:r>
      <w:r w:rsidRPr="009F7B5C">
        <w:rPr>
          <w:b/>
        </w:rPr>
        <w:t>]</w:t>
      </w:r>
      <w:r>
        <w:rPr>
          <w:rFonts w:ascii="Times-Roman" w:hAnsi="Times-Roman" w:cs="Times-Roman"/>
          <w:szCs w:val="24"/>
        </w:rPr>
        <w:t>.</w:t>
      </w:r>
    </w:p>
    <w:p w14:paraId="45326F83" w14:textId="77777777" w:rsidR="00B33192" w:rsidRPr="00E05834" w:rsidRDefault="00B33192" w:rsidP="00D5766E">
      <w:pPr>
        <w:pStyle w:val="Heading4"/>
        <w:rPr>
          <w:rFonts w:cs="Times New Roman"/>
        </w:rPr>
      </w:pPr>
      <w:r w:rsidRPr="00DD16B6">
        <w:t>Construction</w:t>
      </w:r>
      <w:r w:rsidRPr="004E014F">
        <w:t xml:space="preserve"> </w:t>
      </w:r>
      <w:r>
        <w:rPr>
          <w:rFonts w:cs="Times New Roman"/>
        </w:rPr>
        <w:t>i</w:t>
      </w:r>
      <w:r w:rsidRPr="00E05834">
        <w:rPr>
          <w:rFonts w:cs="Times New Roman"/>
        </w:rPr>
        <w:t xml:space="preserve">mplicite </w:t>
      </w:r>
    </w:p>
    <w:p w14:paraId="3AECDD0A" w14:textId="77777777" w:rsidR="00B33192" w:rsidRPr="00943532" w:rsidRDefault="00B33192" w:rsidP="00CD1D4D">
      <w:r w:rsidRPr="00E05834">
        <w:rPr>
          <w:rFonts w:ascii="Times New Roman" w:hAnsi="Times New Roman" w:cs="Times New Roman"/>
        </w:rPr>
        <w:t xml:space="preserve">L’approche implicite permet de déduire automatiquement le profil utilisateur, non pas à partir de ses </w:t>
      </w:r>
      <w:r w:rsidRPr="00943532">
        <w:t xml:space="preserve">interactions explicites avec le système, mais à partir d’informations collectées automatiquement lors de ses sessions d’utilisation du système. En bref, le comportement de l’utilisateur au sein du système est la source permettant de prédire implicitement son profil </w:t>
      </w:r>
      <w:r w:rsidRPr="00943532">
        <w:rPr>
          <w:b/>
        </w:rPr>
        <w:t>[Ziani et Touati, 2018]</w:t>
      </w:r>
      <w:r w:rsidRPr="00943532">
        <w:t xml:space="preserve">. </w:t>
      </w:r>
    </w:p>
    <w:p w14:paraId="2BE8AA6A" w14:textId="3CA2281B" w:rsidR="00B33192" w:rsidRPr="00A2433B" w:rsidRDefault="00B33192" w:rsidP="00CD1D4D">
      <w:pPr>
        <w:rPr>
          <w:rFonts w:ascii="Times New Roman" w:hAnsi="Times New Roman" w:cs="Times New Roman"/>
        </w:rPr>
      </w:pPr>
      <w:r w:rsidRPr="00943532">
        <w:lastRenderedPageBreak/>
        <w:t xml:space="preserve">La </w:t>
      </w:r>
      <w:r w:rsidR="00A21429" w:rsidRPr="00943532">
        <w:t>non-implication</w:t>
      </w:r>
      <w:r w:rsidRPr="00943532">
        <w:t xml:space="preserve"> de l'utilisateur dans la construction de son profil présente plusieurs avantages notamment, éviter aux utilisateurs de perdre du temps en remplissant des formulaires et en émettant des jugements, éviter</w:t>
      </w:r>
      <w:r>
        <w:rPr>
          <w:rFonts w:ascii="Times-Roman" w:hAnsi="Times-Roman" w:cs="Times-Roman"/>
        </w:rPr>
        <w:t xml:space="preserve"> les informations erronées fournies par les utilisateurs en raison de leur méfiance du système, prédire efficacement la classe d’appartenance des utilisateurs, etc.</w:t>
      </w:r>
    </w:p>
    <w:p w14:paraId="17DE7FEC" w14:textId="77777777" w:rsidR="00B33192" w:rsidRPr="00B4631F" w:rsidRDefault="00B33192" w:rsidP="00CD1D4D">
      <w:pPr>
        <w:pStyle w:val="Heading4"/>
        <w:rPr>
          <w:rFonts w:eastAsia="LMRoman12-Regular"/>
        </w:rPr>
      </w:pPr>
      <w:r w:rsidRPr="00CD1D4D">
        <w:t>Construction</w:t>
      </w:r>
      <w:r w:rsidRPr="004E014F">
        <w:t xml:space="preserve"> </w:t>
      </w:r>
      <w:r w:rsidRPr="00B4631F">
        <w:t>hybride</w:t>
      </w:r>
    </w:p>
    <w:p w14:paraId="4DDE4B4A" w14:textId="77777777" w:rsidR="00B33192" w:rsidRPr="00C75FB2" w:rsidRDefault="00B33192" w:rsidP="000712AC">
      <w:pPr>
        <w:spacing w:before="0"/>
        <w:ind w:firstLine="540"/>
        <w:rPr>
          <w:rFonts w:ascii="Times New Roman" w:hAnsi="Times New Roman" w:cs="Times New Roman"/>
        </w:rPr>
      </w:pPr>
      <w:r w:rsidRPr="00E05834">
        <w:rPr>
          <w:rFonts w:ascii="Times New Roman" w:hAnsi="Times New Roman" w:cs="Times New Roman"/>
        </w:rPr>
        <w:t>Ce</w:t>
      </w:r>
      <w:r>
        <w:rPr>
          <w:rFonts w:ascii="Times New Roman" w:hAnsi="Times New Roman" w:cs="Times New Roman"/>
        </w:rPr>
        <w:t>tte technique permet une construction très efficace du profil utilisateur car elle combine les avantages de</w:t>
      </w:r>
      <w:r w:rsidRPr="00E05834">
        <w:rPr>
          <w:rFonts w:ascii="Times New Roman" w:hAnsi="Times New Roman" w:cs="Times New Roman"/>
        </w:rPr>
        <w:t xml:space="preserve"> l’approche explicite, qui permet de </w:t>
      </w:r>
      <w:r>
        <w:rPr>
          <w:rFonts w:ascii="Times New Roman" w:hAnsi="Times New Roman" w:cs="Times New Roman"/>
        </w:rPr>
        <w:t xml:space="preserve">prendre en compte les caractéristiques statiques de l’utilisateur </w:t>
      </w:r>
      <w:r w:rsidRPr="00E05834">
        <w:rPr>
          <w:rFonts w:ascii="Times New Roman" w:hAnsi="Times New Roman" w:cs="Times New Roman"/>
        </w:rPr>
        <w:t>récolt</w:t>
      </w:r>
      <w:r>
        <w:rPr>
          <w:rFonts w:ascii="Times New Roman" w:hAnsi="Times New Roman" w:cs="Times New Roman"/>
        </w:rPr>
        <w:t>ées</w:t>
      </w:r>
      <w:r w:rsidRPr="00E05834">
        <w:rPr>
          <w:rFonts w:ascii="Times New Roman" w:hAnsi="Times New Roman" w:cs="Times New Roman"/>
        </w:rPr>
        <w:t xml:space="preserve"> à travers des formulaires, et l’approche implicite, qui récupère les </w:t>
      </w:r>
      <w:r>
        <w:rPr>
          <w:rFonts w:ascii="Times New Roman" w:hAnsi="Times New Roman" w:cs="Times New Roman"/>
        </w:rPr>
        <w:t xml:space="preserve">caractéristiques de l’utilisateur à travers son </w:t>
      </w:r>
      <w:r w:rsidRPr="00E05834">
        <w:rPr>
          <w:rFonts w:ascii="Times New Roman" w:hAnsi="Times New Roman" w:cs="Times New Roman"/>
        </w:rPr>
        <w:t>comportement</w:t>
      </w:r>
      <w:r>
        <w:rPr>
          <w:rFonts w:ascii="Times New Roman" w:hAnsi="Times New Roman" w:cs="Times New Roman"/>
        </w:rPr>
        <w:t xml:space="preserve"> </w:t>
      </w:r>
      <w:r w:rsidRPr="009F7B5C">
        <w:rPr>
          <w:b/>
        </w:rPr>
        <w:t>[</w:t>
      </w:r>
      <w:r w:rsidRPr="003F7707">
        <w:rPr>
          <w:b/>
          <w:szCs w:val="24"/>
        </w:rPr>
        <w:t xml:space="preserve">Sumitkumar Kanoje et al. </w:t>
      </w:r>
      <w:r w:rsidRPr="009F7B5C">
        <w:rPr>
          <w:b/>
        </w:rPr>
        <w:t>201</w:t>
      </w:r>
      <w:r>
        <w:rPr>
          <w:b/>
        </w:rPr>
        <w:t>4</w:t>
      </w:r>
      <w:r w:rsidRPr="009F7B5C">
        <w:rPr>
          <w:b/>
        </w:rPr>
        <w:t>]</w:t>
      </w:r>
      <w:r w:rsidRPr="00E05834">
        <w:rPr>
          <w:rFonts w:ascii="Times New Roman" w:hAnsi="Times New Roman" w:cs="Times New Roman"/>
        </w:rPr>
        <w:t>.</w:t>
      </w:r>
    </w:p>
    <w:p w14:paraId="63FB2574" w14:textId="65B79635" w:rsidR="00B33192" w:rsidRPr="00E05834" w:rsidRDefault="00B33192" w:rsidP="00CD1D4D">
      <w:pPr>
        <w:pStyle w:val="Heading3"/>
      </w:pPr>
      <w:bookmarkStart w:id="158" w:name="_Toc11850422"/>
      <w:r w:rsidRPr="00E05834">
        <w:t>Evolution du profil</w:t>
      </w:r>
      <w:bookmarkEnd w:id="158"/>
    </w:p>
    <w:p w14:paraId="34D8CF99" w14:textId="77777777" w:rsidR="00B33192" w:rsidRPr="00E05834" w:rsidRDefault="00B33192" w:rsidP="00B33192">
      <w:pPr>
        <w:spacing w:after="0"/>
        <w:rPr>
          <w:rFonts w:ascii="Times New Roman" w:hAnsi="Times New Roman" w:cs="Times New Roman"/>
        </w:rPr>
      </w:pPr>
      <w:r w:rsidRPr="00E05834">
        <w:rPr>
          <w:rFonts w:ascii="Times New Roman" w:hAnsi="Times New Roman" w:cs="Times New Roman"/>
        </w:rPr>
        <w:t xml:space="preserve">L’évolution du profil désigne leur adaptation à la variation des centres d’intérêt des utilisateurs qu’ils décrivent, et par conséquent, de leurs besoins en information au cours du temps. </w:t>
      </w:r>
    </w:p>
    <w:p w14:paraId="7CA0EF1A" w14:textId="77777777" w:rsidR="00B33192" w:rsidRPr="00E05834" w:rsidRDefault="00B33192" w:rsidP="000712AC">
      <w:pPr>
        <w:spacing w:before="0"/>
        <w:ind w:firstLine="540"/>
        <w:rPr>
          <w:rFonts w:ascii="Times New Roman" w:hAnsi="Times New Roman" w:cs="Times New Roman"/>
        </w:rPr>
      </w:pPr>
      <w:r w:rsidRPr="00E05834">
        <w:rPr>
          <w:rFonts w:ascii="Times New Roman" w:hAnsi="Times New Roman" w:cs="Times New Roman"/>
        </w:rPr>
        <w:t xml:space="preserve">La phase d’évolution ne prend un sens que lorsque le profil a une structure </w:t>
      </w:r>
      <w:r>
        <w:rPr>
          <w:rFonts w:ascii="Times New Roman" w:hAnsi="Times New Roman" w:cs="Times New Roman"/>
        </w:rPr>
        <w:t>stable</w:t>
      </w:r>
      <w:r w:rsidRPr="00E05834">
        <w:rPr>
          <w:rFonts w:ascii="Times New Roman" w:hAnsi="Times New Roman" w:cs="Times New Roman"/>
        </w:rPr>
        <w:t>, ce qui permet de distinguer les besoins à court terme, construits à partir de la session d’interaction courante, des besoins à long terme qui sont une réelle représentation des centres d’intérêt persistants de l’utilisateur.</w:t>
      </w:r>
    </w:p>
    <w:p w14:paraId="4501C66F" w14:textId="67C89C5F" w:rsidR="00B33192" w:rsidRPr="00EF4CEF" w:rsidRDefault="00B33192" w:rsidP="00C94DB9">
      <w:pPr>
        <w:pStyle w:val="Heading2"/>
      </w:pPr>
      <w:bookmarkStart w:id="159" w:name="_Toc11850423"/>
      <w:r w:rsidRPr="00C94DB9">
        <w:t>Techniques</w:t>
      </w:r>
      <w:r w:rsidRPr="00EF4CEF">
        <w:t xml:space="preserve"> d</w:t>
      </w:r>
      <w:bookmarkStart w:id="160" w:name="OLE_LINK3"/>
      <w:r>
        <w:t xml:space="preserve">e </w:t>
      </w:r>
      <w:r w:rsidRPr="00A6521D">
        <w:t>construction</w:t>
      </w:r>
      <w:r>
        <w:t xml:space="preserve"> </w:t>
      </w:r>
      <w:r w:rsidRPr="00EF4CEF">
        <w:t>d’un profil</w:t>
      </w:r>
      <w:bookmarkEnd w:id="159"/>
      <w:r>
        <w:t xml:space="preserve"> </w:t>
      </w:r>
      <w:bookmarkEnd w:id="160"/>
    </w:p>
    <w:p w14:paraId="70267241" w14:textId="77777777" w:rsidR="00B33192" w:rsidRDefault="00B33192" w:rsidP="00A6521D">
      <w:r w:rsidRPr="00D227B6">
        <w:t>Dans le ca</w:t>
      </w:r>
      <w:r>
        <w:t>dre</w:t>
      </w:r>
      <w:r w:rsidRPr="00D227B6">
        <w:t xml:space="preserve"> de ce travail, nous nous intéressons à </w:t>
      </w:r>
      <w:r>
        <w:t xml:space="preserve">la construction hybride de profil utilisateur, pour mieux comprendre le fonctionnement de cette dernière </w:t>
      </w:r>
      <w:r w:rsidRPr="00D227B6">
        <w:t xml:space="preserve">nous </w:t>
      </w:r>
      <w:r>
        <w:t xml:space="preserve">allons </w:t>
      </w:r>
      <w:r w:rsidRPr="00D227B6">
        <w:t>détaill</w:t>
      </w:r>
      <w:r>
        <w:t>er</w:t>
      </w:r>
      <w:r w:rsidRPr="00D227B6">
        <w:t xml:space="preserve"> dans ce qui suit</w:t>
      </w:r>
      <w:r>
        <w:t xml:space="preserve"> les techniques de construction explicite ainsi que les techniques de construction implicite de profil utilisateur.</w:t>
      </w:r>
      <w:r w:rsidRPr="00D227B6">
        <w:t xml:space="preserve"> </w:t>
      </w:r>
    </w:p>
    <w:p w14:paraId="0DFA10F7" w14:textId="42178267" w:rsidR="00B33192" w:rsidRDefault="00B33192" w:rsidP="00A6521D">
      <w:pPr>
        <w:pStyle w:val="Heading3"/>
      </w:pPr>
      <w:bookmarkStart w:id="161" w:name="_Toc11850424"/>
      <w:r>
        <w:t>Techniques de construction explicite</w:t>
      </w:r>
      <w:bookmarkEnd w:id="161"/>
      <w:r>
        <w:t xml:space="preserve"> </w:t>
      </w:r>
    </w:p>
    <w:p w14:paraId="4D699631" w14:textId="77777777" w:rsidR="00B33192" w:rsidRDefault="00B33192" w:rsidP="00A6521D">
      <w:r>
        <w:t>Les techniques de construction explicite de profil permettent aux utilisateurs de fournir eux-mêmes leurs informations et leurs domaines d’intérêt via des formulaires dédiés. Cette opération est réalisée au moment de l’enregistrement dans un service web ou dans un système de recherche. Ces informations peuvent être le nom, l’adresse, l’email, des informations de facturation, ou d'autres informations pouvant être intéressantes pour le service ou le système en question.</w:t>
      </w:r>
    </w:p>
    <w:p w14:paraId="66B3B40F" w14:textId="77FE8ED2" w:rsidR="00B33192" w:rsidRDefault="00B33192" w:rsidP="00A6521D">
      <w:r>
        <w:t>Ce type de collecte est utilisé dans plusieurs systèmes de recherche d’information personnalisée comme par exemple le service de personnalisation en ligne Google Alertes qui permet à l’utilisateur de saisir une requête avec des mots clés servant à l’</w:t>
      </w:r>
      <w:r>
        <w:rPr>
          <w:rFonts w:ascii="Times New Roman" w:hAnsi="Times New Roman" w:cs="Times New Roman"/>
          <w:bCs/>
          <w:szCs w:val="24"/>
          <w:shd w:val="clear" w:color="auto" w:fill="FFFFFF"/>
        </w:rPr>
        <w:t>a</w:t>
      </w:r>
      <w:r w:rsidRPr="00890012">
        <w:rPr>
          <w:rFonts w:ascii="Times New Roman" w:hAnsi="Times New Roman" w:cs="Times New Roman"/>
          <w:bCs/>
          <w:szCs w:val="24"/>
          <w:shd w:val="clear" w:color="auto" w:fill="FFFFFF"/>
        </w:rPr>
        <w:t>lert</w:t>
      </w:r>
      <w:r>
        <w:rPr>
          <w:rFonts w:ascii="Times New Roman" w:hAnsi="Times New Roman" w:cs="Times New Roman"/>
          <w:bCs/>
          <w:szCs w:val="24"/>
          <w:shd w:val="clear" w:color="auto" w:fill="FFFFFF"/>
        </w:rPr>
        <w:t>er</w:t>
      </w:r>
      <w:r w:rsidRPr="00890012">
        <w:rPr>
          <w:rFonts w:ascii="Times New Roman" w:hAnsi="Times New Roman" w:cs="Times New Roman"/>
          <w:szCs w:val="24"/>
          <w:shd w:val="clear" w:color="auto" w:fill="FFFFFF"/>
        </w:rPr>
        <w:t> </w:t>
      </w:r>
      <w:r>
        <w:rPr>
          <w:rFonts w:ascii="Times New Roman" w:hAnsi="Times New Roman" w:cs="Times New Roman"/>
          <w:szCs w:val="24"/>
          <w:shd w:val="clear" w:color="auto" w:fill="FFFFFF"/>
        </w:rPr>
        <w:t>par</w:t>
      </w:r>
      <w:r w:rsidRPr="00890012">
        <w:rPr>
          <w:rFonts w:ascii="Times New Roman" w:hAnsi="Times New Roman" w:cs="Times New Roman"/>
          <w:szCs w:val="24"/>
          <w:shd w:val="clear" w:color="auto" w:fill="FFFFFF"/>
        </w:rPr>
        <w:t> </w:t>
      </w:r>
      <w:hyperlink r:id="rId46" w:tooltip="E-mail" w:history="1">
        <w:r w:rsidRPr="007B7567">
          <w:rPr>
            <w:rStyle w:val="Hyperlink"/>
            <w:rFonts w:ascii="Times New Roman" w:hAnsi="Times New Roman" w:cs="Times New Roman"/>
            <w:color w:val="auto"/>
            <w:szCs w:val="24"/>
            <w:u w:val="none"/>
            <w:shd w:val="clear" w:color="auto" w:fill="FFFFFF"/>
          </w:rPr>
          <w:t>e-mail</w:t>
        </w:r>
      </w:hyperlink>
      <w:r w:rsidRPr="007B7567">
        <w:rPr>
          <w:rFonts w:ascii="Times New Roman" w:hAnsi="Times New Roman" w:cs="Times New Roman"/>
          <w:szCs w:val="24"/>
          <w:shd w:val="clear" w:color="auto" w:fill="FFFFFF"/>
        </w:rPr>
        <w:t> </w:t>
      </w:r>
      <w:r w:rsidRPr="00890012">
        <w:rPr>
          <w:rFonts w:ascii="Times New Roman" w:hAnsi="Times New Roman" w:cs="Times New Roman"/>
          <w:szCs w:val="24"/>
          <w:shd w:val="clear" w:color="auto" w:fill="FFFFFF"/>
        </w:rPr>
        <w:t xml:space="preserve">ou </w:t>
      </w:r>
      <w:r>
        <w:rPr>
          <w:rFonts w:ascii="Times New Roman" w:hAnsi="Times New Roman" w:cs="Times New Roman"/>
          <w:szCs w:val="24"/>
          <w:shd w:val="clear" w:color="auto" w:fill="FFFFFF"/>
        </w:rPr>
        <w:t xml:space="preserve">par </w:t>
      </w:r>
      <w:r w:rsidRPr="00890012">
        <w:rPr>
          <w:rFonts w:ascii="Times New Roman" w:hAnsi="Times New Roman" w:cs="Times New Roman"/>
          <w:szCs w:val="24"/>
          <w:shd w:val="clear" w:color="auto" w:fill="FFFFFF"/>
        </w:rPr>
        <w:t xml:space="preserve">alerte lorsqu'une nouvelle page web correspondant </w:t>
      </w:r>
      <w:r>
        <w:rPr>
          <w:rFonts w:ascii="Times New Roman" w:hAnsi="Times New Roman" w:cs="Times New Roman"/>
          <w:szCs w:val="24"/>
          <w:shd w:val="clear" w:color="auto" w:fill="FFFFFF"/>
        </w:rPr>
        <w:t xml:space="preserve">à son centre d’intérêt </w:t>
      </w:r>
      <w:r w:rsidRPr="00890012">
        <w:rPr>
          <w:rFonts w:ascii="Times New Roman" w:hAnsi="Times New Roman" w:cs="Times New Roman"/>
          <w:szCs w:val="24"/>
          <w:shd w:val="clear" w:color="auto" w:fill="FFFFFF"/>
        </w:rPr>
        <w:t>apparaît dans les résultats </w:t>
      </w:r>
      <w:hyperlink r:id="rId47" w:tooltip="Google" w:history="1">
        <w:r w:rsidRPr="007B7567">
          <w:rPr>
            <w:rStyle w:val="Hyperlink"/>
            <w:rFonts w:ascii="Times New Roman" w:hAnsi="Times New Roman" w:cs="Times New Roman"/>
            <w:color w:val="auto"/>
            <w:szCs w:val="24"/>
            <w:u w:val="none"/>
            <w:shd w:val="clear" w:color="auto" w:fill="FFFFFF"/>
          </w:rPr>
          <w:t>Google</w:t>
        </w:r>
      </w:hyperlink>
      <w:r w:rsidRPr="007B7567">
        <w:t xml:space="preserve">. </w:t>
      </w:r>
      <w:r>
        <w:t>La figure 2.</w:t>
      </w:r>
      <w:r w:rsidR="006206E1">
        <w:t>3</w:t>
      </w:r>
      <w:r>
        <w:t xml:space="preserve"> montre une alerte crée par un utilisateur intéressé par le domaine du big data. </w:t>
      </w:r>
    </w:p>
    <w:p w14:paraId="4630568A" w14:textId="77777777" w:rsidR="00075726" w:rsidRDefault="00B33192" w:rsidP="00075726">
      <w:pPr>
        <w:keepNext/>
        <w:spacing w:after="0"/>
        <w:ind w:left="-180" w:firstLine="0"/>
        <w:jc w:val="center"/>
      </w:pPr>
      <w:r>
        <w:rPr>
          <w:noProof/>
        </w:rPr>
        <w:lastRenderedPageBreak/>
        <w:drawing>
          <wp:inline distT="0" distB="0" distL="0" distR="0" wp14:anchorId="40F8E157" wp14:editId="26E9AF82">
            <wp:extent cx="5791200" cy="2572959"/>
            <wp:effectExtent l="76200" t="76200" r="133350" b="132715"/>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6568" b="1125"/>
                    <a:stretch/>
                  </pic:blipFill>
                  <pic:spPr bwMode="auto">
                    <a:xfrm>
                      <a:off x="0" y="0"/>
                      <a:ext cx="5874570" cy="260999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0F909F" w14:textId="3F29CEEB" w:rsidR="00B33192" w:rsidRPr="00075726" w:rsidRDefault="00075726" w:rsidP="00071138">
      <w:pPr>
        <w:pStyle w:val="Caption"/>
        <w:ind w:firstLine="0"/>
        <w:jc w:val="center"/>
        <w:rPr>
          <w:color w:val="auto"/>
          <w:sz w:val="24"/>
          <w:szCs w:val="24"/>
        </w:rPr>
      </w:pPr>
      <w:bookmarkStart w:id="162" w:name="_Toc11857614"/>
      <w:bookmarkStart w:id="163" w:name="_Toc11857815"/>
      <w:r w:rsidRPr="00075726">
        <w:rPr>
          <w:b/>
          <w:bCs/>
          <w:color w:val="auto"/>
          <w:sz w:val="24"/>
          <w:szCs w:val="24"/>
        </w:rPr>
        <w:t>Figure 2.</w:t>
      </w:r>
      <w:r w:rsidRPr="00075726">
        <w:rPr>
          <w:b/>
          <w:bCs/>
          <w:color w:val="auto"/>
          <w:sz w:val="24"/>
          <w:szCs w:val="24"/>
        </w:rPr>
        <w:fldChar w:fldCharType="begin"/>
      </w:r>
      <w:r w:rsidRPr="00075726">
        <w:rPr>
          <w:b/>
          <w:bCs/>
          <w:color w:val="auto"/>
          <w:sz w:val="24"/>
          <w:szCs w:val="24"/>
        </w:rPr>
        <w:instrText xml:space="preserve"> SEQ Figure_2. \* ARABIC </w:instrText>
      </w:r>
      <w:r w:rsidRPr="00075726">
        <w:rPr>
          <w:b/>
          <w:bCs/>
          <w:color w:val="auto"/>
          <w:sz w:val="24"/>
          <w:szCs w:val="24"/>
        </w:rPr>
        <w:fldChar w:fldCharType="separate"/>
      </w:r>
      <w:r w:rsidR="00931C8C">
        <w:rPr>
          <w:b/>
          <w:bCs/>
          <w:noProof/>
          <w:color w:val="auto"/>
          <w:sz w:val="24"/>
          <w:szCs w:val="24"/>
        </w:rPr>
        <w:t>3</w:t>
      </w:r>
      <w:r w:rsidRPr="00075726">
        <w:rPr>
          <w:b/>
          <w:bCs/>
          <w:color w:val="auto"/>
          <w:sz w:val="24"/>
          <w:szCs w:val="24"/>
        </w:rPr>
        <w:fldChar w:fldCharType="end"/>
      </w:r>
      <w:r w:rsidRPr="00075726">
        <w:rPr>
          <w:color w:val="auto"/>
          <w:sz w:val="24"/>
          <w:szCs w:val="24"/>
        </w:rPr>
        <w:t xml:space="preserve"> Service de recherche d’information personnalisée Google alertes.</w:t>
      </w:r>
      <w:bookmarkEnd w:id="162"/>
      <w:bookmarkEnd w:id="163"/>
    </w:p>
    <w:p w14:paraId="6FAA45C4" w14:textId="41485144" w:rsidR="00B33192" w:rsidRDefault="00B33192" w:rsidP="00B32DF3">
      <w:pPr>
        <w:pStyle w:val="Heading3"/>
        <w:numPr>
          <w:ilvl w:val="2"/>
          <w:numId w:val="34"/>
        </w:numPr>
        <w:spacing w:line="276" w:lineRule="auto"/>
        <w:ind w:left="2136"/>
        <w:jc w:val="left"/>
      </w:pPr>
      <w:bookmarkStart w:id="164" w:name="_Toc11850425"/>
      <w:r>
        <w:t>Techniques de construction implicite</w:t>
      </w:r>
      <w:bookmarkEnd w:id="164"/>
    </w:p>
    <w:p w14:paraId="7243525B" w14:textId="77777777" w:rsidR="00B33192" w:rsidRPr="00F51EC5" w:rsidRDefault="00B33192" w:rsidP="00706C2D">
      <w:r w:rsidRPr="00FA40A2">
        <w:t xml:space="preserve">Le principe de base </w:t>
      </w:r>
      <w:r>
        <w:t>d</w:t>
      </w:r>
      <w:r w:rsidRPr="00FA40A2">
        <w:t xml:space="preserve">es techniques </w:t>
      </w:r>
      <w:r>
        <w:t>de construction implicite est</w:t>
      </w:r>
      <w:r w:rsidRPr="00FA40A2">
        <w:t xml:space="preserve"> l’étude du comportement de l’utilisateur</w:t>
      </w:r>
      <w:r>
        <w:t xml:space="preserve"> au sein du système</w:t>
      </w:r>
      <w:r w:rsidRPr="00FA40A2">
        <w:t xml:space="preserve"> </w:t>
      </w:r>
      <w:r>
        <w:t xml:space="preserve">dans le but d’extraire des informations utiles sur ce dernier. </w:t>
      </w:r>
    </w:p>
    <w:p w14:paraId="1BBB6B77" w14:textId="03B8182D" w:rsidR="00B33192" w:rsidRPr="009C53F1" w:rsidRDefault="00B33192" w:rsidP="00706C2D">
      <w:pPr>
        <w:rPr>
          <w:rFonts w:eastAsia="LMRoman12-Regular"/>
        </w:rPr>
      </w:pPr>
      <w:r w:rsidRPr="009C53F1">
        <w:rPr>
          <w:rFonts w:eastAsia="LMRoman12-Regular"/>
        </w:rPr>
        <w:t>Une approche a été introduite pour l’extraction des profils par Yoshinori</w:t>
      </w:r>
      <w:r>
        <w:rPr>
          <w:rFonts w:eastAsia="LMRoman12-Regular"/>
        </w:rPr>
        <w:t xml:space="preserve"> </w:t>
      </w:r>
      <w:r w:rsidRPr="009C53F1">
        <w:rPr>
          <w:rFonts w:eastAsia="LMRoman12-Regular"/>
        </w:rPr>
        <w:t>Hijikata dans une étude sur l’extraction de profils suivant le mouvement de la</w:t>
      </w:r>
      <w:r>
        <w:rPr>
          <w:rFonts w:eastAsia="LMRoman12-Regular"/>
        </w:rPr>
        <w:t xml:space="preserve"> </w:t>
      </w:r>
      <w:r w:rsidRPr="009C53F1">
        <w:rPr>
          <w:rFonts w:eastAsia="LMRoman12-Regular"/>
        </w:rPr>
        <w:t>souris de l’ordinateur.</w:t>
      </w:r>
      <w:r>
        <w:rPr>
          <w:rFonts w:ascii="LMRoman12-Regular" w:eastAsia="LMRoman12-Regular" w:hAnsiTheme="minorHAnsi" w:cs="LMRoman12-Regular"/>
        </w:rPr>
        <w:t xml:space="preserve"> </w:t>
      </w:r>
      <w:r w:rsidRPr="0029193A">
        <w:rPr>
          <w:rFonts w:eastAsia="LMRoman12-Regular"/>
        </w:rPr>
        <w:t>On peut citer quelques informations qui peuvent être ainsi</w:t>
      </w:r>
      <w:r>
        <w:rPr>
          <w:rFonts w:eastAsia="LMRoman12-Regular"/>
        </w:rPr>
        <w:t xml:space="preserve"> </w:t>
      </w:r>
      <w:r w:rsidRPr="0029193A">
        <w:rPr>
          <w:rFonts w:eastAsia="LMRoman12-Regular"/>
        </w:rPr>
        <w:t>collectées</w:t>
      </w:r>
      <w:r w:rsidR="00B371D6">
        <w:rPr>
          <w:rFonts w:eastAsia="LMRoman12-Regular"/>
        </w:rPr>
        <w:t xml:space="preserve"> </w:t>
      </w:r>
      <w:r w:rsidRPr="009F7B5C">
        <w:rPr>
          <w:b/>
        </w:rPr>
        <w:t>[</w:t>
      </w:r>
      <w:r w:rsidRPr="003F7707">
        <w:rPr>
          <w:b/>
        </w:rPr>
        <w:t xml:space="preserve">Sumitkumar Kanoje et al. </w:t>
      </w:r>
      <w:r w:rsidR="006C0CD8">
        <w:rPr>
          <w:b/>
        </w:rPr>
        <w:t xml:space="preserve"> </w:t>
      </w:r>
      <w:r w:rsidRPr="009F7B5C">
        <w:rPr>
          <w:b/>
        </w:rPr>
        <w:t>201</w:t>
      </w:r>
      <w:r>
        <w:rPr>
          <w:b/>
        </w:rPr>
        <w:t>4]</w:t>
      </w:r>
      <w:r w:rsidR="00B371D6">
        <w:rPr>
          <w:b/>
        </w:rPr>
        <w:t xml:space="preserve"> </w:t>
      </w:r>
      <w:r w:rsidRPr="0029193A">
        <w:rPr>
          <w:rFonts w:eastAsia="LMRoman12-Regular"/>
        </w:rPr>
        <w:t>:</w:t>
      </w:r>
    </w:p>
    <w:p w14:paraId="00167832" w14:textId="77777777" w:rsidR="00B33192" w:rsidRPr="00D81094" w:rsidRDefault="00B33192" w:rsidP="00023E9F">
      <w:pPr>
        <w:pStyle w:val="ListParagraph"/>
        <w:numPr>
          <w:ilvl w:val="0"/>
          <w:numId w:val="14"/>
        </w:numPr>
        <w:autoSpaceDE w:val="0"/>
        <w:autoSpaceDN w:val="0"/>
        <w:adjustRightInd w:val="0"/>
        <w:spacing w:before="0" w:after="0"/>
        <w:ind w:left="360" w:firstLine="0"/>
        <w:rPr>
          <w:rFonts w:ascii="Times New Roman" w:eastAsia="LMRoman12-Regular" w:hAnsi="Times New Roman" w:cs="Times New Roman"/>
          <w:szCs w:val="24"/>
        </w:rPr>
      </w:pPr>
      <w:r w:rsidRPr="00D81094">
        <w:rPr>
          <w:rFonts w:ascii="Times New Roman" w:eastAsia="LMRoman12-Regular" w:hAnsi="Times New Roman" w:cs="Times New Roman"/>
          <w:szCs w:val="24"/>
        </w:rPr>
        <w:t>Suivi du texte : le déplacement du pointeur de la souris le long d’une phrase pendant la lecture.</w:t>
      </w:r>
    </w:p>
    <w:p w14:paraId="790DBFF9" w14:textId="77777777" w:rsidR="00B33192" w:rsidRPr="00D81094" w:rsidRDefault="00B33192" w:rsidP="00023E9F">
      <w:pPr>
        <w:pStyle w:val="ListParagraph"/>
        <w:numPr>
          <w:ilvl w:val="0"/>
          <w:numId w:val="15"/>
        </w:numPr>
        <w:autoSpaceDE w:val="0"/>
        <w:autoSpaceDN w:val="0"/>
        <w:adjustRightInd w:val="0"/>
        <w:spacing w:before="0" w:after="0"/>
        <w:ind w:left="360" w:firstLine="0"/>
        <w:rPr>
          <w:rFonts w:ascii="Times New Roman" w:eastAsia="LMRoman12-Regular" w:hAnsi="Times New Roman" w:cs="Times New Roman"/>
          <w:szCs w:val="24"/>
        </w:rPr>
      </w:pPr>
      <w:r w:rsidRPr="00D81094">
        <w:rPr>
          <w:rFonts w:ascii="Times New Roman" w:eastAsia="LMRoman12-Regular" w:hAnsi="Times New Roman" w:cs="Times New Roman"/>
          <w:szCs w:val="24"/>
        </w:rPr>
        <w:t>Pointage de lien : positionnement du pointeur de la souris sur un lien sans forcément cliquer dessus.</w:t>
      </w:r>
    </w:p>
    <w:p w14:paraId="1F8A9AF0" w14:textId="77777777" w:rsidR="00B33192" w:rsidRPr="00D81094" w:rsidRDefault="00B33192" w:rsidP="00023E9F">
      <w:pPr>
        <w:pStyle w:val="ListParagraph"/>
        <w:numPr>
          <w:ilvl w:val="0"/>
          <w:numId w:val="15"/>
        </w:numPr>
        <w:autoSpaceDE w:val="0"/>
        <w:autoSpaceDN w:val="0"/>
        <w:adjustRightInd w:val="0"/>
        <w:spacing w:before="0" w:after="0"/>
        <w:ind w:left="360" w:firstLine="0"/>
        <w:rPr>
          <w:rFonts w:ascii="Times New Roman" w:eastAsia="LMRoman12-Regular" w:hAnsi="Times New Roman" w:cs="Times New Roman"/>
          <w:szCs w:val="24"/>
        </w:rPr>
      </w:pPr>
      <w:r w:rsidRPr="00D81094">
        <w:rPr>
          <w:rFonts w:ascii="Times New Roman" w:eastAsia="LMRoman12-Regular" w:hAnsi="Times New Roman" w:cs="Times New Roman"/>
          <w:szCs w:val="24"/>
        </w:rPr>
        <w:t>Clic sur un lien : en cliquant sur un lien pour passer à une autre page.</w:t>
      </w:r>
    </w:p>
    <w:p w14:paraId="2366A475" w14:textId="77777777" w:rsidR="00B33192" w:rsidRPr="00D81094" w:rsidRDefault="00B33192" w:rsidP="00023E9F">
      <w:pPr>
        <w:pStyle w:val="ListParagraph"/>
        <w:numPr>
          <w:ilvl w:val="0"/>
          <w:numId w:val="15"/>
        </w:numPr>
        <w:autoSpaceDE w:val="0"/>
        <w:autoSpaceDN w:val="0"/>
        <w:adjustRightInd w:val="0"/>
        <w:spacing w:before="0" w:after="0"/>
        <w:ind w:left="360" w:firstLine="0"/>
        <w:rPr>
          <w:rFonts w:ascii="Times New Roman" w:eastAsia="LMRoman12-Regular" w:hAnsi="Times New Roman" w:cs="Times New Roman"/>
          <w:szCs w:val="24"/>
        </w:rPr>
      </w:pPr>
      <w:r w:rsidRPr="00D81094">
        <w:rPr>
          <w:rFonts w:ascii="Times New Roman" w:eastAsia="LMRoman12-Regular" w:hAnsi="Times New Roman" w:cs="Times New Roman"/>
          <w:szCs w:val="24"/>
        </w:rPr>
        <w:t>Sélection de texte : sélection du texte en faisant glisser le pointeur de la souris.</w:t>
      </w:r>
    </w:p>
    <w:p w14:paraId="33BFE9FB" w14:textId="77777777" w:rsidR="00B33192" w:rsidRPr="00D81094" w:rsidRDefault="00B33192" w:rsidP="00023E9F">
      <w:pPr>
        <w:pStyle w:val="ListParagraph"/>
        <w:numPr>
          <w:ilvl w:val="0"/>
          <w:numId w:val="15"/>
        </w:numPr>
        <w:autoSpaceDE w:val="0"/>
        <w:autoSpaceDN w:val="0"/>
        <w:adjustRightInd w:val="0"/>
        <w:spacing w:before="0" w:after="0"/>
        <w:ind w:left="360" w:firstLine="0"/>
        <w:rPr>
          <w:rFonts w:ascii="Times New Roman" w:eastAsia="LMRoman12-Regular" w:hAnsi="Times New Roman" w:cs="Times New Roman"/>
          <w:szCs w:val="24"/>
        </w:rPr>
      </w:pPr>
      <w:r w:rsidRPr="00D81094">
        <w:rPr>
          <w:rFonts w:ascii="Times New Roman" w:eastAsia="LMRoman12-Regular" w:hAnsi="Times New Roman" w:cs="Times New Roman"/>
          <w:szCs w:val="24"/>
        </w:rPr>
        <w:t>Enregistrement d’une page : enregistrement d’un document HTML.</w:t>
      </w:r>
    </w:p>
    <w:p w14:paraId="648014FA" w14:textId="77777777" w:rsidR="00B33192" w:rsidRPr="00D81094" w:rsidRDefault="00B33192" w:rsidP="00023E9F">
      <w:pPr>
        <w:pStyle w:val="ListParagraph"/>
        <w:numPr>
          <w:ilvl w:val="0"/>
          <w:numId w:val="15"/>
        </w:numPr>
        <w:autoSpaceDE w:val="0"/>
        <w:autoSpaceDN w:val="0"/>
        <w:adjustRightInd w:val="0"/>
        <w:spacing w:before="0" w:after="0"/>
        <w:ind w:left="360" w:firstLine="0"/>
        <w:rPr>
          <w:rFonts w:ascii="Times New Roman" w:eastAsia="LMRoman12-Regular" w:hAnsi="Times New Roman" w:cs="Times New Roman"/>
          <w:szCs w:val="24"/>
        </w:rPr>
      </w:pPr>
      <w:r w:rsidRPr="00D81094">
        <w:rPr>
          <w:rFonts w:ascii="Times New Roman" w:eastAsia="LMRoman12-Regular" w:hAnsi="Times New Roman" w:cs="Times New Roman"/>
          <w:szCs w:val="24"/>
        </w:rPr>
        <w:t>Impression : impression d’une page.</w:t>
      </w:r>
    </w:p>
    <w:p w14:paraId="20B1B003" w14:textId="77777777" w:rsidR="00B33192" w:rsidRPr="00D81094" w:rsidRDefault="00B33192" w:rsidP="00023E9F">
      <w:pPr>
        <w:pStyle w:val="ListParagraph"/>
        <w:numPr>
          <w:ilvl w:val="0"/>
          <w:numId w:val="15"/>
        </w:numPr>
        <w:autoSpaceDE w:val="0"/>
        <w:autoSpaceDN w:val="0"/>
        <w:adjustRightInd w:val="0"/>
        <w:spacing w:before="0" w:after="0"/>
        <w:ind w:left="360" w:firstLine="0"/>
        <w:rPr>
          <w:rFonts w:ascii="Times New Roman" w:eastAsia="LMRoman12-Regular" w:hAnsi="Times New Roman" w:cs="Times New Roman"/>
          <w:szCs w:val="24"/>
        </w:rPr>
      </w:pPr>
      <w:r w:rsidRPr="00D81094">
        <w:rPr>
          <w:rFonts w:ascii="Times New Roman" w:eastAsia="LMRoman12-Regular" w:hAnsi="Times New Roman" w:cs="Times New Roman"/>
          <w:szCs w:val="24"/>
        </w:rPr>
        <w:t>TimeOnPage : nombre de millisecondes passées par l’utilisateur sur une page ou un article.</w:t>
      </w:r>
    </w:p>
    <w:p w14:paraId="5BBA19DC" w14:textId="77777777" w:rsidR="00B33192" w:rsidRPr="0086714D" w:rsidRDefault="00B33192" w:rsidP="00023E9F">
      <w:pPr>
        <w:pStyle w:val="ListParagraph"/>
        <w:numPr>
          <w:ilvl w:val="0"/>
          <w:numId w:val="15"/>
        </w:numPr>
        <w:autoSpaceDE w:val="0"/>
        <w:autoSpaceDN w:val="0"/>
        <w:adjustRightInd w:val="0"/>
        <w:spacing w:before="0" w:after="120"/>
        <w:rPr>
          <w:rFonts w:ascii="Times New Roman" w:eastAsia="LMRoman12-Regular" w:hAnsi="Times New Roman" w:cs="Times New Roman"/>
          <w:szCs w:val="24"/>
        </w:rPr>
      </w:pPr>
      <w:r w:rsidRPr="00D81094">
        <w:rPr>
          <w:rFonts w:ascii="Times New Roman" w:eastAsia="LMRoman12-Regular" w:hAnsi="Times New Roman" w:cs="Times New Roman"/>
          <w:szCs w:val="24"/>
        </w:rPr>
        <w:t>MSecForPageUp/Down : nombre de millisecondes passées par l’utilisateur à faire défiler une page.</w:t>
      </w:r>
    </w:p>
    <w:p w14:paraId="0D7F04A9" w14:textId="77777777" w:rsidR="00B33192" w:rsidRDefault="00B33192" w:rsidP="00E633A4">
      <w:r>
        <w:t xml:space="preserve">Une autre approche pour l’extraction de profil utilisateur utilisée dans les systèmes géographiques est donnée dans </w:t>
      </w:r>
      <w:r w:rsidRPr="007C4FFF">
        <w:rPr>
          <w:rFonts w:ascii="Times New Roman" w:hAnsi="Times New Roman" w:cs="Times New Roman"/>
          <w:b/>
          <w:szCs w:val="24"/>
        </w:rPr>
        <w:t>[Mac Aoidh et al. 2009]</w:t>
      </w:r>
      <w:r>
        <w:t xml:space="preserve">, les centres d’intérêt d’un utilisateur sont définis en fonction des mouvements de la souris et des actions de navigation cartographique effectuées. Dans le contexte spatial, le contenu de la carte sur l'écran peut introduire une surcharge d'informations et ainsi entraver sérieusement l'utilisateur à remplir sa tâche. Le filtrage est donc important afin de réduire l'encombrement de l'écran et d'éliminer le téléchargement inutile des fonctionnalités qui ne sont pas d'intérêt pour l'utilisateur. </w:t>
      </w:r>
    </w:p>
    <w:p w14:paraId="5CE284E9" w14:textId="77777777" w:rsidR="00B33192" w:rsidRDefault="00B33192" w:rsidP="00E633A4">
      <w:r>
        <w:lastRenderedPageBreak/>
        <w:t xml:space="preserve">Un exemple de système géographique utilisant les navigations cartographiques pour capturer les centres d’intérêt de l’utilisateur est le système CoMPASS (Combining Mobile Personalized Applications with Spatial Services). Ce dernier enregistre toutes les interactions de l’utilisateur avec les cartes comme les mouvements de la souris (placement du curseur sur les entités), les opérations de bouton de la souris (basculement et mise en surbrillance), défilement (panoramique et zoom), etc. Ce concept est utilisé comme indicateur d'intérêt de l'utilisateur ou manque d'intérêt à un type de fonction de la carte de telle sorte que si l'utilisateur considère uniquement une zone de la carte celle-ci est rendu visible et les zones non vues seront réputées non d'intérêt pour lui est donc masquées </w:t>
      </w:r>
      <w:r w:rsidRPr="00A175D5">
        <w:rPr>
          <w:b/>
        </w:rPr>
        <w:t>[</w:t>
      </w:r>
      <w:r w:rsidRPr="00A175D5">
        <w:rPr>
          <w:rFonts w:ascii="Times New Roman" w:hAnsi="Times New Roman" w:cs="Times New Roman"/>
          <w:b/>
          <w:color w:val="231F20"/>
          <w:szCs w:val="24"/>
        </w:rPr>
        <w:t>Weakliam et al. 2005</w:t>
      </w:r>
      <w:r w:rsidRPr="00A175D5">
        <w:rPr>
          <w:b/>
        </w:rPr>
        <w:t>]</w:t>
      </w:r>
      <w:r>
        <w:t xml:space="preserve">.  </w:t>
      </w:r>
    </w:p>
    <w:p w14:paraId="7911BD5A" w14:textId="724793AC" w:rsidR="00B33192" w:rsidRDefault="00B33192" w:rsidP="00E633A4">
      <w:r>
        <w:t>La figure 2.</w:t>
      </w:r>
      <w:r w:rsidR="006206E1">
        <w:t>4</w:t>
      </w:r>
      <w:r>
        <w:t xml:space="preserve"> représente une carte personnalisée du système CoMPASS présentée à un utilisateur. Cette dernière affiche des informations spatiales relatives aux réservoirs, dans la mesure où le profil de cet utilisateur décrit un individu issu d’un contexte scientifique. Les entités superflues, telles que, les parcs, les réseaux routiers, les bâtisses, ont été masquées de la carte présentée car celles-ci ne correspondent pas </w:t>
      </w:r>
      <w:r w:rsidR="00C94DB9">
        <w:t>à</w:t>
      </w:r>
      <w:r>
        <w:t xml:space="preserve"> son domaine d’intérêt, tandis que les réservoirs ont été mis en évidence </w:t>
      </w:r>
      <w:r w:rsidRPr="0052224B">
        <w:rPr>
          <w:rFonts w:ascii="Times New Roman" w:hAnsi="Times New Roman" w:cs="Times New Roman"/>
          <w:b/>
          <w:iCs/>
          <w:szCs w:val="24"/>
        </w:rPr>
        <w:t>[D. Wilson, 2007]</w:t>
      </w:r>
      <w:r>
        <w:t>.</w:t>
      </w:r>
    </w:p>
    <w:p w14:paraId="4C093821" w14:textId="77777777" w:rsidR="00201CD0" w:rsidRDefault="00B33192" w:rsidP="00201CD0">
      <w:pPr>
        <w:keepNext/>
        <w:spacing w:after="0"/>
        <w:ind w:firstLine="0"/>
        <w:jc w:val="center"/>
      </w:pPr>
      <w:r>
        <w:rPr>
          <w:noProof/>
        </w:rPr>
        <w:drawing>
          <wp:inline distT="0" distB="0" distL="0" distR="0" wp14:anchorId="6DFECD17" wp14:editId="3EDC2842">
            <wp:extent cx="4589441" cy="2606615"/>
            <wp:effectExtent l="76200" t="76200" r="135255" b="137160"/>
            <wp:docPr id="3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8" t="6107" r="96" b="12444"/>
                    <a:stretch/>
                  </pic:blipFill>
                  <pic:spPr bwMode="auto">
                    <a:xfrm>
                      <a:off x="0" y="0"/>
                      <a:ext cx="4685756" cy="266131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9A1650" w14:textId="5441C193" w:rsidR="00B33192" w:rsidRPr="00201CD0" w:rsidRDefault="00201CD0" w:rsidP="00201CD0">
      <w:pPr>
        <w:pStyle w:val="Caption"/>
        <w:ind w:firstLine="0"/>
        <w:jc w:val="center"/>
        <w:rPr>
          <w:color w:val="auto"/>
          <w:sz w:val="24"/>
          <w:szCs w:val="24"/>
        </w:rPr>
      </w:pPr>
      <w:bookmarkStart w:id="165" w:name="_Toc11857615"/>
      <w:bookmarkStart w:id="166" w:name="_Toc11857816"/>
      <w:r w:rsidRPr="00201CD0">
        <w:rPr>
          <w:b/>
          <w:bCs/>
          <w:color w:val="auto"/>
          <w:sz w:val="24"/>
          <w:szCs w:val="24"/>
        </w:rPr>
        <w:t>Figure 2.</w:t>
      </w:r>
      <w:r w:rsidRPr="00201CD0">
        <w:rPr>
          <w:b/>
          <w:bCs/>
          <w:color w:val="auto"/>
          <w:sz w:val="24"/>
          <w:szCs w:val="24"/>
        </w:rPr>
        <w:fldChar w:fldCharType="begin"/>
      </w:r>
      <w:r w:rsidRPr="00201CD0">
        <w:rPr>
          <w:b/>
          <w:bCs/>
          <w:color w:val="auto"/>
          <w:sz w:val="24"/>
          <w:szCs w:val="24"/>
        </w:rPr>
        <w:instrText xml:space="preserve"> SEQ Figure_2. \* ARABIC </w:instrText>
      </w:r>
      <w:r w:rsidRPr="00201CD0">
        <w:rPr>
          <w:b/>
          <w:bCs/>
          <w:color w:val="auto"/>
          <w:sz w:val="24"/>
          <w:szCs w:val="24"/>
        </w:rPr>
        <w:fldChar w:fldCharType="separate"/>
      </w:r>
      <w:r w:rsidR="00931C8C">
        <w:rPr>
          <w:b/>
          <w:bCs/>
          <w:noProof/>
          <w:color w:val="auto"/>
          <w:sz w:val="24"/>
          <w:szCs w:val="24"/>
        </w:rPr>
        <w:t>4</w:t>
      </w:r>
      <w:r w:rsidRPr="00201CD0">
        <w:rPr>
          <w:b/>
          <w:bCs/>
          <w:color w:val="auto"/>
          <w:sz w:val="24"/>
          <w:szCs w:val="24"/>
        </w:rPr>
        <w:fldChar w:fldCharType="end"/>
      </w:r>
      <w:r w:rsidRPr="00201CD0">
        <w:rPr>
          <w:color w:val="auto"/>
          <w:sz w:val="24"/>
          <w:szCs w:val="24"/>
        </w:rPr>
        <w:t xml:space="preserve"> Environnement CoMPASS pour un géomètre intéressé par les réservoirs </w:t>
      </w:r>
      <w:r w:rsidRPr="00201CD0">
        <w:rPr>
          <w:b/>
          <w:bCs/>
          <w:color w:val="auto"/>
          <w:sz w:val="24"/>
          <w:szCs w:val="24"/>
        </w:rPr>
        <w:t>[D. Wilson, 2007].</w:t>
      </w:r>
      <w:bookmarkEnd w:id="165"/>
      <w:bookmarkEnd w:id="166"/>
    </w:p>
    <w:p w14:paraId="5FEAE7B2" w14:textId="3DFC4C7B" w:rsidR="00BD6033" w:rsidRDefault="00B33192" w:rsidP="000D45B4">
      <w:r>
        <w:t xml:space="preserve">Une autre manière de construire implicitement un profil utilisateur consiste à utiliser des techniques d’apprentissage automatique. Ces dernières </w:t>
      </w:r>
      <w:r w:rsidRPr="00E05834">
        <w:rPr>
          <w:rFonts w:ascii="Times New Roman" w:hAnsi="Times New Roman" w:cs="Times New Roman"/>
        </w:rPr>
        <w:t>sont basées sur des lois et des théorèmes issus de la statistique et sont soutenues par des algorithmes appropriés.</w:t>
      </w:r>
      <w:r>
        <w:rPr>
          <w:rFonts w:ascii="Times New Roman" w:hAnsi="Times New Roman" w:cs="Times New Roman"/>
        </w:rPr>
        <w:t xml:space="preserve"> Ces</w:t>
      </w:r>
      <w:r w:rsidRPr="00E05834">
        <w:rPr>
          <w:rFonts w:ascii="Times New Roman" w:hAnsi="Times New Roman" w:cs="Times New Roman"/>
        </w:rPr>
        <w:t xml:space="preserve"> </w:t>
      </w:r>
      <w:r>
        <w:t>algorithmes peuvent se catégoriser selon le type d’apprentissage qu’ils emploient : apprentissage supervisé et apprentissage non-supervisé</w:t>
      </w:r>
      <w:r w:rsidR="00BD6033">
        <w:t>.</w:t>
      </w:r>
    </w:p>
    <w:p w14:paraId="53C46DC3" w14:textId="14E1408B" w:rsidR="00B33192" w:rsidRDefault="00B33192" w:rsidP="007B2CAF">
      <w:pPr>
        <w:pStyle w:val="Heading4"/>
        <w:numPr>
          <w:ilvl w:val="0"/>
          <w:numId w:val="0"/>
        </w:numPr>
      </w:pPr>
      <w:r>
        <w:t>A</w:t>
      </w:r>
      <w:r w:rsidRPr="007C1898">
        <w:t>pprentissage supervisé :</w:t>
      </w:r>
    </w:p>
    <w:p w14:paraId="31B3BE7D" w14:textId="77777777" w:rsidR="00B33192" w:rsidRDefault="00B33192" w:rsidP="00A25CDF">
      <w:pPr>
        <w:rPr>
          <w:rFonts w:eastAsia="LMRoman12-Regular"/>
        </w:rPr>
      </w:pPr>
      <w:r w:rsidRPr="000C4EC1">
        <w:rPr>
          <w:rFonts w:eastAsia="LMRoman12-Regular"/>
        </w:rPr>
        <w:t>L’apprentissage supervisé est ainsi nommé, car il nécessite l’intervention de l’être</w:t>
      </w:r>
      <w:r>
        <w:rPr>
          <w:rFonts w:eastAsia="LMRoman12-Regular"/>
        </w:rPr>
        <w:t xml:space="preserve"> </w:t>
      </w:r>
      <w:r w:rsidRPr="000C4EC1">
        <w:rPr>
          <w:rFonts w:eastAsia="LMRoman12-Regular"/>
        </w:rPr>
        <w:t>humain</w:t>
      </w:r>
      <w:r>
        <w:rPr>
          <w:rFonts w:eastAsia="LMRoman12-Regular"/>
        </w:rPr>
        <w:t xml:space="preserve">. Un </w:t>
      </w:r>
      <w:r w:rsidRPr="003B4990">
        <w:rPr>
          <w:rFonts w:eastAsia="LMRoman12-Regular"/>
        </w:rPr>
        <w:t xml:space="preserve">chercheur </w:t>
      </w:r>
      <w:r>
        <w:rPr>
          <w:rFonts w:eastAsia="LMRoman12-Regular"/>
        </w:rPr>
        <w:t>ou un expert doit</w:t>
      </w:r>
      <w:r w:rsidRPr="003B4990">
        <w:rPr>
          <w:rFonts w:eastAsia="LMRoman12-Regular"/>
        </w:rPr>
        <w:t xml:space="preserve"> guider l’algorithme sur la voie de l’apprentissage en lui fournissant des exemples</w:t>
      </w:r>
      <w:r>
        <w:rPr>
          <w:rFonts w:eastAsia="LMRoman12-Regular"/>
        </w:rPr>
        <w:t xml:space="preserve"> étiquetés</w:t>
      </w:r>
      <w:r w:rsidRPr="003B4990">
        <w:rPr>
          <w:rFonts w:eastAsia="LMRoman12-Regular"/>
        </w:rPr>
        <w:t xml:space="preserve"> qu’il estime probants </w:t>
      </w:r>
      <w:r w:rsidRPr="000C4EC1">
        <w:rPr>
          <w:rFonts w:eastAsia="LMRoman12-Regular"/>
        </w:rPr>
        <w:t xml:space="preserve">pour </w:t>
      </w:r>
      <w:r>
        <w:rPr>
          <w:rFonts w:eastAsia="LMRoman12-Regular"/>
        </w:rPr>
        <w:t xml:space="preserve">lui </w:t>
      </w:r>
      <w:r w:rsidRPr="000C4EC1">
        <w:rPr>
          <w:rFonts w:eastAsia="LMRoman12-Regular"/>
        </w:rPr>
        <w:t>spécifier les résultats qu</w:t>
      </w:r>
      <w:r>
        <w:rPr>
          <w:rFonts w:eastAsia="LMRoman12-Regular"/>
        </w:rPr>
        <w:t>’</w:t>
      </w:r>
      <w:r w:rsidRPr="000C4EC1">
        <w:rPr>
          <w:rFonts w:eastAsia="LMRoman12-Regular"/>
        </w:rPr>
        <w:t>il devrait</w:t>
      </w:r>
      <w:r>
        <w:rPr>
          <w:rFonts w:eastAsia="LMRoman12-Regular"/>
        </w:rPr>
        <w:t xml:space="preserve"> </w:t>
      </w:r>
      <w:r w:rsidRPr="000C4EC1">
        <w:rPr>
          <w:rFonts w:eastAsia="LMRoman12-Regular"/>
        </w:rPr>
        <w:t>produire.</w:t>
      </w:r>
    </w:p>
    <w:p w14:paraId="110C28E5" w14:textId="012B1F30" w:rsidR="00B33192" w:rsidRDefault="00B33192" w:rsidP="00A25CDF">
      <w:pPr>
        <w:rPr>
          <w:rFonts w:eastAsia="LMRoman12-Regular"/>
        </w:rPr>
      </w:pPr>
      <w:r w:rsidRPr="000C4EC1">
        <w:rPr>
          <w:rFonts w:eastAsia="LMRoman12-Regular"/>
        </w:rPr>
        <w:lastRenderedPageBreak/>
        <w:t>L’apprentissage supervisé nécessite que les données utilisées pour former l’algorithme</w:t>
      </w:r>
      <w:r>
        <w:rPr>
          <w:rFonts w:eastAsia="LMRoman12-Regular"/>
        </w:rPr>
        <w:t>, appelées données d’apprentissage,</w:t>
      </w:r>
      <w:r w:rsidRPr="000C4EC1">
        <w:rPr>
          <w:rFonts w:eastAsia="LMRoman12-Regular"/>
        </w:rPr>
        <w:t xml:space="preserve"> soient déjà</w:t>
      </w:r>
      <w:r>
        <w:rPr>
          <w:rFonts w:eastAsia="LMRoman12-Regular"/>
        </w:rPr>
        <w:t xml:space="preserve"> </w:t>
      </w:r>
      <w:r w:rsidRPr="000C4EC1">
        <w:rPr>
          <w:rFonts w:eastAsia="LMRoman12-Regular"/>
        </w:rPr>
        <w:t>classifiées au préalable en plus des caractéristiques d’identification.</w:t>
      </w:r>
      <w:r>
        <w:rPr>
          <w:rFonts w:eastAsia="LMRoman12-Regular"/>
        </w:rPr>
        <w:t xml:space="preserve"> L’</w:t>
      </w:r>
      <w:r w:rsidRPr="000C4EC1">
        <w:rPr>
          <w:rFonts w:eastAsia="LMRoman12-Regular"/>
        </w:rPr>
        <w:t xml:space="preserve">approche </w:t>
      </w:r>
      <w:r>
        <w:rPr>
          <w:rFonts w:eastAsia="LMRoman12-Regular"/>
        </w:rPr>
        <w:t xml:space="preserve">la plus </w:t>
      </w:r>
      <w:r w:rsidRPr="000C4EC1">
        <w:rPr>
          <w:rFonts w:eastAsia="LMRoman12-Regular"/>
        </w:rPr>
        <w:t xml:space="preserve">utilisée </w:t>
      </w:r>
      <w:r>
        <w:rPr>
          <w:rFonts w:eastAsia="LMRoman12-Regular"/>
        </w:rPr>
        <w:t>dans</w:t>
      </w:r>
      <w:r w:rsidRPr="000C4EC1">
        <w:rPr>
          <w:rFonts w:eastAsia="LMRoman12-Regular"/>
        </w:rPr>
        <w:t xml:space="preserve"> l’apprentissage supervisé</w:t>
      </w:r>
      <w:r>
        <w:rPr>
          <w:rFonts w:eastAsia="LMRoman12-Regular"/>
        </w:rPr>
        <w:t xml:space="preserve"> pour la construction de profil utilisateur est la classification.</w:t>
      </w:r>
    </w:p>
    <w:p w14:paraId="1A89A35F" w14:textId="0032743F" w:rsidR="00B33192" w:rsidRPr="00E05834" w:rsidRDefault="00B33192" w:rsidP="00A1265A">
      <w:pPr>
        <w:pStyle w:val="ListParagraph"/>
        <w:autoSpaceDE w:val="0"/>
        <w:autoSpaceDN w:val="0"/>
        <w:adjustRightInd w:val="0"/>
        <w:spacing w:before="120" w:after="0" w:line="240" w:lineRule="auto"/>
        <w:ind w:left="0" w:firstLine="0"/>
        <w:rPr>
          <w:rFonts w:ascii="Times New Roman" w:hAnsi="Times New Roman" w:cs="Times New Roman"/>
          <w:b/>
          <w:szCs w:val="24"/>
        </w:rPr>
      </w:pPr>
      <w:r w:rsidRPr="00E05834">
        <w:rPr>
          <w:rFonts w:ascii="Times New Roman" w:hAnsi="Times New Roman" w:cs="Times New Roman"/>
          <w:b/>
          <w:szCs w:val="24"/>
        </w:rPr>
        <w:t>La classification</w:t>
      </w:r>
      <w:r w:rsidR="00967368">
        <w:rPr>
          <w:rFonts w:ascii="Times New Roman" w:hAnsi="Times New Roman" w:cs="Times New Roman"/>
          <w:b/>
          <w:szCs w:val="24"/>
        </w:rPr>
        <w:t> :</w:t>
      </w:r>
    </w:p>
    <w:p w14:paraId="2D4D469C" w14:textId="77777777" w:rsidR="00B33192" w:rsidRPr="002023BB" w:rsidRDefault="00B33192" w:rsidP="00A25CDF">
      <w:r w:rsidRPr="00E05834">
        <w:t xml:space="preserve">Le but de la classification est d’attribuer un élément donné à un groupe existant. Les groupes sont connus à l’avance et sont donnés en paramètre à l’algorithme qui ensuite attribue les objets à un groupe selon certains critères. </w:t>
      </w:r>
      <w:r>
        <w:t xml:space="preserve"> Parmi l</w:t>
      </w:r>
      <w:r w:rsidRPr="00E05834">
        <w:t xml:space="preserve">es algorithmes de classification les plus utilisés dans la littérature </w:t>
      </w:r>
      <w:r>
        <w:t xml:space="preserve">figure la classification par k-plus proches voisins </w:t>
      </w:r>
      <w:r w:rsidRPr="00E05834">
        <w:t xml:space="preserve">et le raisonnement </w:t>
      </w:r>
      <w:r>
        <w:t xml:space="preserve">à </w:t>
      </w:r>
      <w:r w:rsidRPr="007F5423">
        <w:t>par</w:t>
      </w:r>
      <w:r>
        <w:t xml:space="preserve">tir de </w:t>
      </w:r>
      <w:r w:rsidRPr="00E05834">
        <w:t>cas</w:t>
      </w:r>
      <w:r>
        <w:t>.</w:t>
      </w:r>
    </w:p>
    <w:p w14:paraId="089A9303" w14:textId="77777777" w:rsidR="00B33192" w:rsidRPr="00A11D5B" w:rsidRDefault="00B33192" w:rsidP="00023E9F">
      <w:pPr>
        <w:pStyle w:val="ListParagraph"/>
        <w:numPr>
          <w:ilvl w:val="0"/>
          <w:numId w:val="12"/>
        </w:numPr>
        <w:spacing w:after="120"/>
        <w:ind w:left="0" w:firstLine="360"/>
        <w:rPr>
          <w:rFonts w:ascii="Times New Roman" w:hAnsi="Times New Roman" w:cs="Times New Roman"/>
          <w:b/>
          <w:bCs/>
        </w:rPr>
      </w:pPr>
      <w:r w:rsidRPr="00A11D5B">
        <w:rPr>
          <w:rFonts w:ascii="Times New Roman" w:hAnsi="Times New Roman" w:cs="Times New Roman"/>
          <w:b/>
          <w:bCs/>
        </w:rPr>
        <w:t>Le raisonnement à partir de cas </w:t>
      </w:r>
    </w:p>
    <w:p w14:paraId="2D068061" w14:textId="3AF8A358" w:rsidR="00B33192" w:rsidRDefault="00B33192" w:rsidP="00A25CDF">
      <w:pPr>
        <w:rPr>
          <w:szCs w:val="24"/>
        </w:rPr>
      </w:pPr>
      <w:r w:rsidRPr="007F5423">
        <w:t xml:space="preserve">Le raisonnement </w:t>
      </w:r>
      <w:bookmarkStart w:id="167" w:name="OLE_LINK4"/>
      <w:r>
        <w:t xml:space="preserve">à </w:t>
      </w:r>
      <w:r w:rsidRPr="007F5423">
        <w:t>par</w:t>
      </w:r>
      <w:r>
        <w:t xml:space="preserve">tir </w:t>
      </w:r>
      <w:bookmarkEnd w:id="167"/>
      <w:r>
        <w:t>de</w:t>
      </w:r>
      <w:r w:rsidRPr="007F5423">
        <w:t xml:space="preserve"> cas </w:t>
      </w:r>
      <w:r>
        <w:t>(R</w:t>
      </w:r>
      <w:r w:rsidRPr="00E05834">
        <w:t>à</w:t>
      </w:r>
      <w:r>
        <w:t xml:space="preserve">PC) </w:t>
      </w:r>
      <w:r w:rsidRPr="007F5423">
        <w:t xml:space="preserve">consiste </w:t>
      </w:r>
      <w:r>
        <w:t>à résoudre un</w:t>
      </w:r>
      <w:r w:rsidRPr="007F5423">
        <w:t xml:space="preserve"> nouveau problème sur la base des situations survenues dans le passé. Le processus « mémorise » des instances de cas concrets et ensuite prend une décision en faisant une comparaison entre le nouveau cas et les cas connus. C’est un processus incrémental qui nécessite au début des exemples servant comme base des prochaines classifications</w:t>
      </w:r>
      <w:r>
        <w:t xml:space="preserve"> </w:t>
      </w:r>
      <w:r w:rsidRPr="00E05834">
        <w:rPr>
          <w:b/>
          <w:bCs/>
        </w:rPr>
        <w:t>[Bradley</w:t>
      </w:r>
      <w:r w:rsidRPr="002451C2">
        <w:rPr>
          <w:b/>
          <w:bCs/>
        </w:rPr>
        <w:t>,</w:t>
      </w:r>
      <w:r w:rsidRPr="00E05834">
        <w:rPr>
          <w:b/>
          <w:bCs/>
        </w:rPr>
        <w:t xml:space="preserve"> 2000</w:t>
      </w:r>
      <w:r w:rsidRPr="003E2E6F">
        <w:rPr>
          <w:b/>
          <w:bCs/>
        </w:rPr>
        <w:t>]</w:t>
      </w:r>
      <w:r w:rsidRPr="003E2E6F">
        <w:t>.</w:t>
      </w:r>
      <w:r w:rsidRPr="003E2E6F">
        <w:rPr>
          <w:szCs w:val="24"/>
        </w:rPr>
        <w:t xml:space="preserve"> Le </w:t>
      </w:r>
      <w:r w:rsidRPr="003E2E6F">
        <w:t>RàPC</w:t>
      </w:r>
      <w:r w:rsidRPr="003E2E6F">
        <w:rPr>
          <w:szCs w:val="24"/>
        </w:rPr>
        <w:t xml:space="preserve"> a été </w:t>
      </w:r>
      <w:r>
        <w:rPr>
          <w:szCs w:val="24"/>
        </w:rPr>
        <w:t>utilisé dans les systèmes experts et les sciences cognitives</w:t>
      </w:r>
      <w:r w:rsidRPr="00BF6876">
        <w:rPr>
          <w:szCs w:val="24"/>
        </w:rPr>
        <w:t>.</w:t>
      </w:r>
      <w:r>
        <w:rPr>
          <w:szCs w:val="24"/>
        </w:rPr>
        <w:t xml:space="preserve"> Afin de mieux comprendre le fonctionnement de ce dernier nous proposons </w:t>
      </w:r>
      <w:r w:rsidR="00DD2FC4">
        <w:rPr>
          <w:szCs w:val="24"/>
        </w:rPr>
        <w:t xml:space="preserve">l’exemple de </w:t>
      </w:r>
      <w:r>
        <w:rPr>
          <w:szCs w:val="24"/>
        </w:rPr>
        <w:t>la figure 2.</w:t>
      </w:r>
      <w:r w:rsidR="006206E1">
        <w:rPr>
          <w:szCs w:val="24"/>
        </w:rPr>
        <w:t>5</w:t>
      </w:r>
      <w:r>
        <w:rPr>
          <w:szCs w:val="24"/>
        </w:rPr>
        <w:t xml:space="preserve"> qui illustre ce processus dans un système expert de diagnostic médical où la classification d’un nouveau patient se fait sur la base d’anciens cas survenus dans le passé. </w:t>
      </w:r>
    </w:p>
    <w:p w14:paraId="0BF25BD8" w14:textId="77777777" w:rsidR="000B3162" w:rsidRDefault="00B33192" w:rsidP="000B3162">
      <w:pPr>
        <w:keepNext/>
        <w:spacing w:after="0"/>
        <w:ind w:hanging="180"/>
        <w:jc w:val="center"/>
      </w:pPr>
      <w:r>
        <w:rPr>
          <w:noProof/>
        </w:rPr>
        <w:drawing>
          <wp:inline distT="0" distB="0" distL="0" distR="0" wp14:anchorId="4AF766BB" wp14:editId="102D02AE">
            <wp:extent cx="5845946" cy="2095500"/>
            <wp:effectExtent l="76200" t="76200" r="135890" b="133350"/>
            <wp:docPr id="3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9268" r="2179" b="12302"/>
                    <a:stretch/>
                  </pic:blipFill>
                  <pic:spPr bwMode="auto">
                    <a:xfrm>
                      <a:off x="0" y="0"/>
                      <a:ext cx="5908294" cy="211784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77DC1B" w14:textId="756B9144" w:rsidR="00B33192" w:rsidRPr="000B3162" w:rsidRDefault="000B3162" w:rsidP="000B3162">
      <w:pPr>
        <w:pStyle w:val="Caption"/>
        <w:ind w:firstLine="0"/>
        <w:jc w:val="center"/>
        <w:rPr>
          <w:rFonts w:ascii="Times New Roman" w:hAnsi="Times New Roman" w:cs="Times New Roman"/>
          <w:color w:val="auto"/>
          <w:sz w:val="24"/>
          <w:szCs w:val="24"/>
        </w:rPr>
      </w:pPr>
      <w:bookmarkStart w:id="168" w:name="_Toc11857616"/>
      <w:bookmarkStart w:id="169" w:name="_Toc11857817"/>
      <w:r w:rsidRPr="000B3162">
        <w:rPr>
          <w:b/>
          <w:bCs/>
          <w:color w:val="auto"/>
          <w:sz w:val="24"/>
          <w:szCs w:val="24"/>
        </w:rPr>
        <w:t>Figure 2.</w:t>
      </w:r>
      <w:r w:rsidRPr="000B3162">
        <w:rPr>
          <w:b/>
          <w:bCs/>
          <w:color w:val="auto"/>
          <w:sz w:val="24"/>
          <w:szCs w:val="24"/>
        </w:rPr>
        <w:fldChar w:fldCharType="begin"/>
      </w:r>
      <w:r w:rsidRPr="000B3162">
        <w:rPr>
          <w:b/>
          <w:bCs/>
          <w:color w:val="auto"/>
          <w:sz w:val="24"/>
          <w:szCs w:val="24"/>
        </w:rPr>
        <w:instrText xml:space="preserve"> SEQ Figure_2. \* ARABIC </w:instrText>
      </w:r>
      <w:r w:rsidRPr="000B3162">
        <w:rPr>
          <w:b/>
          <w:bCs/>
          <w:color w:val="auto"/>
          <w:sz w:val="24"/>
          <w:szCs w:val="24"/>
        </w:rPr>
        <w:fldChar w:fldCharType="separate"/>
      </w:r>
      <w:r w:rsidR="00931C8C">
        <w:rPr>
          <w:b/>
          <w:bCs/>
          <w:noProof/>
          <w:color w:val="auto"/>
          <w:sz w:val="24"/>
          <w:szCs w:val="24"/>
        </w:rPr>
        <w:t>5</w:t>
      </w:r>
      <w:r w:rsidRPr="000B3162">
        <w:rPr>
          <w:b/>
          <w:bCs/>
          <w:color w:val="auto"/>
          <w:sz w:val="24"/>
          <w:szCs w:val="24"/>
        </w:rPr>
        <w:fldChar w:fldCharType="end"/>
      </w:r>
      <w:r w:rsidRPr="000B3162">
        <w:rPr>
          <w:color w:val="auto"/>
          <w:sz w:val="24"/>
          <w:szCs w:val="24"/>
        </w:rPr>
        <w:t xml:space="preserve"> Raisonnement à partir de cas dans un système expert de diagnostic médical.</w:t>
      </w:r>
      <w:bookmarkEnd w:id="168"/>
      <w:bookmarkEnd w:id="169"/>
    </w:p>
    <w:p w14:paraId="0BF323D3" w14:textId="77777777" w:rsidR="00B33192" w:rsidRPr="00A11D5B" w:rsidRDefault="00B33192" w:rsidP="00023E9F">
      <w:pPr>
        <w:pStyle w:val="ListParagraph"/>
        <w:numPr>
          <w:ilvl w:val="0"/>
          <w:numId w:val="12"/>
        </w:numPr>
        <w:spacing w:before="120" w:after="120"/>
        <w:ind w:left="0" w:firstLine="360"/>
        <w:rPr>
          <w:rFonts w:ascii="Times New Roman" w:hAnsi="Times New Roman" w:cs="Times New Roman"/>
          <w:b/>
          <w:bCs/>
        </w:rPr>
      </w:pPr>
      <w:r w:rsidRPr="00A11D5B">
        <w:rPr>
          <w:rFonts w:ascii="Times New Roman" w:hAnsi="Times New Roman" w:cs="Times New Roman"/>
          <w:b/>
          <w:bCs/>
        </w:rPr>
        <w:t>La classification par k-plus proches voisins (</w:t>
      </w:r>
      <w:r w:rsidRPr="00A11D5B">
        <w:rPr>
          <w:b/>
        </w:rPr>
        <w:t>k-nearest neighbors</w:t>
      </w:r>
      <w:r w:rsidRPr="00A11D5B">
        <w:rPr>
          <w:rFonts w:ascii="Times New Roman" w:hAnsi="Times New Roman" w:cs="Times New Roman"/>
          <w:b/>
          <w:bCs/>
        </w:rPr>
        <w:t>)</w:t>
      </w:r>
    </w:p>
    <w:p w14:paraId="09B20802" w14:textId="77777777" w:rsidR="00B33192" w:rsidRDefault="00B33192" w:rsidP="003E72B5">
      <w:r>
        <w:t xml:space="preserve">La méthode des k-plus proches voisins (KNN) où k est un paramètre qui spécifie le nombre de voisins à prendre en considération figure parmi les plus simples algorithmes d’apprentissage supervisé, c’est une méthode où une observation qui ne fait pas partie de l’échantillon d’apprentissage est classée selon les K-observations de l’échantillon qui lui sont les plus similaires. Dans cette technique la détermination de la similarité est basée sur des mesures de distance. </w:t>
      </w:r>
    </w:p>
    <w:p w14:paraId="0DE9EA9A" w14:textId="77777777" w:rsidR="00B33192" w:rsidRDefault="00B33192" w:rsidP="003E72B5">
      <w:r>
        <w:lastRenderedPageBreak/>
        <w:t xml:space="preserve">La méthode KNN est utilisé dans différents domaines comme la prédiction de valeurs manquantes dans un échantillon, la recommandation, etc. </w:t>
      </w:r>
    </w:p>
    <w:p w14:paraId="61D9E06C" w14:textId="77777777" w:rsidR="00B33192" w:rsidRDefault="00B33192" w:rsidP="003E72B5">
      <w:r w:rsidRPr="00D349CC">
        <w:rPr>
          <w:rFonts w:ascii="Times New Roman" w:hAnsi="Times New Roman" w:cs="Times New Roman"/>
          <w:szCs w:val="24"/>
        </w:rPr>
        <w:t>Pour illustrer le fonctionnement d</w:t>
      </w:r>
      <w:r>
        <w:rPr>
          <w:rFonts w:ascii="Times New Roman" w:hAnsi="Times New Roman" w:cs="Times New Roman"/>
          <w:szCs w:val="24"/>
        </w:rPr>
        <w:t>e la classification par KNN</w:t>
      </w:r>
      <w:r w:rsidRPr="00D349CC">
        <w:rPr>
          <w:rFonts w:ascii="Times New Roman" w:hAnsi="Times New Roman" w:cs="Times New Roman"/>
          <w:szCs w:val="24"/>
        </w:rPr>
        <w:t>, nous allons nous appuyer sur un exemple</w:t>
      </w:r>
      <w:r>
        <w:rPr>
          <w:rFonts w:ascii="Times New Roman" w:hAnsi="Times New Roman" w:cs="Times New Roman"/>
          <w:szCs w:val="24"/>
        </w:rPr>
        <w:t xml:space="preserve"> de recommandation de film du système MovieLens en prenant K=1.</w:t>
      </w:r>
    </w:p>
    <w:p w14:paraId="7E837E33" w14:textId="31BB3E27" w:rsidR="00B33192" w:rsidRDefault="00B33192" w:rsidP="003E72B5">
      <w:r>
        <w:t>La figure 2.</w:t>
      </w:r>
      <w:r w:rsidR="006206E1">
        <w:t>6</w:t>
      </w:r>
      <w:r>
        <w:t xml:space="preserve"> représente une matrice dont l’axe horizontal représente les utilisateurs du système et l’axe vertical représente les films. Chaque cellule de la matrice contient l’avis donné par un utilisateur pour un film, la cellule vide signifie qu’il n’a pas d’avis particulier sur ce film. Afin de prédire si Ilyes apprécierait le film “Harry Potter” et probablement le lui recommander, on compare les votes d’Ilyes à ceux des autres utilisateurs choisis. On peut alors voir qu’Ilyes et Amel ont des votes identiques, et que Amel n’a pas aimé le film « Harry Potter », étant la plus proche voisine d’Ilyes on pourrait alors prédire que celui-ci n’aimera pas aussi ce film et de ne pas lui faire cette suggestion.</w:t>
      </w:r>
    </w:p>
    <w:p w14:paraId="76158AF4" w14:textId="77777777" w:rsidR="00646785" w:rsidRDefault="00B33192" w:rsidP="00646785">
      <w:pPr>
        <w:keepNext/>
        <w:autoSpaceDE w:val="0"/>
        <w:autoSpaceDN w:val="0"/>
        <w:adjustRightInd w:val="0"/>
        <w:spacing w:before="0" w:after="0" w:line="240" w:lineRule="auto"/>
        <w:ind w:firstLine="0"/>
        <w:jc w:val="center"/>
      </w:pPr>
      <w:r>
        <w:rPr>
          <w:noProof/>
        </w:rPr>
        <w:drawing>
          <wp:inline distT="0" distB="0" distL="0" distR="0" wp14:anchorId="29CC9285" wp14:editId="281DD2D5">
            <wp:extent cx="3089910" cy="3510758"/>
            <wp:effectExtent l="76200" t="76200" r="129540" b="128270"/>
            <wp:docPr id="3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940" t="1115" r="5048" b="2533"/>
                    <a:stretch/>
                  </pic:blipFill>
                  <pic:spPr bwMode="auto">
                    <a:xfrm>
                      <a:off x="0" y="0"/>
                      <a:ext cx="3110390" cy="353402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8D6B1B" w14:textId="443E4BA1" w:rsidR="00B33192" w:rsidRPr="00D12660" w:rsidRDefault="00646785" w:rsidP="00D12660">
      <w:pPr>
        <w:pStyle w:val="Caption"/>
        <w:ind w:firstLine="0"/>
        <w:jc w:val="center"/>
        <w:rPr>
          <w:rFonts w:ascii="Times New Roman" w:hAnsi="Times New Roman" w:cs="Times New Roman"/>
          <w:color w:val="auto"/>
          <w:sz w:val="24"/>
          <w:szCs w:val="36"/>
        </w:rPr>
      </w:pPr>
      <w:bookmarkStart w:id="170" w:name="_Toc11857617"/>
      <w:bookmarkStart w:id="171" w:name="_Toc11857818"/>
      <w:r w:rsidRPr="00D12660">
        <w:rPr>
          <w:b/>
          <w:bCs/>
          <w:color w:val="auto"/>
          <w:sz w:val="24"/>
          <w:szCs w:val="24"/>
        </w:rPr>
        <w:t xml:space="preserve">Figure 2. </w:t>
      </w:r>
      <w:r w:rsidRPr="00D12660">
        <w:rPr>
          <w:b/>
          <w:bCs/>
          <w:color w:val="auto"/>
          <w:sz w:val="24"/>
          <w:szCs w:val="24"/>
        </w:rPr>
        <w:fldChar w:fldCharType="begin"/>
      </w:r>
      <w:r w:rsidRPr="00D12660">
        <w:rPr>
          <w:b/>
          <w:bCs/>
          <w:color w:val="auto"/>
          <w:sz w:val="24"/>
          <w:szCs w:val="24"/>
        </w:rPr>
        <w:instrText xml:space="preserve"> SEQ Figure_2. \* ARABIC </w:instrText>
      </w:r>
      <w:r w:rsidRPr="00D12660">
        <w:rPr>
          <w:b/>
          <w:bCs/>
          <w:color w:val="auto"/>
          <w:sz w:val="24"/>
          <w:szCs w:val="24"/>
        </w:rPr>
        <w:fldChar w:fldCharType="separate"/>
      </w:r>
      <w:r w:rsidR="00931C8C">
        <w:rPr>
          <w:b/>
          <w:bCs/>
          <w:noProof/>
          <w:color w:val="auto"/>
          <w:sz w:val="24"/>
          <w:szCs w:val="24"/>
        </w:rPr>
        <w:t>6</w:t>
      </w:r>
      <w:r w:rsidRPr="00D12660">
        <w:rPr>
          <w:b/>
          <w:bCs/>
          <w:color w:val="auto"/>
          <w:sz w:val="24"/>
          <w:szCs w:val="24"/>
        </w:rPr>
        <w:fldChar w:fldCharType="end"/>
      </w:r>
      <w:r w:rsidRPr="00CF425F">
        <w:rPr>
          <w:color w:val="auto"/>
          <w:sz w:val="24"/>
          <w:szCs w:val="24"/>
        </w:rPr>
        <w:t xml:space="preserve"> Recommandation basée sur la méthode KNN </w:t>
      </w:r>
      <w:r w:rsidRPr="00CF425F">
        <w:rPr>
          <w:b/>
          <w:bCs/>
          <w:color w:val="auto"/>
          <w:sz w:val="24"/>
          <w:szCs w:val="24"/>
        </w:rPr>
        <w:t>[Karaouzene,2015].</w:t>
      </w:r>
      <w:bookmarkEnd w:id="170"/>
      <w:bookmarkEnd w:id="171"/>
    </w:p>
    <w:p w14:paraId="09F0FA6B" w14:textId="77777777" w:rsidR="00B33192" w:rsidRPr="007C1898" w:rsidRDefault="00B33192" w:rsidP="007D5BF8">
      <w:pPr>
        <w:pStyle w:val="Heading4"/>
        <w:numPr>
          <w:ilvl w:val="0"/>
          <w:numId w:val="0"/>
        </w:numPr>
        <w:spacing w:before="100"/>
        <w:ind w:left="864" w:hanging="864"/>
      </w:pPr>
      <w:r w:rsidRPr="007C1898">
        <w:t>Apprentissage non-supervisé :</w:t>
      </w:r>
    </w:p>
    <w:p w14:paraId="7CC3A2F3" w14:textId="77777777" w:rsidR="00B33192" w:rsidRDefault="00B33192" w:rsidP="003E72B5">
      <w:r>
        <w:t>Contrairement à l’apprentissage supervisé, l</w:t>
      </w:r>
      <w:r w:rsidRPr="005C3431">
        <w:t>’apprentissage non supervisé</w:t>
      </w:r>
      <w:r>
        <w:t xml:space="preserve"> ne nécessite pas d’être guidé par un expert et ne nécessite pas non plus la présence d’un échantillon d’apprentissage, il se </w:t>
      </w:r>
      <w:r w:rsidRPr="005C3431">
        <w:t xml:space="preserve">fait de façon totalement autonome. </w:t>
      </w:r>
    </w:p>
    <w:p w14:paraId="784F3A70" w14:textId="5FEC3AFC" w:rsidR="00B33192" w:rsidRDefault="00B33192" w:rsidP="003E72B5">
      <w:pPr>
        <w:rPr>
          <w:rFonts w:ascii="Times New Roman" w:eastAsia="LMRoman12-Regular" w:hAnsi="Times New Roman" w:cs="Times New Roman"/>
          <w:szCs w:val="24"/>
        </w:rPr>
      </w:pPr>
      <w:r>
        <w:t>D</w:t>
      </w:r>
      <w:r w:rsidRPr="00261AB0">
        <w:t>es algorithmes basés sur</w:t>
      </w:r>
      <w:r>
        <w:t xml:space="preserve"> </w:t>
      </w:r>
      <w:r w:rsidRPr="00261AB0">
        <w:t xml:space="preserve">le calcul de similarité </w:t>
      </w:r>
      <w:r>
        <w:t xml:space="preserve">sont appliqués sur un ensemble de données hétérogènes pour produire des </w:t>
      </w:r>
      <w:r w:rsidRPr="00261AB0">
        <w:t xml:space="preserve">sous-groupes (clusters) </w:t>
      </w:r>
      <w:r>
        <w:t xml:space="preserve">homogènes </w:t>
      </w:r>
      <w:r w:rsidRPr="00261AB0">
        <w:t xml:space="preserve">contenant les données similaires. </w:t>
      </w:r>
      <w:r w:rsidRPr="00261AB0">
        <w:rPr>
          <w:rFonts w:ascii="Times New Roman" w:eastAsia="LMRoman12-Regular" w:hAnsi="Times New Roman" w:cs="Times New Roman"/>
          <w:szCs w:val="24"/>
        </w:rPr>
        <w:t xml:space="preserve">La technique la plus utilisée dans l’apprentissage non supervisé </w:t>
      </w:r>
      <w:r>
        <w:rPr>
          <w:rFonts w:ascii="Times New Roman" w:eastAsia="LMRoman12-Regular" w:hAnsi="Times New Roman" w:cs="Times New Roman"/>
          <w:szCs w:val="24"/>
        </w:rPr>
        <w:t xml:space="preserve">pour la construction de profil utilisateur </w:t>
      </w:r>
      <w:r w:rsidRPr="00261AB0">
        <w:rPr>
          <w:rFonts w:ascii="Times New Roman" w:eastAsia="LMRoman12-Regular" w:hAnsi="Times New Roman" w:cs="Times New Roman"/>
          <w:szCs w:val="24"/>
        </w:rPr>
        <w:t xml:space="preserve">est </w:t>
      </w:r>
      <w:r w:rsidRPr="00261AB0">
        <w:rPr>
          <w:rFonts w:ascii="Times New Roman" w:eastAsia="LMRoman12-Regular" w:hAnsi="Times New Roman" w:cs="Times New Roman"/>
          <w:bCs/>
          <w:szCs w:val="24"/>
        </w:rPr>
        <w:t>le clustering</w:t>
      </w:r>
      <w:r w:rsidRPr="00261AB0">
        <w:rPr>
          <w:rFonts w:ascii="Times New Roman" w:eastAsia="LMRoman12-Regular" w:hAnsi="Times New Roman" w:cs="Times New Roman"/>
          <w:szCs w:val="24"/>
        </w:rPr>
        <w:t>.</w:t>
      </w:r>
    </w:p>
    <w:p w14:paraId="5FF352B2" w14:textId="77777777" w:rsidR="00C23CD1" w:rsidRPr="000F6374" w:rsidRDefault="00C23CD1" w:rsidP="003E72B5"/>
    <w:p w14:paraId="1281C5C3" w14:textId="6EB48F26" w:rsidR="00B33192" w:rsidRPr="00ED557A" w:rsidRDefault="00B33192" w:rsidP="00C15BBD">
      <w:pPr>
        <w:autoSpaceDE w:val="0"/>
        <w:autoSpaceDN w:val="0"/>
        <w:adjustRightInd w:val="0"/>
        <w:spacing w:before="0" w:after="0" w:line="240" w:lineRule="auto"/>
        <w:rPr>
          <w:rFonts w:ascii="Times New Roman" w:hAnsi="Times New Roman" w:cs="Times New Roman"/>
          <w:b/>
          <w:szCs w:val="24"/>
        </w:rPr>
      </w:pPr>
      <w:r w:rsidRPr="00ED557A">
        <w:rPr>
          <w:rFonts w:ascii="Times New Roman" w:hAnsi="Times New Roman" w:cs="Times New Roman"/>
          <w:b/>
          <w:szCs w:val="24"/>
        </w:rPr>
        <w:lastRenderedPageBreak/>
        <w:t>Le clustering</w:t>
      </w:r>
      <w:r w:rsidR="009D3B60">
        <w:rPr>
          <w:rFonts w:ascii="Times New Roman" w:hAnsi="Times New Roman" w:cs="Times New Roman"/>
          <w:b/>
          <w:szCs w:val="24"/>
        </w:rPr>
        <w:t xml:space="preserve"> : </w:t>
      </w:r>
    </w:p>
    <w:p w14:paraId="178C930C" w14:textId="77777777" w:rsidR="00B33192" w:rsidRPr="00056916" w:rsidRDefault="00B33192" w:rsidP="003E72B5">
      <w:r w:rsidRPr="00E05834">
        <w:rPr>
          <w:rFonts w:ascii="Times New Roman" w:hAnsi="Times New Roman" w:cs="Times New Roman"/>
        </w:rPr>
        <w:t xml:space="preserve">A la différence de la classification, dans les techniques de clustering les groupes d’objets ne sont pas connus à </w:t>
      </w:r>
      <w:r w:rsidRPr="00056916">
        <w:t xml:space="preserve">l’avance et c’est l’algorithme qui se charge de la répartition des éléments en essayant de minimiser la similarité entre les éléments de deux clusters différents et de maximiser la similarité entre les éléments du même cluster. </w:t>
      </w:r>
    </w:p>
    <w:p w14:paraId="018D0A11" w14:textId="3166E826" w:rsidR="001845EC" w:rsidRPr="001845EC" w:rsidRDefault="00B33192" w:rsidP="001845EC">
      <w:pPr>
        <w:rPr>
          <w:rFonts w:ascii="Arial" w:hAnsi="Arial" w:cs="Arial"/>
          <w:sz w:val="19"/>
          <w:szCs w:val="19"/>
        </w:rPr>
      </w:pPr>
      <w:r w:rsidRPr="00056916">
        <w:t xml:space="preserve">Un exemple de technique de clustering qui peut être utilisé pour la personnalisation anonyme basée sur les données de navigation des clients est donné par </w:t>
      </w:r>
      <w:r w:rsidRPr="00056916">
        <w:rPr>
          <w:b/>
        </w:rPr>
        <w:t>[Mobasher, 2002]</w:t>
      </w:r>
      <w:r w:rsidRPr="00056916">
        <w:t>, cette technique appelée PACT (Profile Aggregation based on Clustering Transactions) consiste à regrouper les transactions similaires d’un utilisateur. Chaque transaction est un vecteur multidimensionnel de pageviews (vues sur les pages web), et le regroupement est fait sur la base de la distance ou de la similarité entre les vecteurs. Pour chaque cluster, le vecteur moyen « mc » est calculé. Dans ce vecteur la valeur moyenne de chaque pageview est calculée comme étant le rapport de la somme des poids de</w:t>
      </w:r>
      <w:r w:rsidRPr="0088196D">
        <w:rPr>
          <w:rFonts w:ascii="Times New Roman" w:hAnsi="Times New Roman" w:cs="Times New Roman"/>
        </w:rPr>
        <w:t xml:space="preserve"> la pageview dans toutes</w:t>
      </w:r>
      <w:r>
        <w:rPr>
          <w:rFonts w:ascii="Times New Roman" w:hAnsi="Times New Roman" w:cs="Times New Roman"/>
        </w:rPr>
        <w:t xml:space="preserve"> </w:t>
      </w:r>
      <w:r w:rsidRPr="0088196D">
        <w:rPr>
          <w:rFonts w:ascii="Times New Roman" w:hAnsi="Times New Roman" w:cs="Times New Roman"/>
        </w:rPr>
        <w:t>les transactions du cluster sur le nombre total de transactions dans le cluster :</w:t>
      </w:r>
      <w:r>
        <w:rPr>
          <w:rFonts w:ascii="Times New Roman" w:hAnsi="Times New Roman" w:cs="Times New Roman"/>
        </w:rPr>
        <w:t xml:space="preserve"> </w:t>
      </w:r>
    </w:p>
    <w:tbl>
      <w:tblPr>
        <w:tblStyle w:val="TableGrid"/>
        <w:tblW w:w="6480" w:type="dxa"/>
        <w:tblInd w:w="2785" w:type="dxa"/>
        <w:tblLook w:val="04A0" w:firstRow="1" w:lastRow="0" w:firstColumn="1" w:lastColumn="0" w:noHBand="0" w:noVBand="1"/>
      </w:tblPr>
      <w:tblGrid>
        <w:gridCol w:w="2970"/>
        <w:gridCol w:w="3510"/>
      </w:tblGrid>
      <w:tr w:rsidR="001845EC" w14:paraId="563B8A62" w14:textId="77777777" w:rsidTr="00A82DED">
        <w:tc>
          <w:tcPr>
            <w:tcW w:w="2970" w:type="dxa"/>
          </w:tcPr>
          <w:p w14:paraId="73C0063C" w14:textId="1696C742" w:rsidR="001845EC" w:rsidRPr="001845EC" w:rsidRDefault="001845EC" w:rsidP="00A82DED">
            <w:pPr>
              <w:autoSpaceDE w:val="0"/>
              <w:autoSpaceDN w:val="0"/>
              <w:adjustRightInd w:val="0"/>
              <w:spacing w:line="240" w:lineRule="auto"/>
              <w:ind w:right="-106" w:firstLine="0"/>
              <w:jc w:val="center"/>
              <w:rPr>
                <w:rFonts w:ascii="Times New Roman" w:hAnsi="Times New Roman" w:cs="Times New Roman"/>
                <w:szCs w:val="24"/>
              </w:rPr>
            </w:pPr>
            <w:r w:rsidRPr="003F4B46">
              <w:rPr>
                <w:rFonts w:ascii="Times New Roman" w:hAnsi="Times New Roman" w:cs="Times New Roman"/>
                <w:b/>
                <w:szCs w:val="24"/>
              </w:rPr>
              <w:t>Moy(p,C)</w:t>
            </w:r>
            <w:r>
              <w:rPr>
                <w:rFonts w:ascii="Times New Roman" w:hAnsi="Times New Roman" w:cs="Times New Roman"/>
                <w:b/>
                <w:szCs w:val="24"/>
              </w:rPr>
              <w:t xml:space="preserve"> = </w:t>
            </w:r>
            <w:r w:rsidRPr="003F4B46">
              <w:rPr>
                <w:rFonts w:ascii="Times New Roman" w:hAnsi="Times New Roman" w:cs="Times New Roman"/>
                <w:b/>
                <w:szCs w:val="24"/>
              </w:rPr>
              <w:t xml:space="preserve"> </w:t>
            </w:r>
            <m:oMath>
              <m:f>
                <m:fPr>
                  <m:ctrlPr>
                    <w:rPr>
                      <w:rFonts w:ascii="Cambria Math" w:hAnsi="Cambria Math" w:cs="Times New Roman"/>
                      <w:b/>
                      <w:i/>
                      <w:szCs w:val="24"/>
                    </w:rPr>
                  </m:ctrlPr>
                </m:fPr>
                <m:num>
                  <m:nary>
                    <m:naryPr>
                      <m:chr m:val="∑"/>
                      <m:limLoc m:val="subSup"/>
                      <m:grow m:val="1"/>
                      <m:supHide m:val="1"/>
                      <m:ctrlPr>
                        <w:rPr>
                          <w:rFonts w:ascii="Cambria Math" w:hAnsi="Cambria Math" w:cs="Times New Roman"/>
                          <w:b/>
                          <w:i/>
                          <w:szCs w:val="24"/>
                        </w:rPr>
                      </m:ctrlPr>
                    </m:naryPr>
                    <m:sub>
                      <m:r>
                        <m:rPr>
                          <m:sty m:val="bi"/>
                        </m:rPr>
                        <w:rPr>
                          <w:rFonts w:ascii="Cambria Math" w:hAnsi="Cambria Math" w:cs="Times New Roman"/>
                          <w:szCs w:val="24"/>
                        </w:rPr>
                        <m:t>t∈C</m:t>
                      </m:r>
                    </m:sub>
                    <m:sup/>
                    <m:e>
                      <m:r>
                        <m:rPr>
                          <m:sty m:val="bi"/>
                        </m:rPr>
                        <w:rPr>
                          <w:rFonts w:ascii="Cambria Math" w:hAnsi="Cambria Math" w:cs="Times New Roman"/>
                          <w:szCs w:val="24"/>
                        </w:rPr>
                        <m:t>poids(p,t)</m:t>
                      </m:r>
                    </m:e>
                  </m:nary>
                </m:num>
                <m:den>
                  <m:r>
                    <m:rPr>
                      <m:sty m:val="bi"/>
                    </m:rPr>
                    <w:rPr>
                      <w:rFonts w:ascii="Cambria Math" w:hAnsi="Cambria Math" w:cs="Times New Roman"/>
                      <w:szCs w:val="24"/>
                    </w:rPr>
                    <m:t>|C|</m:t>
                  </m:r>
                </m:den>
              </m:f>
            </m:oMath>
          </w:p>
        </w:tc>
        <w:tc>
          <w:tcPr>
            <w:tcW w:w="3510" w:type="dxa"/>
            <w:tcBorders>
              <w:top w:val="nil"/>
              <w:bottom w:val="nil"/>
              <w:right w:val="nil"/>
            </w:tcBorders>
          </w:tcPr>
          <w:p w14:paraId="28BC2DF3" w14:textId="4BE001D2" w:rsidR="001845EC" w:rsidRDefault="00763580" w:rsidP="00A82DED">
            <w:pPr>
              <w:autoSpaceDE w:val="0"/>
              <w:autoSpaceDN w:val="0"/>
              <w:adjustRightInd w:val="0"/>
              <w:spacing w:line="240" w:lineRule="auto"/>
              <w:ind w:left="340" w:right="-422" w:hanging="2426"/>
              <w:jc w:val="center"/>
              <w:rPr>
                <w:rFonts w:ascii="Times New Roman" w:hAnsi="Times New Roman" w:cs="Times New Roman"/>
                <w:b/>
                <w:szCs w:val="24"/>
              </w:rPr>
            </w:pPr>
            <w:r>
              <w:rPr>
                <w:rFonts w:ascii="Times New Roman" w:hAnsi="Times New Roman" w:cs="Times New Roman"/>
                <w:b/>
                <w:szCs w:val="24"/>
              </w:rPr>
              <w:t>……………</w:t>
            </w:r>
            <w:r w:rsidR="00953014">
              <w:rPr>
                <w:rFonts w:ascii="Times New Roman" w:hAnsi="Times New Roman" w:cs="Times New Roman"/>
                <w:b/>
                <w:szCs w:val="24"/>
              </w:rPr>
              <w:t>… (</w:t>
            </w:r>
            <w:r w:rsidR="00953014" w:rsidRPr="00953014">
              <w:rPr>
                <w:rFonts w:ascii="Times New Roman" w:hAnsi="Times New Roman" w:cs="Times New Roman"/>
                <w:b/>
                <w:i/>
                <w:iCs/>
                <w:szCs w:val="24"/>
              </w:rPr>
              <w:t>formule</w:t>
            </w:r>
            <w:r w:rsidR="00953014">
              <w:rPr>
                <w:rFonts w:ascii="Times New Roman" w:hAnsi="Times New Roman" w:cs="Times New Roman"/>
                <w:b/>
                <w:szCs w:val="24"/>
              </w:rPr>
              <w:t xml:space="preserve"> </w:t>
            </w:r>
            <w:r w:rsidR="003E1C20" w:rsidRPr="00953014">
              <w:rPr>
                <w:rFonts w:ascii="Times New Roman" w:hAnsi="Times New Roman" w:cs="Times New Roman"/>
                <w:b/>
                <w:i/>
                <w:iCs/>
                <w:szCs w:val="24"/>
              </w:rPr>
              <w:t>1</w:t>
            </w:r>
            <w:r w:rsidR="003E1C20">
              <w:rPr>
                <w:rFonts w:ascii="Times New Roman" w:hAnsi="Times New Roman" w:cs="Times New Roman"/>
                <w:b/>
                <w:szCs w:val="24"/>
              </w:rPr>
              <w:t>)</w:t>
            </w:r>
          </w:p>
        </w:tc>
      </w:tr>
    </w:tbl>
    <w:p w14:paraId="6008D0FC" w14:textId="77777777" w:rsidR="00B33192" w:rsidRDefault="00B33192" w:rsidP="003E72B5">
      <w:r w:rsidRPr="0088196D">
        <w:t>Cette valeur est normalisée de façon à être comprise dans l'intervalle [0,1]. Ensuite, les</w:t>
      </w:r>
      <w:r>
        <w:t xml:space="preserve"> </w:t>
      </w:r>
      <w:r w:rsidRPr="0088196D">
        <w:t>pageviews dont le poids normalisé est inférieur à un seuil donné sont éliminées. Un profil est</w:t>
      </w:r>
      <w:r>
        <w:t xml:space="preserve"> </w:t>
      </w:r>
      <w:r w:rsidRPr="0088196D">
        <w:t>donc</w:t>
      </w:r>
      <w:r>
        <w:t xml:space="preserve"> </w:t>
      </w:r>
      <w:r w:rsidRPr="0088196D">
        <w:t>obtenu sur la base d'un cluster c de transactions et représente un ensemble de couples</w:t>
      </w:r>
      <w:r>
        <w:t xml:space="preserve"> </w:t>
      </w:r>
      <w:r w:rsidRPr="0088196D">
        <w:t>(pageviews, poids associé) :</w:t>
      </w:r>
      <w:r>
        <w:t xml:space="preserve"> </w:t>
      </w:r>
    </w:p>
    <w:p w14:paraId="4D462DD6" w14:textId="77777777" w:rsidR="00B33192" w:rsidRPr="002962C4" w:rsidRDefault="00B33192" w:rsidP="00023E9F">
      <w:pPr>
        <w:pStyle w:val="ListParagraph"/>
        <w:numPr>
          <w:ilvl w:val="0"/>
          <w:numId w:val="13"/>
        </w:numPr>
        <w:autoSpaceDE w:val="0"/>
        <w:autoSpaceDN w:val="0"/>
        <w:adjustRightInd w:val="0"/>
        <w:spacing w:before="0" w:after="0"/>
        <w:rPr>
          <w:rFonts w:ascii="Times New Roman" w:hAnsi="Times New Roman" w:cs="Times New Roman"/>
          <w:szCs w:val="24"/>
        </w:rPr>
      </w:pPr>
      <w:r w:rsidRPr="0088196D">
        <w:rPr>
          <w:rFonts w:ascii="Times New Roman" w:hAnsi="Times New Roman" w:cs="Times New Roman"/>
          <w:szCs w:val="24"/>
        </w:rPr>
        <w:t>PRc= {(p, poids(p,PRc)) où p=pageview et poids(p,PRc)&gt;seuil}</w:t>
      </w:r>
    </w:p>
    <w:p w14:paraId="18593FDD" w14:textId="71988439" w:rsidR="00B33192" w:rsidRPr="0088196D" w:rsidRDefault="00FB3067" w:rsidP="00023E9F">
      <w:pPr>
        <w:pStyle w:val="ListParagraph"/>
        <w:numPr>
          <w:ilvl w:val="0"/>
          <w:numId w:val="13"/>
        </w:numPr>
        <w:autoSpaceDE w:val="0"/>
        <w:autoSpaceDN w:val="0"/>
        <w:adjustRightInd w:val="0"/>
        <w:spacing w:before="0" w:after="0"/>
        <w:rPr>
          <w:rFonts w:ascii="Times New Roman" w:hAnsi="Times New Roman" w:cs="Times New Roman"/>
          <w:i/>
          <w:iCs/>
          <w:szCs w:val="24"/>
        </w:rPr>
      </w:pPr>
      <w:r w:rsidRPr="0088196D">
        <w:rPr>
          <w:rFonts w:ascii="Times New Roman" w:hAnsi="Times New Roman" w:cs="Times New Roman"/>
          <w:szCs w:val="24"/>
        </w:rPr>
        <w:t>Poids</w:t>
      </w:r>
      <w:r w:rsidR="00B33192" w:rsidRPr="0088196D">
        <w:rPr>
          <w:rFonts w:ascii="Times New Roman" w:hAnsi="Times New Roman" w:cs="Times New Roman"/>
          <w:szCs w:val="24"/>
        </w:rPr>
        <w:t xml:space="preserve">(p,PRc) = 1/|C| * </w:t>
      </w:r>
      <w:r w:rsidR="00B33192" w:rsidRPr="0088196D">
        <w:rPr>
          <w:rFonts w:ascii="Times New Roman" w:eastAsia="SymbolMT" w:hAnsi="Times New Roman" w:cs="Times New Roman"/>
          <w:szCs w:val="24"/>
        </w:rPr>
        <w:t>Σ</w:t>
      </w:r>
      <w:r w:rsidR="00B33192" w:rsidRPr="002962C4">
        <w:rPr>
          <w:rFonts w:ascii="Times New Roman" w:hAnsi="Times New Roman" w:cs="Times New Roman"/>
          <w:i/>
          <w:iCs/>
          <w:szCs w:val="24"/>
          <w:vertAlign w:val="subscript"/>
        </w:rPr>
        <w:t>t</w:t>
      </w:r>
      <w:r w:rsidR="00B33192" w:rsidRPr="0088196D">
        <w:rPr>
          <w:rFonts w:ascii="Times New Roman" w:hAnsi="Times New Roman" w:cs="Times New Roman"/>
          <w:szCs w:val="24"/>
        </w:rPr>
        <w:t>poids(p,t) avec t = transaction du cluster C et |C| est le cardinal de C.</w:t>
      </w:r>
    </w:p>
    <w:p w14:paraId="14113A7A" w14:textId="7B812960" w:rsidR="00B33192" w:rsidRPr="002E78D6" w:rsidRDefault="00B33192" w:rsidP="002E78D6">
      <w:pPr>
        <w:autoSpaceDE w:val="0"/>
        <w:autoSpaceDN w:val="0"/>
        <w:adjustRightInd w:val="0"/>
        <w:spacing w:after="0"/>
        <w:ind w:firstLine="540"/>
        <w:rPr>
          <w:rFonts w:ascii="Times New Roman" w:hAnsi="Times New Roman" w:cs="Times New Roman"/>
          <w:szCs w:val="24"/>
        </w:rPr>
      </w:pPr>
      <w:r w:rsidRPr="0088196D">
        <w:rPr>
          <w:rFonts w:ascii="Times New Roman" w:hAnsi="Times New Roman" w:cs="Times New Roman"/>
          <w:szCs w:val="24"/>
        </w:rPr>
        <w:t>La méthode PACT est très performante dans les systèmes de recommandation anonymes au</w:t>
      </w:r>
      <w:r>
        <w:rPr>
          <w:rFonts w:ascii="Times New Roman" w:hAnsi="Times New Roman" w:cs="Times New Roman"/>
          <w:szCs w:val="24"/>
        </w:rPr>
        <w:t xml:space="preserve"> </w:t>
      </w:r>
      <w:r w:rsidRPr="0088196D">
        <w:rPr>
          <w:rFonts w:ascii="Times New Roman" w:hAnsi="Times New Roman" w:cs="Times New Roman"/>
          <w:szCs w:val="24"/>
        </w:rPr>
        <w:t xml:space="preserve">début de l'arrivée d'un nouvel utilisateur ou avant de connaître son profil. </w:t>
      </w:r>
    </w:p>
    <w:p w14:paraId="73FD10DE" w14:textId="2B8DDEF2" w:rsidR="00B33192" w:rsidRPr="00E05834" w:rsidRDefault="00B33192" w:rsidP="00103A61">
      <w:pPr>
        <w:pStyle w:val="Heading1"/>
      </w:pPr>
      <w:bookmarkStart w:id="172" w:name="_Toc11850426"/>
      <w:r w:rsidRPr="00E05834">
        <w:t xml:space="preserve">Personnalisation </w:t>
      </w:r>
      <w:r w:rsidRPr="002E78D6">
        <w:t>dans</w:t>
      </w:r>
      <w:r w:rsidRPr="00E05834">
        <w:t xml:space="preserve"> les EDS</w:t>
      </w:r>
      <w:bookmarkEnd w:id="172"/>
    </w:p>
    <w:p w14:paraId="4E7CF77A" w14:textId="3B1BE0DD" w:rsidR="00B33192" w:rsidRPr="00E05834" w:rsidRDefault="00B33192" w:rsidP="002E78D6">
      <w:pPr>
        <w:rPr>
          <w:rFonts w:eastAsia="LMRoman12-Regular"/>
        </w:rPr>
      </w:pPr>
      <w:r w:rsidRPr="00E05834">
        <w:rPr>
          <w:rFonts w:eastAsia="LMRoman12-Regular"/>
        </w:rPr>
        <w:t>La personnalisation dans les entrepôts de données spatiales constitue un axe de recherche important</w:t>
      </w:r>
      <w:r>
        <w:rPr>
          <w:rFonts w:eastAsia="LMRoman12-Regular"/>
        </w:rPr>
        <w:t>,</w:t>
      </w:r>
      <w:r w:rsidRPr="00E05834">
        <w:rPr>
          <w:rFonts w:eastAsia="LMRoman12-Regular"/>
        </w:rPr>
        <w:t xml:space="preserve"> elle </w:t>
      </w:r>
      <w:r w:rsidRPr="00E05834">
        <w:rPr>
          <w:szCs w:val="23"/>
        </w:rPr>
        <w:t xml:space="preserve">consiste à personnaliser le contenu de l’entrepôt en fonction des besoins de l’utilisateur </w:t>
      </w:r>
      <w:r w:rsidRPr="00E05834">
        <w:rPr>
          <w:rFonts w:eastAsia="LMRoman12-Regular"/>
        </w:rPr>
        <w:t>afin de le rendre plus centré</w:t>
      </w:r>
      <w:r>
        <w:rPr>
          <w:rFonts w:eastAsia="LMRoman12-Regular"/>
        </w:rPr>
        <w:t>,</w:t>
      </w:r>
      <w:r w:rsidRPr="00E05834">
        <w:rPr>
          <w:rFonts w:eastAsia="LMRoman12-Regular"/>
        </w:rPr>
        <w:t xml:space="preserve"> et permettre à l’utilisateur des analyses spatiales plus facile</w:t>
      </w:r>
      <w:r w:rsidR="000E6D4F">
        <w:rPr>
          <w:rFonts w:eastAsia="LMRoman12-Regular"/>
        </w:rPr>
        <w:t>s</w:t>
      </w:r>
      <w:r w:rsidRPr="00E05834">
        <w:rPr>
          <w:rFonts w:eastAsia="LMRoman12-Regular"/>
        </w:rPr>
        <w:t>.</w:t>
      </w:r>
    </w:p>
    <w:p w14:paraId="434598C5" w14:textId="27C901DE" w:rsidR="00B33192" w:rsidRPr="00893652" w:rsidRDefault="00B33192" w:rsidP="002E78D6">
      <w:pPr>
        <w:pStyle w:val="Heading2"/>
      </w:pPr>
      <w:bookmarkStart w:id="173" w:name="_Toc11850427"/>
      <w:r w:rsidRPr="002E78D6">
        <w:t>Personnalisation</w:t>
      </w:r>
      <w:r w:rsidRPr="00E05834">
        <w:t xml:space="preserve"> </w:t>
      </w:r>
      <w:r>
        <w:t xml:space="preserve">dans </w:t>
      </w:r>
      <w:r w:rsidRPr="00E05834">
        <w:t>SOLAP</w:t>
      </w:r>
      <w:bookmarkEnd w:id="173"/>
      <w:r w:rsidRPr="00E05834">
        <w:t xml:space="preserve"> </w:t>
      </w:r>
    </w:p>
    <w:p w14:paraId="60028E43" w14:textId="77777777" w:rsidR="00B33192" w:rsidRDefault="00B33192" w:rsidP="002E78D6">
      <w:r w:rsidRPr="00E05834">
        <w:rPr>
          <w:b/>
        </w:rPr>
        <w:t>[Aissi et al. 2015]</w:t>
      </w:r>
      <w:r w:rsidRPr="00E05834">
        <w:t xml:space="preserve"> propose deux axes de recherches à exploiter dans le cadre de la personnalisation SOLAP.</w:t>
      </w:r>
    </w:p>
    <w:p w14:paraId="12AEBEDF" w14:textId="6E4C923C" w:rsidR="00B33192" w:rsidRDefault="00B33192" w:rsidP="002E78D6">
      <w:r w:rsidRPr="00E05834">
        <w:t xml:space="preserve">Le premier axe de recherche se situe au niveau des éléments à prendre en considération pour la construction du profil de l’utilisateur </w:t>
      </w:r>
      <w:r>
        <w:t>SOLAP</w:t>
      </w:r>
      <w:r w:rsidRPr="00E05834">
        <w:t xml:space="preserve"> (facteurs de personnalisation). Il concerne l’élaboration des processus d’extraction explicite</w:t>
      </w:r>
      <w:r>
        <w:t>,</w:t>
      </w:r>
      <w:r w:rsidRPr="003C53AC">
        <w:t xml:space="preserve"> </w:t>
      </w:r>
      <w:r w:rsidRPr="00E05834">
        <w:t>implicite</w:t>
      </w:r>
      <w:r>
        <w:t xml:space="preserve"> ou hybride</w:t>
      </w:r>
      <w:r w:rsidRPr="00E05834">
        <w:t xml:space="preserve"> des préférences de l’utilisateur par rapport aux données de l’entrepôt </w:t>
      </w:r>
      <w:r w:rsidRPr="00E05834">
        <w:rPr>
          <w:rFonts w:eastAsia="LMRoman12-Regular"/>
        </w:rPr>
        <w:t>de données spatiales</w:t>
      </w:r>
      <w:r w:rsidRPr="00E05834">
        <w:t>.</w:t>
      </w:r>
    </w:p>
    <w:p w14:paraId="0A92F1D3" w14:textId="77777777" w:rsidR="00785A69" w:rsidRDefault="00785A69" w:rsidP="002E78D6"/>
    <w:p w14:paraId="24D7305B" w14:textId="5E1E9462" w:rsidR="004E2148" w:rsidRPr="00E05834" w:rsidRDefault="00B33192" w:rsidP="00381997">
      <w:r w:rsidRPr="00E05834">
        <w:lastRenderedPageBreak/>
        <w:t>Le second axe de recherche consiste à proposer une visualisation personnalisée des réponses aux requêtes SOLAP par affichage seulement des parties intéressantes de la carte selon les préférences de l’utilisateur. Le système doit pouvoir cibler les préférences de l’utilisateur par rapport à l’ensemble des données analysées, et proposer par la suite une réponse optimale tenant compte à la fois des contraintes d’affichage du dispositif utilisé ainsi que des préférences de l’utilisateur par rapport à l’ensemble des données analysées.</w:t>
      </w:r>
    </w:p>
    <w:p w14:paraId="45B61F96" w14:textId="2F79BD19" w:rsidR="00B33192" w:rsidRPr="00E05834" w:rsidRDefault="00B33192" w:rsidP="002E78D6">
      <w:pPr>
        <w:pStyle w:val="Heading2"/>
      </w:pPr>
      <w:bookmarkStart w:id="174" w:name="_Toc11850428"/>
      <w:r w:rsidRPr="00E05834">
        <w:t xml:space="preserve">Type </w:t>
      </w:r>
      <w:r w:rsidRPr="002E78D6">
        <w:t>d’action</w:t>
      </w:r>
      <w:r w:rsidRPr="00E05834">
        <w:t xml:space="preserve"> de personnalisation</w:t>
      </w:r>
      <w:bookmarkEnd w:id="174"/>
      <w:r w:rsidRPr="00E05834">
        <w:t xml:space="preserve"> </w:t>
      </w:r>
    </w:p>
    <w:p w14:paraId="76E69DB2" w14:textId="77777777" w:rsidR="00B33192" w:rsidRPr="00E05834" w:rsidRDefault="00B33192" w:rsidP="004E2148">
      <w:pPr>
        <w:ind w:firstLine="0"/>
      </w:pPr>
      <w:r w:rsidRPr="00E05834">
        <w:t>Nous distingu</w:t>
      </w:r>
      <w:r>
        <w:t>ons</w:t>
      </w:r>
      <w:r w:rsidRPr="00E05834">
        <w:t xml:space="preserve"> quatre principaux types d’action de personnalisation </w:t>
      </w:r>
      <w:r w:rsidRPr="00E05834">
        <w:rPr>
          <w:b/>
          <w:szCs w:val="24"/>
        </w:rPr>
        <w:t>[Aissi et al. 2015]</w:t>
      </w:r>
      <w:r w:rsidRPr="00E05834">
        <w:t xml:space="preserve"> :</w:t>
      </w:r>
    </w:p>
    <w:p w14:paraId="083CBE90" w14:textId="22ABCE6C" w:rsidR="00B33192" w:rsidRPr="007745DC" w:rsidRDefault="00B33192" w:rsidP="00023E9F">
      <w:pPr>
        <w:pStyle w:val="ListParagraph"/>
        <w:numPr>
          <w:ilvl w:val="0"/>
          <w:numId w:val="9"/>
        </w:numPr>
        <w:ind w:left="0" w:firstLine="360"/>
        <w:rPr>
          <w:rFonts w:ascii="Times New Roman" w:hAnsi="Times New Roman" w:cs="Times New Roman"/>
        </w:rPr>
      </w:pPr>
      <w:r w:rsidRPr="00E05834">
        <w:rPr>
          <w:rFonts w:ascii="Times New Roman" w:hAnsi="Times New Roman" w:cs="Times New Roman"/>
        </w:rPr>
        <w:t>Adaptation du schéma : le schéma de l’entrepôt de données s’adapte aux préférences de l’utilisateur. Dans ce</w:t>
      </w:r>
      <w:r w:rsidRPr="00E05834">
        <w:rPr>
          <w:rFonts w:ascii="Times New Roman" w:hAnsi="Times New Roman" w:cs="Times New Roman"/>
          <w:sz w:val="23"/>
          <w:szCs w:val="23"/>
        </w:rPr>
        <w:t xml:space="preserve"> type d’action on peut créer une vue matérialisée</w:t>
      </w:r>
      <w:r>
        <w:rPr>
          <w:rFonts w:ascii="Times New Roman" w:hAnsi="Times New Roman" w:cs="Times New Roman"/>
          <w:sz w:val="23"/>
          <w:szCs w:val="23"/>
        </w:rPr>
        <w:t xml:space="preserve"> ou un magasin de données</w:t>
      </w:r>
      <w:r w:rsidRPr="00E05834">
        <w:rPr>
          <w:rFonts w:ascii="Times New Roman" w:hAnsi="Times New Roman" w:cs="Times New Roman"/>
          <w:sz w:val="23"/>
          <w:szCs w:val="23"/>
        </w:rPr>
        <w:t xml:space="preserve"> pour chaque profil utilisateur</w:t>
      </w:r>
      <w:r>
        <w:rPr>
          <w:rFonts w:ascii="Times New Roman" w:hAnsi="Times New Roman" w:cs="Times New Roman"/>
          <w:sz w:val="23"/>
          <w:szCs w:val="23"/>
        </w:rPr>
        <w:t xml:space="preserve"> qui</w:t>
      </w:r>
      <w:r w:rsidRPr="00E05834">
        <w:rPr>
          <w:rFonts w:ascii="Times New Roman" w:hAnsi="Times New Roman" w:cs="Times New Roman"/>
          <w:sz w:val="23"/>
          <w:szCs w:val="23"/>
        </w:rPr>
        <w:t xml:space="preserve"> ne contien</w:t>
      </w:r>
      <w:r>
        <w:rPr>
          <w:rFonts w:ascii="Times New Roman" w:hAnsi="Times New Roman" w:cs="Times New Roman"/>
          <w:sz w:val="23"/>
          <w:szCs w:val="23"/>
        </w:rPr>
        <w:t>dra</w:t>
      </w:r>
      <w:r w:rsidRPr="00E05834">
        <w:rPr>
          <w:rFonts w:ascii="Times New Roman" w:hAnsi="Times New Roman" w:cs="Times New Roman"/>
          <w:sz w:val="23"/>
          <w:szCs w:val="23"/>
        </w:rPr>
        <w:t xml:space="preserve"> que la partie de l'entrepôt de données qui respecte les préférences de l'utilisateur.</w:t>
      </w:r>
    </w:p>
    <w:p w14:paraId="1D674865" w14:textId="77777777" w:rsidR="00B33192" w:rsidRPr="007745DC" w:rsidRDefault="00B33192" w:rsidP="00B33192">
      <w:pPr>
        <w:pStyle w:val="ListParagraph"/>
        <w:ind w:left="426" w:firstLine="0"/>
        <w:rPr>
          <w:rFonts w:ascii="Times New Roman" w:hAnsi="Times New Roman" w:cs="Times New Roman"/>
        </w:rPr>
      </w:pPr>
    </w:p>
    <w:p w14:paraId="1E51195E" w14:textId="1CE623A3" w:rsidR="00B33192" w:rsidRDefault="00B33192" w:rsidP="00023E9F">
      <w:pPr>
        <w:pStyle w:val="ListParagraph"/>
        <w:numPr>
          <w:ilvl w:val="0"/>
          <w:numId w:val="9"/>
        </w:numPr>
        <w:ind w:left="0" w:firstLine="360"/>
        <w:rPr>
          <w:rFonts w:ascii="Times New Roman" w:hAnsi="Times New Roman" w:cs="Times New Roman"/>
          <w:szCs w:val="24"/>
        </w:rPr>
      </w:pPr>
      <w:r w:rsidRPr="00E05834">
        <w:rPr>
          <w:rFonts w:ascii="Times New Roman" w:hAnsi="Times New Roman" w:cs="Times New Roman"/>
          <w:szCs w:val="24"/>
        </w:rPr>
        <w:t>Adaptation des requêtes des utilisateurs ou de la visualisation des réponses</w:t>
      </w:r>
      <w:r>
        <w:rPr>
          <w:rFonts w:ascii="Times New Roman" w:hAnsi="Times New Roman" w:cs="Times New Roman"/>
          <w:szCs w:val="24"/>
        </w:rPr>
        <w:t xml:space="preserve"> </w:t>
      </w:r>
      <w:r w:rsidRPr="00E05834">
        <w:rPr>
          <w:rFonts w:ascii="Times New Roman" w:hAnsi="Times New Roman" w:cs="Times New Roman"/>
          <w:szCs w:val="24"/>
        </w:rPr>
        <w:t xml:space="preserve">: Dans le premier cas, la requête de l’utilisateur est </w:t>
      </w:r>
      <w:r w:rsidRPr="00E05834">
        <w:rPr>
          <w:rFonts w:ascii="Times New Roman" w:hAnsi="Times New Roman" w:cs="Times New Roman"/>
          <w:bCs/>
          <w:szCs w:val="24"/>
        </w:rPr>
        <w:t>enrichie</w:t>
      </w:r>
      <w:r w:rsidRPr="00E05834">
        <w:rPr>
          <w:rFonts w:ascii="Times New Roman" w:hAnsi="Times New Roman" w:cs="Times New Roman"/>
          <w:b/>
          <w:bCs/>
          <w:szCs w:val="24"/>
        </w:rPr>
        <w:t xml:space="preserve"> </w:t>
      </w:r>
      <w:r w:rsidRPr="00E05834">
        <w:rPr>
          <w:rFonts w:ascii="Times New Roman" w:hAnsi="Times New Roman" w:cs="Times New Roman"/>
          <w:szCs w:val="24"/>
        </w:rPr>
        <w:t>avec le profil utilisateur et est exécutée par le système afin de fournir la réponse personnalisée. Dans le second cas, la requête de l’utilisateur est exécutée par le système, ensuite la réponse est filtrée ou réordonnée selon le profil utilisateur afin d’aboutir à la réponse personnalisée.</w:t>
      </w:r>
      <w:r>
        <w:rPr>
          <w:rFonts w:ascii="Times New Roman" w:hAnsi="Times New Roman" w:cs="Times New Roman"/>
          <w:szCs w:val="24"/>
        </w:rPr>
        <w:t xml:space="preserve"> La figure 2.</w:t>
      </w:r>
      <w:r w:rsidR="006206E1">
        <w:rPr>
          <w:rFonts w:ascii="Times New Roman" w:hAnsi="Times New Roman" w:cs="Times New Roman"/>
          <w:szCs w:val="24"/>
        </w:rPr>
        <w:t>7</w:t>
      </w:r>
      <w:r>
        <w:rPr>
          <w:rFonts w:ascii="Times New Roman" w:hAnsi="Times New Roman" w:cs="Times New Roman"/>
          <w:szCs w:val="24"/>
        </w:rPr>
        <w:t xml:space="preserve"> illustre ces deux processus.</w:t>
      </w:r>
      <w:r w:rsidRPr="00E05834">
        <w:rPr>
          <w:rFonts w:ascii="Times New Roman" w:hAnsi="Times New Roman" w:cs="Times New Roman"/>
          <w:szCs w:val="24"/>
        </w:rPr>
        <w:t xml:space="preserve"> </w:t>
      </w:r>
    </w:p>
    <w:p w14:paraId="716AE4CF" w14:textId="77777777" w:rsidR="00CF425F" w:rsidRDefault="00B33192" w:rsidP="00CF425F">
      <w:pPr>
        <w:pStyle w:val="ListParagraph"/>
        <w:keepNext/>
        <w:spacing w:after="0"/>
        <w:ind w:left="426" w:firstLine="0"/>
        <w:jc w:val="center"/>
      </w:pPr>
      <w:r>
        <w:rPr>
          <w:noProof/>
        </w:rPr>
        <w:drawing>
          <wp:inline distT="0" distB="0" distL="0" distR="0" wp14:anchorId="1B2DF90B" wp14:editId="4DB7CF4C">
            <wp:extent cx="4935452" cy="3133725"/>
            <wp:effectExtent l="76200" t="76200" r="132080" b="123825"/>
            <wp:docPr id="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49" t="4876" r="2319" b="10827"/>
                    <a:stretch/>
                  </pic:blipFill>
                  <pic:spPr bwMode="auto">
                    <a:xfrm>
                      <a:off x="0" y="0"/>
                      <a:ext cx="4978507" cy="316106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FA840B" w14:textId="18179BCC" w:rsidR="00B33192" w:rsidRPr="00CF425F" w:rsidRDefault="00CF425F" w:rsidP="00CF425F">
      <w:pPr>
        <w:pStyle w:val="Caption"/>
        <w:ind w:firstLine="0"/>
        <w:jc w:val="center"/>
        <w:rPr>
          <w:rFonts w:ascii="Times New Roman" w:hAnsi="Times New Roman" w:cs="Times New Roman"/>
          <w:color w:val="auto"/>
          <w:sz w:val="24"/>
          <w:szCs w:val="36"/>
        </w:rPr>
      </w:pPr>
      <w:bookmarkStart w:id="175" w:name="_Toc11857618"/>
      <w:bookmarkStart w:id="176" w:name="_Toc11857819"/>
      <w:r w:rsidRPr="00CF425F">
        <w:rPr>
          <w:b/>
          <w:bCs/>
          <w:color w:val="auto"/>
          <w:sz w:val="24"/>
          <w:szCs w:val="24"/>
        </w:rPr>
        <w:t>Figure 2.</w:t>
      </w:r>
      <w:r w:rsidRPr="00CF425F">
        <w:rPr>
          <w:b/>
          <w:bCs/>
          <w:color w:val="auto"/>
          <w:sz w:val="24"/>
          <w:szCs w:val="24"/>
        </w:rPr>
        <w:fldChar w:fldCharType="begin"/>
      </w:r>
      <w:r w:rsidRPr="00CF425F">
        <w:rPr>
          <w:b/>
          <w:bCs/>
          <w:color w:val="auto"/>
          <w:sz w:val="24"/>
          <w:szCs w:val="24"/>
        </w:rPr>
        <w:instrText xml:space="preserve"> SEQ Figure_2. \* ARABIC </w:instrText>
      </w:r>
      <w:r w:rsidRPr="00CF425F">
        <w:rPr>
          <w:b/>
          <w:bCs/>
          <w:color w:val="auto"/>
          <w:sz w:val="24"/>
          <w:szCs w:val="24"/>
        </w:rPr>
        <w:fldChar w:fldCharType="separate"/>
      </w:r>
      <w:r w:rsidR="00931C8C">
        <w:rPr>
          <w:b/>
          <w:bCs/>
          <w:noProof/>
          <w:color w:val="auto"/>
          <w:sz w:val="24"/>
          <w:szCs w:val="24"/>
        </w:rPr>
        <w:t>7</w:t>
      </w:r>
      <w:r w:rsidRPr="00CF425F">
        <w:rPr>
          <w:b/>
          <w:bCs/>
          <w:color w:val="auto"/>
          <w:sz w:val="24"/>
          <w:szCs w:val="24"/>
        </w:rPr>
        <w:fldChar w:fldCharType="end"/>
      </w:r>
      <w:r w:rsidRPr="00CF425F">
        <w:rPr>
          <w:color w:val="auto"/>
          <w:sz w:val="24"/>
          <w:szCs w:val="24"/>
        </w:rPr>
        <w:t xml:space="preserve"> Adaptation des requêtes des utilisateurs ou de la visualisation des réponses </w:t>
      </w:r>
      <w:r w:rsidRPr="00CF425F">
        <w:rPr>
          <w:b/>
          <w:bCs/>
          <w:color w:val="auto"/>
          <w:sz w:val="24"/>
          <w:szCs w:val="24"/>
        </w:rPr>
        <w:t>[Boucetha Lila,2010].</w:t>
      </w:r>
      <w:bookmarkEnd w:id="175"/>
      <w:bookmarkEnd w:id="176"/>
    </w:p>
    <w:p w14:paraId="3FA87FC0" w14:textId="7CF3D0C6" w:rsidR="00B33192" w:rsidRPr="00E05834" w:rsidRDefault="00B33192" w:rsidP="00023E9F">
      <w:pPr>
        <w:pStyle w:val="ListParagraph"/>
        <w:numPr>
          <w:ilvl w:val="0"/>
          <w:numId w:val="11"/>
        </w:numPr>
        <w:autoSpaceDE w:val="0"/>
        <w:autoSpaceDN w:val="0"/>
        <w:adjustRightInd w:val="0"/>
        <w:spacing w:before="0"/>
        <w:ind w:left="0" w:firstLine="360"/>
        <w:rPr>
          <w:rFonts w:ascii="Times New Roman" w:hAnsi="Times New Roman" w:cs="Times New Roman"/>
          <w:szCs w:val="24"/>
        </w:rPr>
      </w:pPr>
      <w:r w:rsidRPr="00E05834">
        <w:rPr>
          <w:rFonts w:ascii="Times New Roman" w:hAnsi="Times New Roman" w:cs="Times New Roman"/>
        </w:rPr>
        <w:t xml:space="preserve">Recommandation de requêtes et/ou </w:t>
      </w:r>
      <w:r>
        <w:rPr>
          <w:rFonts w:ascii="Times New Roman" w:hAnsi="Times New Roman" w:cs="Times New Roman"/>
        </w:rPr>
        <w:t>de cartes</w:t>
      </w:r>
      <w:r w:rsidRPr="00E05834">
        <w:rPr>
          <w:rFonts w:ascii="Times New Roman" w:hAnsi="Times New Roman" w:cs="Times New Roman"/>
        </w:rPr>
        <w:t> :</w:t>
      </w:r>
      <w:r w:rsidRPr="00E05834">
        <w:rPr>
          <w:rFonts w:ascii="Times New Roman" w:hAnsi="Times New Roman" w:cs="Times New Roman"/>
          <w:sz w:val="20"/>
          <w:szCs w:val="20"/>
        </w:rPr>
        <w:t xml:space="preserve"> </w:t>
      </w:r>
      <w:r w:rsidRPr="00E05834">
        <w:rPr>
          <w:rFonts w:ascii="Times New Roman" w:hAnsi="Times New Roman" w:cs="Times New Roman"/>
          <w:szCs w:val="24"/>
        </w:rPr>
        <w:t>vise à assister l’utilisateur dans son exploration de l’EDS en lui recommandant des requêtes ou des cartes adaptées à ses besoins et à ses préférences.</w:t>
      </w:r>
      <w:r>
        <w:rPr>
          <w:rFonts w:ascii="Times New Roman" w:hAnsi="Times New Roman" w:cs="Times New Roman"/>
          <w:szCs w:val="24"/>
        </w:rPr>
        <w:t xml:space="preserve"> La figure 2.</w:t>
      </w:r>
      <w:r w:rsidR="008235AA">
        <w:rPr>
          <w:rFonts w:ascii="Times New Roman" w:hAnsi="Times New Roman" w:cs="Times New Roman"/>
          <w:szCs w:val="24"/>
        </w:rPr>
        <w:t>8</w:t>
      </w:r>
      <w:r>
        <w:rPr>
          <w:rFonts w:ascii="Times New Roman" w:hAnsi="Times New Roman" w:cs="Times New Roman"/>
          <w:szCs w:val="24"/>
        </w:rPr>
        <w:t xml:space="preserve"> représente une recommandation d’un ensemble de requêtes qui correspondent aux préférences d’un décideur de la gendarmerie nationale.</w:t>
      </w:r>
    </w:p>
    <w:p w14:paraId="6E9A551B" w14:textId="77777777" w:rsidR="00D706C8" w:rsidRDefault="00B33192" w:rsidP="00D706C8">
      <w:pPr>
        <w:keepNext/>
        <w:spacing w:after="0"/>
        <w:ind w:firstLine="0"/>
        <w:jc w:val="center"/>
      </w:pPr>
      <w:r>
        <w:rPr>
          <w:noProof/>
        </w:rPr>
        <w:lastRenderedPageBreak/>
        <w:drawing>
          <wp:inline distT="0" distB="0" distL="0" distR="0" wp14:anchorId="1F986835" wp14:editId="34E28BAD">
            <wp:extent cx="4869180" cy="1928305"/>
            <wp:effectExtent l="76200" t="76200" r="140970" b="129540"/>
            <wp:docPr id="3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514" t="17354" r="2564" b="6260"/>
                    <a:stretch/>
                  </pic:blipFill>
                  <pic:spPr bwMode="auto">
                    <a:xfrm>
                      <a:off x="0" y="0"/>
                      <a:ext cx="4953563" cy="196172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BE7F05" w14:textId="33E50366" w:rsidR="00B33192" w:rsidRPr="000B0193" w:rsidRDefault="00D706C8" w:rsidP="008176F3">
      <w:pPr>
        <w:pStyle w:val="Caption"/>
        <w:ind w:firstLine="0"/>
        <w:jc w:val="center"/>
        <w:rPr>
          <w:color w:val="auto"/>
          <w:sz w:val="24"/>
          <w:szCs w:val="24"/>
        </w:rPr>
      </w:pPr>
      <w:bookmarkStart w:id="177" w:name="_Toc11857619"/>
      <w:bookmarkStart w:id="178" w:name="_Toc11857820"/>
      <w:r w:rsidRPr="00D706C8">
        <w:rPr>
          <w:b/>
          <w:bCs/>
          <w:color w:val="auto"/>
          <w:sz w:val="24"/>
          <w:szCs w:val="24"/>
        </w:rPr>
        <w:t>Figure 2.</w:t>
      </w:r>
      <w:r w:rsidRPr="00D706C8">
        <w:rPr>
          <w:b/>
          <w:bCs/>
          <w:color w:val="auto"/>
          <w:sz w:val="24"/>
          <w:szCs w:val="24"/>
        </w:rPr>
        <w:fldChar w:fldCharType="begin"/>
      </w:r>
      <w:r w:rsidRPr="00D706C8">
        <w:rPr>
          <w:b/>
          <w:bCs/>
          <w:color w:val="auto"/>
          <w:sz w:val="24"/>
          <w:szCs w:val="24"/>
        </w:rPr>
        <w:instrText xml:space="preserve"> SEQ Figure_2. \* ARABIC </w:instrText>
      </w:r>
      <w:r w:rsidRPr="00D706C8">
        <w:rPr>
          <w:b/>
          <w:bCs/>
          <w:color w:val="auto"/>
          <w:sz w:val="24"/>
          <w:szCs w:val="24"/>
        </w:rPr>
        <w:fldChar w:fldCharType="separate"/>
      </w:r>
      <w:r w:rsidR="00931C8C">
        <w:rPr>
          <w:b/>
          <w:bCs/>
          <w:noProof/>
          <w:color w:val="auto"/>
          <w:sz w:val="24"/>
          <w:szCs w:val="24"/>
        </w:rPr>
        <w:t>8</w:t>
      </w:r>
      <w:r w:rsidRPr="00D706C8">
        <w:rPr>
          <w:b/>
          <w:bCs/>
          <w:color w:val="auto"/>
          <w:sz w:val="24"/>
          <w:szCs w:val="24"/>
        </w:rPr>
        <w:fldChar w:fldCharType="end"/>
      </w:r>
      <w:r w:rsidRPr="000B0193">
        <w:rPr>
          <w:color w:val="auto"/>
          <w:sz w:val="24"/>
          <w:szCs w:val="24"/>
        </w:rPr>
        <w:t xml:space="preserve"> Recommandation de requêtes à un décideur de la gendarmerie nationale </w:t>
      </w:r>
      <w:r w:rsidRPr="000B0193">
        <w:rPr>
          <w:b/>
          <w:bCs/>
          <w:color w:val="auto"/>
          <w:sz w:val="24"/>
          <w:szCs w:val="24"/>
        </w:rPr>
        <w:t>[Meziani et Gouria,2018].</w:t>
      </w:r>
      <w:bookmarkEnd w:id="177"/>
      <w:bookmarkEnd w:id="178"/>
    </w:p>
    <w:p w14:paraId="0A57E840" w14:textId="20A5AA07" w:rsidR="00B33192" w:rsidRPr="00893652" w:rsidRDefault="00B33192" w:rsidP="00023E9F">
      <w:pPr>
        <w:pStyle w:val="ListParagraph"/>
        <w:numPr>
          <w:ilvl w:val="0"/>
          <w:numId w:val="9"/>
        </w:numPr>
        <w:spacing w:before="0" w:after="0"/>
        <w:ind w:left="0" w:firstLine="360"/>
        <w:rPr>
          <w:rFonts w:ascii="Times New Roman" w:hAnsi="Times New Roman" w:cs="Times New Roman"/>
        </w:rPr>
      </w:pPr>
      <w:r w:rsidRPr="00E96E62">
        <w:rPr>
          <w:rFonts w:ascii="Times New Roman" w:hAnsi="Times New Roman" w:cs="Times New Roman"/>
        </w:rPr>
        <w:t xml:space="preserve">Adaptation des possibilités d’analyse : vise à permettre aux utilisateurs </w:t>
      </w:r>
      <w:r w:rsidRPr="00E96E62">
        <w:rPr>
          <w:rFonts w:ascii="Times New Roman" w:hAnsi="Times New Roman" w:cs="Times New Roman"/>
          <w:szCs w:val="24"/>
          <w:shd w:val="clear" w:color="auto" w:fill="FFFFFF"/>
        </w:rPr>
        <w:t>des analyses</w:t>
      </w:r>
      <w:r w:rsidR="00893652">
        <w:rPr>
          <w:rFonts w:ascii="Times New Roman" w:hAnsi="Times New Roman" w:cs="Times New Roman"/>
          <w:szCs w:val="24"/>
          <w:shd w:val="clear" w:color="auto" w:fill="FFFFFF"/>
        </w:rPr>
        <w:t xml:space="preserve"> </w:t>
      </w:r>
      <w:r w:rsidRPr="00893652">
        <w:rPr>
          <w:rFonts w:ascii="Times New Roman" w:hAnsi="Times New Roman" w:cs="Times New Roman"/>
          <w:szCs w:val="24"/>
          <w:shd w:val="clear" w:color="auto" w:fill="FFFFFF"/>
        </w:rPr>
        <w:t xml:space="preserve">flexibles en leur offrant </w:t>
      </w:r>
      <w:r w:rsidR="00B636DF" w:rsidRPr="00893652">
        <w:rPr>
          <w:rFonts w:ascii="Times New Roman" w:hAnsi="Times New Roman" w:cs="Times New Roman"/>
          <w:szCs w:val="24"/>
          <w:shd w:val="clear" w:color="auto" w:fill="FFFFFF"/>
        </w:rPr>
        <w:t>diverses possibilités</w:t>
      </w:r>
      <w:r w:rsidRPr="00893652">
        <w:rPr>
          <w:rFonts w:ascii="Times New Roman" w:hAnsi="Times New Roman" w:cs="Times New Roman"/>
          <w:szCs w:val="24"/>
          <w:shd w:val="clear" w:color="auto" w:fill="FFFFFF"/>
        </w:rPr>
        <w:t xml:space="preserve"> de visualisation adaptées à leurs requêtes comme le montre la figure 2.</w:t>
      </w:r>
      <w:r w:rsidR="009472E6">
        <w:rPr>
          <w:rFonts w:ascii="Times New Roman" w:hAnsi="Times New Roman" w:cs="Times New Roman"/>
          <w:szCs w:val="24"/>
          <w:shd w:val="clear" w:color="auto" w:fill="FFFFFF"/>
        </w:rPr>
        <w:t>9</w:t>
      </w:r>
      <w:r w:rsidRPr="00893652">
        <w:rPr>
          <w:rFonts w:ascii="Times New Roman" w:hAnsi="Times New Roman" w:cs="Times New Roman"/>
          <w:szCs w:val="24"/>
          <w:shd w:val="clear" w:color="auto" w:fill="FFFFFF"/>
        </w:rPr>
        <w:t>.</w:t>
      </w:r>
    </w:p>
    <w:p w14:paraId="045001B3" w14:textId="77777777" w:rsidR="000B0193" w:rsidRDefault="00B33192" w:rsidP="000B0193">
      <w:pPr>
        <w:keepNext/>
        <w:shd w:val="clear" w:color="auto" w:fill="FFFFFF"/>
        <w:spacing w:before="0" w:after="0" w:line="240" w:lineRule="auto"/>
        <w:ind w:firstLine="0"/>
        <w:jc w:val="center"/>
      </w:pPr>
      <w:r>
        <w:rPr>
          <w:noProof/>
        </w:rPr>
        <w:drawing>
          <wp:inline distT="0" distB="0" distL="0" distR="0" wp14:anchorId="72153E31" wp14:editId="33FFCF8B">
            <wp:extent cx="5280660" cy="2457450"/>
            <wp:effectExtent l="76200" t="76200" r="129540" b="133350"/>
            <wp:docPr id="3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667" r="4487" b="44880"/>
                    <a:stretch/>
                  </pic:blipFill>
                  <pic:spPr bwMode="auto">
                    <a:xfrm>
                      <a:off x="0" y="0"/>
                      <a:ext cx="5280660" cy="24574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7590C7" w14:textId="50264405" w:rsidR="00B33192" w:rsidRPr="0027323D" w:rsidRDefault="000B0193" w:rsidP="000B0193">
      <w:pPr>
        <w:pStyle w:val="Caption"/>
        <w:ind w:firstLine="0"/>
        <w:jc w:val="center"/>
        <w:rPr>
          <w:rFonts w:ascii="Times New Roman" w:eastAsia="Times New Roman" w:hAnsi="Times New Roman" w:cs="Times New Roman"/>
          <w:color w:val="auto"/>
          <w:sz w:val="24"/>
          <w:szCs w:val="24"/>
        </w:rPr>
      </w:pPr>
      <w:bookmarkStart w:id="179" w:name="_Toc11857620"/>
      <w:bookmarkStart w:id="180" w:name="_Toc11857821"/>
      <w:r w:rsidRPr="0027323D">
        <w:rPr>
          <w:b/>
          <w:bCs/>
          <w:color w:val="auto"/>
          <w:sz w:val="24"/>
          <w:szCs w:val="24"/>
        </w:rPr>
        <w:t>Figure 2.</w:t>
      </w:r>
      <w:r w:rsidRPr="0027323D">
        <w:rPr>
          <w:b/>
          <w:bCs/>
          <w:color w:val="auto"/>
          <w:sz w:val="24"/>
          <w:szCs w:val="24"/>
        </w:rPr>
        <w:fldChar w:fldCharType="begin"/>
      </w:r>
      <w:r w:rsidRPr="0027323D">
        <w:rPr>
          <w:b/>
          <w:bCs/>
          <w:color w:val="auto"/>
          <w:sz w:val="24"/>
          <w:szCs w:val="24"/>
        </w:rPr>
        <w:instrText xml:space="preserve"> SEQ Figure_2. \* ARABIC </w:instrText>
      </w:r>
      <w:r w:rsidRPr="0027323D">
        <w:rPr>
          <w:b/>
          <w:bCs/>
          <w:color w:val="auto"/>
          <w:sz w:val="24"/>
          <w:szCs w:val="24"/>
        </w:rPr>
        <w:fldChar w:fldCharType="separate"/>
      </w:r>
      <w:r w:rsidR="00931C8C">
        <w:rPr>
          <w:b/>
          <w:bCs/>
          <w:noProof/>
          <w:color w:val="auto"/>
          <w:sz w:val="24"/>
          <w:szCs w:val="24"/>
        </w:rPr>
        <w:t>9</w:t>
      </w:r>
      <w:r w:rsidRPr="0027323D">
        <w:rPr>
          <w:b/>
          <w:bCs/>
          <w:color w:val="auto"/>
          <w:sz w:val="24"/>
          <w:szCs w:val="24"/>
        </w:rPr>
        <w:fldChar w:fldCharType="end"/>
      </w:r>
      <w:r w:rsidRPr="0027323D">
        <w:rPr>
          <w:color w:val="auto"/>
          <w:sz w:val="24"/>
          <w:szCs w:val="24"/>
        </w:rPr>
        <w:t xml:space="preserve"> Possibilités de visualisation adaptées aux requêtes utilisateur.</w:t>
      </w:r>
      <w:bookmarkEnd w:id="179"/>
      <w:bookmarkEnd w:id="180"/>
    </w:p>
    <w:p w14:paraId="7F440EF4" w14:textId="6FF4E678" w:rsidR="00B33192" w:rsidRPr="004378AF" w:rsidRDefault="00B33192" w:rsidP="003953DB">
      <w:pPr>
        <w:pStyle w:val="Heading1"/>
      </w:pPr>
      <w:bookmarkStart w:id="181" w:name="_Toc11850429"/>
      <w:r w:rsidRPr="00D46047">
        <w:t>Conclusion</w:t>
      </w:r>
      <w:bookmarkEnd w:id="181"/>
      <w:r w:rsidRPr="00E05834">
        <w:t xml:space="preserve"> </w:t>
      </w:r>
    </w:p>
    <w:p w14:paraId="4FA03D42" w14:textId="48D976CB" w:rsidR="00E225F4" w:rsidRPr="00420DA6" w:rsidRDefault="00B33192" w:rsidP="00420DA6">
      <w:pPr>
        <w:rPr>
          <w:rFonts w:eastAsia="LMRoman12-Regular"/>
        </w:rPr>
      </w:pPr>
      <w:r w:rsidRPr="008A3D42">
        <w:t xml:space="preserve">Les entrepôts de données spatiales sont caractérisés par des données volumineuses à la fois thématiques classiques et spatiales possédant des caractéristiques spécifiques dont seule une partie peut être d’intérêt pour un utilisateur donné. Afin de ne fournir aux utilisateurs que les données pertinentes par rapport à leurs préférences de l'énorme quantité d'informations disponibles, </w:t>
      </w:r>
      <w:r w:rsidRPr="008A3D42">
        <w:rPr>
          <w:bCs/>
        </w:rPr>
        <w:t xml:space="preserve">les systèmes de personnalisation </w:t>
      </w:r>
      <w:r w:rsidRPr="008A3D42">
        <w:t xml:space="preserve">permettent </w:t>
      </w:r>
      <w:r w:rsidR="009D5748">
        <w:t xml:space="preserve">de </w:t>
      </w:r>
      <w:r w:rsidR="00E225F4" w:rsidRPr="00E05834">
        <w:rPr>
          <w:szCs w:val="23"/>
        </w:rPr>
        <w:t>personnaliser le contenu de l’</w:t>
      </w:r>
      <w:r w:rsidR="009E122A">
        <w:rPr>
          <w:szCs w:val="23"/>
        </w:rPr>
        <w:t>EDS</w:t>
      </w:r>
      <w:r w:rsidR="00A00E0D">
        <w:rPr>
          <w:szCs w:val="23"/>
        </w:rPr>
        <w:t xml:space="preserve"> </w:t>
      </w:r>
      <w:r w:rsidR="00E225F4" w:rsidRPr="00E05834">
        <w:rPr>
          <w:szCs w:val="23"/>
        </w:rPr>
        <w:t>en fonction de</w:t>
      </w:r>
      <w:r w:rsidR="009D5748">
        <w:rPr>
          <w:szCs w:val="23"/>
        </w:rPr>
        <w:t>s</w:t>
      </w:r>
      <w:r w:rsidR="00E225F4" w:rsidRPr="00E05834">
        <w:rPr>
          <w:szCs w:val="23"/>
        </w:rPr>
        <w:t xml:space="preserve"> besoins </w:t>
      </w:r>
      <w:r w:rsidR="00A00E0D">
        <w:rPr>
          <w:szCs w:val="23"/>
        </w:rPr>
        <w:t xml:space="preserve">des utilisateurs </w:t>
      </w:r>
      <w:r w:rsidR="00E225F4" w:rsidRPr="00E05834">
        <w:rPr>
          <w:rFonts w:eastAsia="LMRoman12-Regular"/>
        </w:rPr>
        <w:t xml:space="preserve">afin de </w:t>
      </w:r>
      <w:r w:rsidR="004F4DDA">
        <w:rPr>
          <w:rFonts w:eastAsia="LMRoman12-Regular"/>
        </w:rPr>
        <w:t>leur</w:t>
      </w:r>
      <w:r w:rsidR="00E225F4" w:rsidRPr="00E05834">
        <w:rPr>
          <w:rFonts w:eastAsia="LMRoman12-Regular"/>
        </w:rPr>
        <w:t xml:space="preserve"> permettre des analyses </w:t>
      </w:r>
      <w:r w:rsidR="006B76E3">
        <w:rPr>
          <w:rFonts w:eastAsia="LMRoman12-Regular"/>
        </w:rPr>
        <w:t xml:space="preserve">spatiales </w:t>
      </w:r>
      <w:r w:rsidR="00E225F4" w:rsidRPr="00E05834">
        <w:rPr>
          <w:rFonts w:eastAsia="LMRoman12-Regular"/>
        </w:rPr>
        <w:t>plus facile</w:t>
      </w:r>
      <w:r w:rsidR="00E225F4">
        <w:rPr>
          <w:rFonts w:eastAsia="LMRoman12-Regular"/>
        </w:rPr>
        <w:t>s</w:t>
      </w:r>
      <w:r w:rsidR="00E225F4" w:rsidRPr="00E05834">
        <w:rPr>
          <w:rFonts w:eastAsia="LMRoman12-Regular"/>
        </w:rPr>
        <w:t>.</w:t>
      </w:r>
    </w:p>
    <w:p w14:paraId="720BF864" w14:textId="141FE75F" w:rsidR="00B33192" w:rsidRPr="008A3D42" w:rsidRDefault="00B33192" w:rsidP="00D46047">
      <w:pPr>
        <w:rPr>
          <w:rFonts w:ascii="Times New Roman" w:eastAsia="LMRoman12-Regular" w:hAnsi="Times New Roman" w:cs="Times New Roman"/>
        </w:rPr>
      </w:pPr>
      <w:r w:rsidRPr="008A3D42">
        <w:rPr>
          <w:rFonts w:ascii="Times New Roman" w:hAnsi="Times New Roman" w:cs="Times New Roman"/>
        </w:rPr>
        <w:t xml:space="preserve">Dans ce chapitre </w:t>
      </w:r>
      <w:r w:rsidRPr="008A3D42">
        <w:t xml:space="preserve">nous avons présenté dans un premier lieu le processus de personnalisation qui consiste à définir, puis à exploiter un profil utilisateur dans le but d’améliorer le processus d’interrogation en tenant compte des préférences de l’utilisateur. Nous avons présenté également un modèle de profil qui permet de structurer les informations nécessaires pour la description des préférences utilisateur, qui constitue le premier pas vers la </w:t>
      </w:r>
      <w:r w:rsidRPr="008A3D42">
        <w:lastRenderedPageBreak/>
        <w:t xml:space="preserve">construction d’un entrepôt de données spatiales personnalisé. Nous nous sommes intéressés par la suite à la création hybride de profil utilisateur et nous avons </w:t>
      </w:r>
      <w:r w:rsidRPr="008A3D42">
        <w:rPr>
          <w:rFonts w:ascii="Times New Roman" w:eastAsia="LMRoman12-Regular" w:hAnsi="Times New Roman" w:cs="Times New Roman"/>
        </w:rPr>
        <w:t>présenté les différentes techniques qui permettent la construction de ce dernier.</w:t>
      </w:r>
    </w:p>
    <w:p w14:paraId="50450CBD" w14:textId="77777777" w:rsidR="00B33192" w:rsidRDefault="00B33192" w:rsidP="00D46047">
      <w:r w:rsidRPr="008A3D42">
        <w:rPr>
          <w:rFonts w:eastAsia="LMRoman12-Regular"/>
        </w:rPr>
        <w:t xml:space="preserve">Quant au chapitre suivant, il </w:t>
      </w:r>
      <w:r w:rsidRPr="008A3D42">
        <w:t>sera consacré à l’études du phénomène de l’accidentologie routière ainsi qu’à la situation</w:t>
      </w:r>
      <w:r w:rsidRPr="000E4F77">
        <w:t xml:space="preserve"> des accidents de la circulation en Algérie</w:t>
      </w:r>
      <w:r>
        <w:t>.</w:t>
      </w:r>
    </w:p>
    <w:p w14:paraId="73F92AB3" w14:textId="77777777" w:rsidR="00B33192" w:rsidRDefault="00B33192"/>
    <w:p w14:paraId="386CA23C" w14:textId="77777777" w:rsidR="00D46047" w:rsidRDefault="00D46047"/>
    <w:p w14:paraId="0FC0E1EF" w14:textId="77777777" w:rsidR="00D46047" w:rsidRDefault="00D46047"/>
    <w:p w14:paraId="513D2B65" w14:textId="77777777" w:rsidR="00D46047" w:rsidRDefault="00D46047"/>
    <w:p w14:paraId="25BB1C93" w14:textId="77777777" w:rsidR="00D46047" w:rsidRDefault="00D46047"/>
    <w:p w14:paraId="4ACB600F" w14:textId="77777777" w:rsidR="00D46047" w:rsidRDefault="00D46047"/>
    <w:p w14:paraId="2CE99CC8" w14:textId="77777777" w:rsidR="00D46047" w:rsidRDefault="00D46047"/>
    <w:p w14:paraId="70ABCB42" w14:textId="77777777" w:rsidR="00D46047" w:rsidRDefault="00D46047"/>
    <w:p w14:paraId="1976A807" w14:textId="77777777" w:rsidR="00D46047" w:rsidRDefault="00D46047"/>
    <w:p w14:paraId="6D86EDE7" w14:textId="00A1EBE5" w:rsidR="00D46047" w:rsidRDefault="00D46047"/>
    <w:p w14:paraId="5EE355F4" w14:textId="52656076" w:rsidR="002D528C" w:rsidRDefault="002D528C"/>
    <w:p w14:paraId="1632669C" w14:textId="26973D0C" w:rsidR="002D528C" w:rsidRDefault="002D528C"/>
    <w:p w14:paraId="130DCF0D" w14:textId="77777777" w:rsidR="002D528C" w:rsidRDefault="002D528C"/>
    <w:p w14:paraId="7A847FF9" w14:textId="77777777" w:rsidR="00D46047" w:rsidRDefault="00D46047"/>
    <w:p w14:paraId="37CA7B25" w14:textId="77777777" w:rsidR="00D46047" w:rsidRDefault="00D46047"/>
    <w:p w14:paraId="396E9845" w14:textId="3A839BF5" w:rsidR="00D46047" w:rsidRDefault="00D46047"/>
    <w:p w14:paraId="6602DEA4" w14:textId="17243536" w:rsidR="00E4659B" w:rsidRDefault="00E4659B"/>
    <w:p w14:paraId="631A2737" w14:textId="77777777" w:rsidR="00E4659B" w:rsidRDefault="00E4659B"/>
    <w:p w14:paraId="0B788A8F" w14:textId="04E5CD60" w:rsidR="00D46047" w:rsidRDefault="00D46047"/>
    <w:p w14:paraId="7F04981D" w14:textId="77777777" w:rsidR="00785A69" w:rsidRDefault="00785A69"/>
    <w:p w14:paraId="49D0368A" w14:textId="77777777" w:rsidR="00D46047" w:rsidRDefault="00D46047"/>
    <w:p w14:paraId="64D7093E" w14:textId="77777777" w:rsidR="00611DB5" w:rsidRDefault="00611DB5"/>
    <w:p w14:paraId="3D798803" w14:textId="53C91929" w:rsidR="00611DB5" w:rsidRDefault="00611DB5">
      <w:pPr>
        <w:sectPr w:rsidR="00611DB5" w:rsidSect="00D5766E">
          <w:type w:val="continuous"/>
          <w:pgSz w:w="11906" w:h="16838" w:code="9"/>
          <w:pgMar w:top="1440" w:right="1440" w:bottom="1440" w:left="1440" w:header="708" w:footer="708" w:gutter="0"/>
          <w:pgNumType w:start="18"/>
          <w:cols w:space="708"/>
          <w:docGrid w:linePitch="360"/>
        </w:sectPr>
      </w:pPr>
    </w:p>
    <w:p w14:paraId="6FC50758" w14:textId="03B18E5A" w:rsidR="00590F74" w:rsidRPr="00A143DB" w:rsidRDefault="00611DB5" w:rsidP="00595C2A">
      <w:pPr>
        <w:spacing w:line="209" w:lineRule="auto"/>
        <w:ind w:left="6066" w:right="-576" w:hanging="2556"/>
        <w:rPr>
          <w:rFonts w:ascii="Times New Roman" w:hAnsi="Times New Roman" w:cs="Times New Roman"/>
        </w:rPr>
      </w:pPr>
      <w:bookmarkStart w:id="182" w:name="_Hlk3141029"/>
      <w:bookmarkEnd w:id="182"/>
      <w:r w:rsidRPr="00E05834">
        <w:rPr>
          <w:rFonts w:ascii="Times New Roman" w:eastAsia="Times New Roman" w:hAnsi="Times New Roman" w:cs="Times New Roman"/>
          <w:b/>
          <w:noProof/>
          <w:sz w:val="372"/>
          <w:vertAlign w:val="subscript"/>
        </w:rPr>
        <w:lastRenderedPageBreak/>
        <w:drawing>
          <wp:anchor distT="0" distB="0" distL="114300" distR="114300" simplePos="0" relativeHeight="251724800" behindDoc="1" locked="0" layoutInCell="0" allowOverlap="1" wp14:anchorId="6306EECA" wp14:editId="558252DB">
            <wp:simplePos x="0" y="0"/>
            <wp:positionH relativeFrom="column">
              <wp:posOffset>4501662</wp:posOffset>
            </wp:positionH>
            <wp:positionV relativeFrom="paragraph">
              <wp:posOffset>452175</wp:posOffset>
            </wp:positionV>
            <wp:extent cx="1260475" cy="128116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3305"/>
                    <a:stretch/>
                  </pic:blipFill>
                  <pic:spPr bwMode="auto">
                    <a:xfrm>
                      <a:off x="0" y="0"/>
                      <a:ext cx="1270581" cy="12914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5ECE">
        <w:rPr>
          <w:rFonts w:ascii="Palatino Linotype" w:eastAsia="Palatino Linotype" w:hAnsi="Palatino Linotype"/>
          <w:b/>
          <w:sz w:val="84"/>
          <w:szCs w:val="84"/>
        </w:rPr>
        <w:t>Chapitre</w:t>
      </w:r>
      <w:r w:rsidR="00595C2A">
        <w:rPr>
          <w:rFonts w:ascii="Times New Roman" w:eastAsia="Times New Roman" w:hAnsi="Times New Roman"/>
        </w:rPr>
        <w:t xml:space="preserve">   </w:t>
      </w:r>
      <w:r>
        <w:rPr>
          <w:rFonts w:ascii="Times New Roman" w:eastAsia="Times New Roman" w:hAnsi="Times New Roman"/>
        </w:rPr>
        <w:t xml:space="preserve"> </w:t>
      </w:r>
      <w:r w:rsidRPr="00595C2A">
        <w:rPr>
          <w:rFonts w:ascii="Times New Roman" w:eastAsia="Times New Roman" w:hAnsi="Times New Roman"/>
          <w:b/>
          <w:sz w:val="260"/>
          <w:szCs w:val="10"/>
          <w:vertAlign w:val="subscript"/>
        </w:rPr>
        <w:t>I</w:t>
      </w:r>
      <w:r w:rsidR="00802BCF">
        <w:rPr>
          <w:rFonts w:ascii="Times New Roman" w:eastAsia="Times New Roman" w:hAnsi="Times New Roman"/>
          <w:b/>
          <w:sz w:val="260"/>
          <w:szCs w:val="10"/>
          <w:vertAlign w:val="subscript"/>
        </w:rPr>
        <w:t>II</w:t>
      </w:r>
    </w:p>
    <w:p w14:paraId="74B7AB5C" w14:textId="77777777" w:rsidR="00590F74" w:rsidRPr="00A143DB" w:rsidRDefault="00590F74" w:rsidP="00590F74">
      <w:pPr>
        <w:tabs>
          <w:tab w:val="left" w:pos="2070"/>
        </w:tabs>
        <w:spacing w:line="240" w:lineRule="auto"/>
        <w:rPr>
          <w:rFonts w:ascii="Times New Roman" w:eastAsia="Times New Roman" w:hAnsi="Times New Roman" w:cs="Times New Roman"/>
        </w:rPr>
      </w:pPr>
    </w:p>
    <w:p w14:paraId="4535D3F2" w14:textId="77777777" w:rsidR="00590F74" w:rsidRPr="00A143DB" w:rsidRDefault="00590F74" w:rsidP="00297511">
      <w:pPr>
        <w:pBdr>
          <w:top w:val="single" w:sz="24" w:space="1" w:color="auto"/>
          <w:bottom w:val="single" w:sz="24" w:space="1" w:color="auto"/>
        </w:pBdr>
        <w:tabs>
          <w:tab w:val="left" w:pos="426"/>
          <w:tab w:val="left" w:pos="1418"/>
        </w:tabs>
        <w:spacing w:before="360" w:line="240" w:lineRule="auto"/>
        <w:ind w:firstLine="0"/>
        <w:jc w:val="center"/>
        <w:rPr>
          <w:rFonts w:ascii="Times New Roman" w:hAnsi="Times New Roman" w:cs="Times New Roman"/>
          <w:b/>
          <w:bCs/>
          <w:sz w:val="70"/>
          <w:szCs w:val="70"/>
        </w:rPr>
      </w:pPr>
      <w:r w:rsidRPr="00A143DB">
        <w:rPr>
          <w:rFonts w:ascii="Times New Roman" w:hAnsi="Times New Roman" w:cs="Times New Roman"/>
          <w:b/>
          <w:bCs/>
          <w:sz w:val="70"/>
          <w:szCs w:val="70"/>
        </w:rPr>
        <w:t>Etude de cas : Accidentologie</w:t>
      </w:r>
    </w:p>
    <w:p w14:paraId="3D10B791" w14:textId="63F6131F" w:rsidR="00590F74" w:rsidRPr="00A143DB" w:rsidRDefault="00590F74" w:rsidP="00590F74">
      <w:pPr>
        <w:spacing w:line="360" w:lineRule="auto"/>
        <w:rPr>
          <w:rFonts w:ascii="Times New Roman" w:eastAsia="Times New Roman" w:hAnsi="Times New Roman" w:cs="Times New Roman"/>
        </w:rPr>
      </w:pPr>
    </w:p>
    <w:p w14:paraId="455F088C" w14:textId="77777777" w:rsidR="00590F74" w:rsidRPr="00A143DB" w:rsidRDefault="00590F74" w:rsidP="00590F74">
      <w:pPr>
        <w:pStyle w:val="Heading1"/>
        <w:numPr>
          <w:ilvl w:val="0"/>
          <w:numId w:val="0"/>
        </w:numPr>
        <w:rPr>
          <w:rFonts w:cs="Times New Roman"/>
        </w:rPr>
      </w:pPr>
    </w:p>
    <w:p w14:paraId="69D7B8A6" w14:textId="77777777" w:rsidR="00590F74" w:rsidRPr="00A143DB" w:rsidRDefault="00590F74" w:rsidP="00590F74">
      <w:pPr>
        <w:rPr>
          <w:rFonts w:ascii="Times New Roman" w:hAnsi="Times New Roman" w:cs="Times New Roman"/>
        </w:rPr>
      </w:pPr>
    </w:p>
    <w:p w14:paraId="13D3B7B0" w14:textId="77777777" w:rsidR="00590F74" w:rsidRPr="00A143DB" w:rsidRDefault="00590F74" w:rsidP="00590F74">
      <w:pPr>
        <w:rPr>
          <w:rFonts w:ascii="Times New Roman" w:hAnsi="Times New Roman" w:cs="Times New Roman"/>
        </w:rPr>
      </w:pPr>
    </w:p>
    <w:p w14:paraId="3C3A8652" w14:textId="77777777" w:rsidR="00590F74" w:rsidRPr="00A143DB" w:rsidRDefault="00590F74" w:rsidP="00590F74">
      <w:pPr>
        <w:rPr>
          <w:rFonts w:ascii="Times New Roman" w:hAnsi="Times New Roman" w:cs="Times New Roman"/>
        </w:rPr>
      </w:pPr>
    </w:p>
    <w:p w14:paraId="2C3FD826" w14:textId="77777777" w:rsidR="00590F74" w:rsidRPr="00A143DB" w:rsidRDefault="00590F74" w:rsidP="00590F74">
      <w:pPr>
        <w:rPr>
          <w:rFonts w:ascii="Times New Roman" w:hAnsi="Times New Roman" w:cs="Times New Roman"/>
        </w:rPr>
      </w:pPr>
    </w:p>
    <w:p w14:paraId="2853F3E9" w14:textId="77777777" w:rsidR="00590F74" w:rsidRPr="00A143DB" w:rsidRDefault="00590F74" w:rsidP="00590F74">
      <w:pPr>
        <w:rPr>
          <w:rFonts w:ascii="Times New Roman" w:hAnsi="Times New Roman" w:cs="Times New Roman"/>
        </w:rPr>
      </w:pPr>
    </w:p>
    <w:p w14:paraId="37C0FDC6" w14:textId="77777777" w:rsidR="00590F74" w:rsidRPr="00A143DB" w:rsidRDefault="00590F74" w:rsidP="00590F74">
      <w:pPr>
        <w:rPr>
          <w:rFonts w:ascii="Times New Roman" w:hAnsi="Times New Roman" w:cs="Times New Roman"/>
        </w:rPr>
      </w:pPr>
    </w:p>
    <w:p w14:paraId="01D45D64" w14:textId="77777777" w:rsidR="00590F74" w:rsidRPr="00A143DB" w:rsidRDefault="00590F74" w:rsidP="00590F74">
      <w:pPr>
        <w:rPr>
          <w:rFonts w:ascii="Times New Roman" w:hAnsi="Times New Roman" w:cs="Times New Roman"/>
        </w:rPr>
      </w:pPr>
    </w:p>
    <w:p w14:paraId="4B0F6B3E" w14:textId="77777777" w:rsidR="00590F74" w:rsidRPr="00A143DB" w:rsidRDefault="00590F74" w:rsidP="00590F74">
      <w:pPr>
        <w:rPr>
          <w:rFonts w:ascii="Times New Roman" w:hAnsi="Times New Roman" w:cs="Times New Roman"/>
        </w:rPr>
      </w:pPr>
    </w:p>
    <w:p w14:paraId="2991FFEB" w14:textId="77777777" w:rsidR="00590F74" w:rsidRPr="00A143DB" w:rsidRDefault="00590F74" w:rsidP="00590F74">
      <w:pPr>
        <w:autoSpaceDE w:val="0"/>
        <w:autoSpaceDN w:val="0"/>
        <w:adjustRightInd w:val="0"/>
        <w:spacing w:after="0" w:line="240" w:lineRule="auto"/>
        <w:rPr>
          <w:rFonts w:ascii="Times New Roman" w:hAnsi="Times New Roman" w:cs="Times New Roman"/>
          <w:szCs w:val="24"/>
        </w:rPr>
      </w:pPr>
    </w:p>
    <w:p w14:paraId="2502A842" w14:textId="77777777" w:rsidR="001645C7" w:rsidRDefault="001645C7"/>
    <w:p w14:paraId="2F783627" w14:textId="77777777" w:rsidR="004C0399" w:rsidRDefault="004C0399"/>
    <w:p w14:paraId="02625DFF" w14:textId="77777777" w:rsidR="004C0399" w:rsidRDefault="004C0399"/>
    <w:p w14:paraId="696D1105" w14:textId="77777777" w:rsidR="004C0399" w:rsidRDefault="004C0399"/>
    <w:p w14:paraId="03C2E2FC" w14:textId="5EBC6A80" w:rsidR="004C0399" w:rsidRDefault="004C0399" w:rsidP="005405B6">
      <w:pPr>
        <w:ind w:firstLine="0"/>
      </w:pPr>
    </w:p>
    <w:p w14:paraId="7D4E9ECB" w14:textId="0BB0E0B3" w:rsidR="00973F05" w:rsidRDefault="00973F05" w:rsidP="005405B6">
      <w:pPr>
        <w:ind w:firstLine="0"/>
      </w:pPr>
    </w:p>
    <w:p w14:paraId="1BA8E84E" w14:textId="62F6667F" w:rsidR="00B447CE" w:rsidRDefault="00B447CE" w:rsidP="005405B6">
      <w:pPr>
        <w:ind w:firstLine="0"/>
      </w:pPr>
    </w:p>
    <w:p w14:paraId="21C6F72C" w14:textId="69050F13" w:rsidR="0060312E" w:rsidRDefault="0060312E" w:rsidP="005405B6">
      <w:pPr>
        <w:ind w:firstLine="0"/>
      </w:pPr>
    </w:p>
    <w:p w14:paraId="02203FAC" w14:textId="2A374EF3" w:rsidR="0060312E" w:rsidRDefault="0060312E" w:rsidP="005405B6">
      <w:pPr>
        <w:ind w:firstLine="0"/>
      </w:pPr>
    </w:p>
    <w:p w14:paraId="1577B28A" w14:textId="77777777" w:rsidR="00B447CE" w:rsidRDefault="00B447CE" w:rsidP="005405B6">
      <w:pPr>
        <w:ind w:firstLine="0"/>
      </w:pPr>
    </w:p>
    <w:p w14:paraId="6733D803" w14:textId="697A2C52" w:rsidR="00D7769F" w:rsidRPr="00646B00" w:rsidRDefault="00D7769F" w:rsidP="00B32DF3">
      <w:pPr>
        <w:pStyle w:val="Heading1"/>
        <w:numPr>
          <w:ilvl w:val="0"/>
          <w:numId w:val="43"/>
        </w:numPr>
      </w:pPr>
      <w:bookmarkStart w:id="183" w:name="_Toc535686437"/>
      <w:bookmarkStart w:id="184" w:name="_Toc11850430"/>
      <w:r w:rsidRPr="005405B6">
        <w:lastRenderedPageBreak/>
        <w:t>Introduction</w:t>
      </w:r>
      <w:bookmarkEnd w:id="183"/>
      <w:bookmarkEnd w:id="184"/>
      <w:r w:rsidRPr="00646B00">
        <w:t xml:space="preserve"> </w:t>
      </w:r>
    </w:p>
    <w:p w14:paraId="4AF2DB1B" w14:textId="77777777" w:rsidR="00D7769F" w:rsidRPr="006027F2" w:rsidRDefault="00D7769F" w:rsidP="00444D63">
      <w:pPr>
        <w:ind w:firstLine="708"/>
        <w:rPr>
          <w:rFonts w:ascii="Times New Roman" w:hAnsi="Times New Roman" w:cs="Times New Roman"/>
          <w:color w:val="FF0000"/>
          <w:szCs w:val="24"/>
        </w:rPr>
      </w:pPr>
      <w:r w:rsidRPr="00791835">
        <w:rPr>
          <w:rFonts w:ascii="Times New Roman" w:hAnsi="Times New Roman" w:cs="Times New Roman"/>
          <w:szCs w:val="24"/>
        </w:rPr>
        <w:t>Les accidents de la route anéantissent des milliers de vie humaine et causent des tragédies sociales, ainsi que des pertes économiques importantes estimées à des milliards de dinars.</w:t>
      </w:r>
      <w:r w:rsidRPr="00791835">
        <w:rPr>
          <w:rFonts w:ascii="Times New Roman" w:hAnsi="Times New Roman" w:cs="Times New Roman"/>
          <w:color w:val="FF0000"/>
          <w:szCs w:val="24"/>
        </w:rPr>
        <w:t xml:space="preserve"> </w:t>
      </w:r>
      <w:r w:rsidRPr="006027F2">
        <w:rPr>
          <w:rFonts w:ascii="Times New Roman" w:hAnsi="Times New Roman" w:cs="Times New Roman"/>
          <w:szCs w:val="24"/>
        </w:rPr>
        <w:t>Selon l’Organisation Mondiale de la Santé (OMS</w:t>
      </w:r>
      <w:r>
        <w:rPr>
          <w:rStyle w:val="FootnoteReference"/>
          <w:rFonts w:ascii="Times New Roman" w:hAnsi="Times New Roman" w:cs="Times New Roman"/>
          <w:szCs w:val="24"/>
        </w:rPr>
        <w:footnoteReference w:id="2"/>
      </w:r>
      <w:r w:rsidRPr="006027F2">
        <w:rPr>
          <w:rFonts w:ascii="Times New Roman" w:hAnsi="Times New Roman" w:cs="Times New Roman"/>
          <w:szCs w:val="24"/>
        </w:rPr>
        <w:t>), les statistiques montrent que chaque année, près de 1,3 million de personnes meurent dans un accident de la circulation, ce qui représente plus de 3000 décès par jour, et de 20 à 50 autres millions de blessés. Près de 90 % des décès sur les routes surviennent dans des pays à revenu faible ou intermédiaire</w:t>
      </w:r>
      <w:r>
        <w:rPr>
          <w:rFonts w:ascii="Times New Roman" w:hAnsi="Times New Roman" w:cs="Times New Roman"/>
          <w:szCs w:val="24"/>
        </w:rPr>
        <w:t>.</w:t>
      </w:r>
    </w:p>
    <w:p w14:paraId="61CC89DA" w14:textId="0B0E6268" w:rsidR="00D7769F" w:rsidRPr="000B5EA5" w:rsidRDefault="00D7769F" w:rsidP="00444D63">
      <w:pPr>
        <w:ind w:firstLine="708"/>
        <w:rPr>
          <w:rFonts w:ascii="Times New Roman" w:hAnsi="Times New Roman" w:cs="Times New Roman"/>
          <w:color w:val="FF0000"/>
          <w:szCs w:val="24"/>
        </w:rPr>
      </w:pPr>
      <w:r w:rsidRPr="00566518">
        <w:rPr>
          <w:rFonts w:ascii="Times New Roman" w:hAnsi="Times New Roman" w:cs="Times New Roman"/>
          <w:szCs w:val="24"/>
        </w:rPr>
        <w:t xml:space="preserve">L’Algérie n’a pas échappé à ce constat et se place parmi les pays de la planète les plus endeuillés par les accidents de la route qui, </w:t>
      </w:r>
      <w:r>
        <w:rPr>
          <w:rFonts w:ascii="Times New Roman" w:hAnsi="Times New Roman" w:cs="Times New Roman"/>
          <w:szCs w:val="24"/>
        </w:rPr>
        <w:t>s</w:t>
      </w:r>
      <w:r w:rsidRPr="00A143DB">
        <w:rPr>
          <w:rFonts w:ascii="Times New Roman" w:hAnsi="Times New Roman" w:cs="Times New Roman"/>
          <w:szCs w:val="24"/>
        </w:rPr>
        <w:t xml:space="preserve">elon le Centre </w:t>
      </w:r>
      <w:r>
        <w:rPr>
          <w:rFonts w:ascii="Times New Roman" w:hAnsi="Times New Roman" w:cs="Times New Roman"/>
          <w:szCs w:val="24"/>
        </w:rPr>
        <w:t>N</w:t>
      </w:r>
      <w:r w:rsidRPr="00A143DB">
        <w:rPr>
          <w:rFonts w:ascii="Times New Roman" w:hAnsi="Times New Roman" w:cs="Times New Roman"/>
          <w:szCs w:val="24"/>
        </w:rPr>
        <w:t xml:space="preserve">ational de </w:t>
      </w:r>
      <w:r>
        <w:rPr>
          <w:rFonts w:ascii="Times New Roman" w:hAnsi="Times New Roman" w:cs="Times New Roman"/>
          <w:szCs w:val="24"/>
        </w:rPr>
        <w:t>P</w:t>
      </w:r>
      <w:r w:rsidRPr="00A143DB">
        <w:rPr>
          <w:rFonts w:ascii="Times New Roman" w:hAnsi="Times New Roman" w:cs="Times New Roman"/>
          <w:szCs w:val="24"/>
        </w:rPr>
        <w:t xml:space="preserve">révention et de </w:t>
      </w:r>
      <w:r>
        <w:rPr>
          <w:rFonts w:ascii="Times New Roman" w:hAnsi="Times New Roman" w:cs="Times New Roman"/>
          <w:szCs w:val="24"/>
        </w:rPr>
        <w:t>S</w:t>
      </w:r>
      <w:r w:rsidRPr="00A143DB">
        <w:rPr>
          <w:rFonts w:ascii="Times New Roman" w:hAnsi="Times New Roman" w:cs="Times New Roman"/>
          <w:szCs w:val="24"/>
        </w:rPr>
        <w:t xml:space="preserve">écurité </w:t>
      </w:r>
      <w:r>
        <w:rPr>
          <w:rFonts w:ascii="Times New Roman" w:hAnsi="Times New Roman" w:cs="Times New Roman"/>
          <w:szCs w:val="24"/>
        </w:rPr>
        <w:t>R</w:t>
      </w:r>
      <w:r w:rsidRPr="00A143DB">
        <w:rPr>
          <w:rFonts w:ascii="Times New Roman" w:hAnsi="Times New Roman" w:cs="Times New Roman"/>
          <w:szCs w:val="24"/>
        </w:rPr>
        <w:t>outières (CNPSR</w:t>
      </w:r>
      <w:r>
        <w:rPr>
          <w:rStyle w:val="FootnoteReference"/>
          <w:rFonts w:ascii="Times New Roman" w:hAnsi="Times New Roman" w:cs="Times New Roman"/>
          <w:szCs w:val="24"/>
        </w:rPr>
        <w:footnoteReference w:id="3"/>
      </w:r>
      <w:r w:rsidRPr="00A143DB">
        <w:rPr>
          <w:rFonts w:ascii="Times New Roman" w:hAnsi="Times New Roman" w:cs="Times New Roman"/>
          <w:szCs w:val="24"/>
        </w:rPr>
        <w:t>)</w:t>
      </w:r>
      <w:r>
        <w:rPr>
          <w:rFonts w:ascii="Times New Roman" w:hAnsi="Times New Roman" w:cs="Times New Roman"/>
          <w:szCs w:val="24"/>
        </w:rPr>
        <w:t>, a enregistré</w:t>
      </w:r>
      <w:r w:rsidRPr="00A143DB">
        <w:rPr>
          <w:rFonts w:ascii="Times New Roman" w:hAnsi="Times New Roman" w:cs="Times New Roman"/>
          <w:szCs w:val="24"/>
        </w:rPr>
        <w:t xml:space="preserve"> près de </w:t>
      </w:r>
      <w:r w:rsidR="004A64CA" w:rsidRPr="00574A1F">
        <w:rPr>
          <w:color w:val="000000" w:themeColor="text1"/>
          <w:shd w:val="clear" w:color="auto" w:fill="FFFFFF"/>
        </w:rPr>
        <w:t>3485 </w:t>
      </w:r>
      <w:r w:rsidRPr="00574A1F">
        <w:rPr>
          <w:rFonts w:ascii="Times New Roman" w:hAnsi="Times New Roman" w:cs="Times New Roman"/>
          <w:color w:val="000000" w:themeColor="text1"/>
          <w:szCs w:val="24"/>
        </w:rPr>
        <w:t xml:space="preserve">morts et </w:t>
      </w:r>
      <w:r w:rsidR="004A64CA" w:rsidRPr="00574A1F">
        <w:rPr>
          <w:color w:val="000000" w:themeColor="text1"/>
        </w:rPr>
        <w:t xml:space="preserve">136974 </w:t>
      </w:r>
      <w:r w:rsidRPr="00574A1F">
        <w:rPr>
          <w:rFonts w:ascii="Times New Roman" w:hAnsi="Times New Roman" w:cs="Times New Roman"/>
          <w:color w:val="000000" w:themeColor="text1"/>
          <w:szCs w:val="24"/>
        </w:rPr>
        <w:t xml:space="preserve">blessés dans </w:t>
      </w:r>
      <w:r w:rsidR="004A64CA" w:rsidRPr="00574A1F">
        <w:rPr>
          <w:color w:val="000000" w:themeColor="text1"/>
          <w:shd w:val="clear" w:color="auto" w:fill="FFFFFF"/>
        </w:rPr>
        <w:t xml:space="preserve">96133 </w:t>
      </w:r>
      <w:r w:rsidRPr="00574A1F">
        <w:rPr>
          <w:rFonts w:ascii="Times New Roman" w:hAnsi="Times New Roman" w:cs="Times New Roman"/>
          <w:color w:val="000000" w:themeColor="text1"/>
          <w:szCs w:val="24"/>
        </w:rPr>
        <w:t xml:space="preserve">accidents </w:t>
      </w:r>
      <w:r w:rsidRPr="00A143DB">
        <w:rPr>
          <w:rFonts w:ascii="Times New Roman" w:hAnsi="Times New Roman" w:cs="Times New Roman"/>
          <w:szCs w:val="24"/>
        </w:rPr>
        <w:t>de la route enregistrés durant l'année 201</w:t>
      </w:r>
      <w:r w:rsidR="00535DAA">
        <w:rPr>
          <w:rFonts w:ascii="Times New Roman" w:hAnsi="Times New Roman" w:cs="Times New Roman"/>
          <w:szCs w:val="24"/>
        </w:rPr>
        <w:t>8</w:t>
      </w:r>
      <w:r>
        <w:rPr>
          <w:rFonts w:ascii="Times New Roman" w:hAnsi="Times New Roman" w:cs="Times New Roman"/>
          <w:szCs w:val="24"/>
        </w:rPr>
        <w:t xml:space="preserve"> </w:t>
      </w:r>
      <w:r w:rsidRPr="000B5EA5">
        <w:rPr>
          <w:rFonts w:ascii="Times New Roman" w:hAnsi="Times New Roman" w:cs="Times New Roman"/>
          <w:szCs w:val="24"/>
        </w:rPr>
        <w:t>entrainant des pertes financières qui dépasse les 100 milliards de dinars</w:t>
      </w:r>
      <w:r>
        <w:rPr>
          <w:rFonts w:ascii="Times New Roman" w:hAnsi="Times New Roman" w:cs="Times New Roman"/>
          <w:szCs w:val="24"/>
        </w:rPr>
        <w:t xml:space="preserve">, ces chiffres alarmants </w:t>
      </w:r>
      <w:r w:rsidRPr="003B523B">
        <w:rPr>
          <w:rFonts w:ascii="Times New Roman" w:hAnsi="Times New Roman" w:cs="Times New Roman"/>
          <w:szCs w:val="24"/>
        </w:rPr>
        <w:t>ne cesse</w:t>
      </w:r>
      <w:r>
        <w:rPr>
          <w:rFonts w:ascii="Times New Roman" w:hAnsi="Times New Roman" w:cs="Times New Roman"/>
          <w:szCs w:val="24"/>
        </w:rPr>
        <w:t>nt</w:t>
      </w:r>
      <w:r w:rsidRPr="003B523B">
        <w:rPr>
          <w:rFonts w:ascii="Times New Roman" w:hAnsi="Times New Roman" w:cs="Times New Roman"/>
          <w:szCs w:val="24"/>
        </w:rPr>
        <w:t xml:space="preserve"> d’inquiéter les autorités qui n’hésitent pas à qualifier </w:t>
      </w:r>
      <w:r>
        <w:rPr>
          <w:rFonts w:ascii="Times New Roman" w:hAnsi="Times New Roman" w:cs="Times New Roman"/>
          <w:szCs w:val="24"/>
        </w:rPr>
        <w:t xml:space="preserve">ce phénomène </w:t>
      </w:r>
      <w:r w:rsidRPr="003B523B">
        <w:rPr>
          <w:rFonts w:ascii="Times New Roman" w:hAnsi="Times New Roman" w:cs="Times New Roman"/>
          <w:szCs w:val="24"/>
        </w:rPr>
        <w:t>de « terrorisme routier »,</w:t>
      </w:r>
      <w:r w:rsidRPr="003F48A2">
        <w:rPr>
          <w:rFonts w:ascii="Times New Roman" w:hAnsi="Times New Roman" w:cs="Times New Roman"/>
          <w:color w:val="FF0000"/>
          <w:szCs w:val="24"/>
        </w:rPr>
        <w:t xml:space="preserve"> </w:t>
      </w:r>
      <w:r w:rsidRPr="003F48A2">
        <w:rPr>
          <w:rFonts w:ascii="Times New Roman" w:hAnsi="Times New Roman" w:cs="Times New Roman"/>
          <w:szCs w:val="24"/>
        </w:rPr>
        <w:t>pour cela il nécessite une étude attentive pour explorer les différents facteurs qui interviennent dans ce phénomène</w:t>
      </w:r>
      <w:r>
        <w:rPr>
          <w:rFonts w:ascii="Times New Roman" w:hAnsi="Times New Roman" w:cs="Times New Roman"/>
          <w:szCs w:val="24"/>
        </w:rPr>
        <w:t xml:space="preserve"> afin de prendre des </w:t>
      </w:r>
      <w:r w:rsidRPr="007A64F9">
        <w:rPr>
          <w:rFonts w:ascii="Times New Roman" w:hAnsi="Times New Roman" w:cs="Times New Roman"/>
          <w:szCs w:val="24"/>
        </w:rPr>
        <w:t>mesure</w:t>
      </w:r>
      <w:r>
        <w:rPr>
          <w:rFonts w:ascii="Times New Roman" w:hAnsi="Times New Roman" w:cs="Times New Roman"/>
          <w:szCs w:val="24"/>
        </w:rPr>
        <w:t>s</w:t>
      </w:r>
      <w:r w:rsidRPr="007A64F9">
        <w:rPr>
          <w:rFonts w:ascii="Times New Roman" w:hAnsi="Times New Roman" w:cs="Times New Roman"/>
          <w:szCs w:val="24"/>
        </w:rPr>
        <w:t xml:space="preserve"> efficace</w:t>
      </w:r>
      <w:r>
        <w:rPr>
          <w:rFonts w:ascii="Times New Roman" w:hAnsi="Times New Roman" w:cs="Times New Roman"/>
          <w:szCs w:val="24"/>
        </w:rPr>
        <w:t xml:space="preserve">s pour combattre ce fléau routier et réduire le nombre de décès dans ce vaste pays. </w:t>
      </w:r>
    </w:p>
    <w:p w14:paraId="7ED15160" w14:textId="7505A8CB" w:rsidR="00D7769F" w:rsidRPr="00A143DB" w:rsidRDefault="00D7769F" w:rsidP="00C15AE9">
      <w:pPr>
        <w:pStyle w:val="Heading1"/>
      </w:pPr>
      <w:bookmarkStart w:id="185" w:name="_Toc11850431"/>
      <w:r w:rsidRPr="00A143DB">
        <w:t xml:space="preserve">Concepts </w:t>
      </w:r>
      <w:r w:rsidRPr="00C15AE9">
        <w:t>fondamentaux</w:t>
      </w:r>
      <w:r w:rsidRPr="00A143DB">
        <w:t xml:space="preserve"> de la sécurité routière</w:t>
      </w:r>
      <w:bookmarkEnd w:id="185"/>
      <w:r w:rsidRPr="00A143DB">
        <w:t xml:space="preserve"> </w:t>
      </w:r>
    </w:p>
    <w:p w14:paraId="3F2BC045" w14:textId="3DADC587" w:rsidR="00D7769F" w:rsidRPr="00A143DB" w:rsidRDefault="00D7769F" w:rsidP="00C15AE9">
      <w:pPr>
        <w:pStyle w:val="Heading2"/>
      </w:pPr>
      <w:bookmarkStart w:id="186" w:name="_Toc11850432"/>
      <w:r w:rsidRPr="00A143DB">
        <w:t>Accident</w:t>
      </w:r>
      <w:bookmarkEnd w:id="186"/>
      <w:r w:rsidRPr="00A143DB">
        <w:t xml:space="preserve"> </w:t>
      </w:r>
    </w:p>
    <w:p w14:paraId="0C7BDC3B" w14:textId="77777777" w:rsidR="00D7769F" w:rsidRPr="00A143DB" w:rsidRDefault="00D7769F" w:rsidP="00C15AE9">
      <w:r w:rsidRPr="00A143DB">
        <w:rPr>
          <w:b/>
        </w:rPr>
        <w:t>Définition 1</w:t>
      </w:r>
      <w:r w:rsidRPr="00A143DB">
        <w:t xml:space="preserve"> : </w:t>
      </w:r>
      <w:r>
        <w:t xml:space="preserve">Un </w:t>
      </w:r>
      <w:r w:rsidRPr="00A143DB">
        <w:t xml:space="preserve">accident </w:t>
      </w:r>
      <w:r>
        <w:t xml:space="preserve">se définit </w:t>
      </w:r>
      <w:r w:rsidRPr="00A143DB">
        <w:t>comme un événement indépendant de la volonté humaine, provoqué par une force extérieure agissant rapidement et qui se manifeste par un dommage corporel</w:t>
      </w:r>
      <w:r>
        <w:t xml:space="preserve">. </w:t>
      </w:r>
      <w:r w:rsidRPr="00A143DB">
        <w:t>Selon la même organisation un accident de la route, entraînant un traumatisme mortel ou non, résulte d’une collision sur la voie publique avec au moins un véhicule en déplacement.</w:t>
      </w:r>
      <w:r w:rsidRPr="00A143DB">
        <w:rPr>
          <w:b/>
          <w:bCs/>
        </w:rPr>
        <w:t xml:space="preserve"> [OMS, 2013]</w:t>
      </w:r>
    </w:p>
    <w:p w14:paraId="32087589" w14:textId="756A11E1" w:rsidR="00C15AE9" w:rsidRPr="003553FC" w:rsidRDefault="00D7769F" w:rsidP="009F616C">
      <w:r w:rsidRPr="00A143DB">
        <w:rPr>
          <w:b/>
        </w:rPr>
        <w:t>Définition 2</w:t>
      </w:r>
      <w:r w:rsidRPr="00A143DB">
        <w:t> : l’accident de la route est un événement soudain et involontaire qui implique trois facteurs : l’usager, le véhicule et l’infrastructure routière. Les conséquences de l’accident peuvent être matérielles liées au véhicule ou à l’infrastructure routière ou corporelles liées à l’état des victimes</w:t>
      </w:r>
      <w:r>
        <w:t xml:space="preserve"> </w:t>
      </w:r>
      <w:r w:rsidRPr="00F365E2">
        <w:rPr>
          <w:b/>
          <w:bCs/>
        </w:rPr>
        <w:t>[BENCHERIF, 2015]</w:t>
      </w:r>
      <w:r w:rsidRPr="00A143DB">
        <w:t>.</w:t>
      </w:r>
    </w:p>
    <w:p w14:paraId="052DD136" w14:textId="511ED5B0" w:rsidR="00D7769F" w:rsidRPr="00A143DB" w:rsidRDefault="00D7769F" w:rsidP="00B57FDB">
      <w:pPr>
        <w:pStyle w:val="Heading2"/>
      </w:pPr>
      <w:bookmarkStart w:id="187" w:name="_Toc11850433"/>
      <w:r w:rsidRPr="00B57FDB">
        <w:t>Accidentologie</w:t>
      </w:r>
      <w:bookmarkEnd w:id="187"/>
      <w:r>
        <w:t xml:space="preserve"> </w:t>
      </w:r>
    </w:p>
    <w:p w14:paraId="49BFB82B" w14:textId="37845A3A" w:rsidR="00D7769F" w:rsidRDefault="00D7769F" w:rsidP="00B57FDB">
      <w:r w:rsidRPr="006071E2">
        <w:t xml:space="preserve">L'accidentologie se définit comme « l'étude scientifique des accidents, notamment des accidents mettant en jeu des véhicules automobiles, et de leurs conséquences corporelles » </w:t>
      </w:r>
      <w:r w:rsidRPr="006071E2">
        <w:rPr>
          <w:b/>
        </w:rPr>
        <w:t>[WEB 1]</w:t>
      </w:r>
      <w:r w:rsidRPr="006071E2">
        <w:t>. Cette dernière nécessite une étude approfondie de l’infrastructure, du véhicule, du comportement du conducteur, mais aussi du bilan médical des victimes.</w:t>
      </w:r>
    </w:p>
    <w:p w14:paraId="01B6BAB8" w14:textId="77777777" w:rsidR="00E86BB8" w:rsidRPr="00E86BB8" w:rsidRDefault="00E86BB8" w:rsidP="00E86BB8">
      <w:pPr>
        <w:ind w:firstLine="0"/>
      </w:pPr>
    </w:p>
    <w:p w14:paraId="5B092243" w14:textId="64BCBDFF" w:rsidR="00D7769F" w:rsidRDefault="00D7769F" w:rsidP="00B57FDB">
      <w:pPr>
        <w:pStyle w:val="Heading2"/>
      </w:pPr>
      <w:bookmarkStart w:id="188" w:name="_Toc11850434"/>
      <w:r w:rsidRPr="00B57FDB">
        <w:lastRenderedPageBreak/>
        <w:t>Accidentalité</w:t>
      </w:r>
      <w:r w:rsidRPr="006618B1">
        <w:t> </w:t>
      </w:r>
      <w:bookmarkEnd w:id="188"/>
    </w:p>
    <w:p w14:paraId="0874399D" w14:textId="77777777" w:rsidR="00D7769F" w:rsidRPr="00B70408" w:rsidRDefault="00D7769F" w:rsidP="00B57FDB">
      <w:r w:rsidRPr="002E6CDC">
        <w:t>L'accidentalité peut être vue comme un parallèle du terme mortalité. Ce dernier désigne le taux de décès rapporté à une population. Et l'accidentalité serait le "taux exprimant la fréquence des accidents, comme la mortalité exprime le nombre de morts observés dans une population"</w:t>
      </w:r>
      <w:r>
        <w:t xml:space="preserve"> </w:t>
      </w:r>
      <w:r w:rsidRPr="00566518">
        <w:rPr>
          <w:b/>
        </w:rPr>
        <w:t>[</w:t>
      </w:r>
      <w:r>
        <w:rPr>
          <w:b/>
        </w:rPr>
        <w:t xml:space="preserve">WEB </w:t>
      </w:r>
      <w:r w:rsidRPr="00566518">
        <w:rPr>
          <w:b/>
        </w:rPr>
        <w:t>1]</w:t>
      </w:r>
      <w:r w:rsidRPr="002E6CDC">
        <w:t>.</w:t>
      </w:r>
    </w:p>
    <w:p w14:paraId="6DD2E445" w14:textId="3E3B4D35" w:rsidR="00D7769F" w:rsidRPr="00A143DB" w:rsidRDefault="00D7769F" w:rsidP="00B57FDB">
      <w:pPr>
        <w:pStyle w:val="Heading2"/>
      </w:pPr>
      <w:bookmarkStart w:id="189" w:name="_Toc11850435"/>
      <w:r w:rsidRPr="00B57FDB">
        <w:t>Victimes</w:t>
      </w:r>
      <w:bookmarkEnd w:id="189"/>
      <w:r w:rsidRPr="00A143DB">
        <w:t xml:space="preserve"> </w:t>
      </w:r>
    </w:p>
    <w:p w14:paraId="4E8C19A9" w14:textId="77777777" w:rsidR="00D7769F" w:rsidRPr="00A143DB" w:rsidRDefault="00D7769F" w:rsidP="00B57FDB">
      <w:r>
        <w:t>Les victimes sont des entités qui subissent un dommage matériel ou corporel résultant d’un accident. Ces dernières</w:t>
      </w:r>
      <w:r w:rsidRPr="00A143DB">
        <w:t xml:space="preserve"> sont classées selon la gravité de leurs blessures</w:t>
      </w:r>
      <w:r>
        <w:t xml:space="preserve"> </w:t>
      </w:r>
      <w:r w:rsidRPr="00A143DB">
        <w:t xml:space="preserve">en deux catégories : </w:t>
      </w:r>
    </w:p>
    <w:p w14:paraId="64AC42BE" w14:textId="111981A8" w:rsidR="00D7769F" w:rsidRPr="00B57FDB" w:rsidRDefault="00D7769F" w:rsidP="00023E9F">
      <w:pPr>
        <w:pStyle w:val="ListParagraph"/>
        <w:numPr>
          <w:ilvl w:val="0"/>
          <w:numId w:val="16"/>
        </w:numPr>
        <w:ind w:left="0" w:firstLine="360"/>
        <w:rPr>
          <w:rFonts w:ascii="Times New Roman" w:hAnsi="Times New Roman" w:cs="Times New Roman"/>
        </w:rPr>
      </w:pPr>
      <w:r w:rsidRPr="00A143DB">
        <w:rPr>
          <w:rFonts w:ascii="Times New Roman" w:hAnsi="Times New Roman" w:cs="Times New Roman"/>
          <w:b/>
          <w:bCs/>
        </w:rPr>
        <w:t>Les personnes tuées :</w:t>
      </w:r>
      <w:r w:rsidRPr="00A143DB">
        <w:rPr>
          <w:rFonts w:ascii="Times New Roman" w:hAnsi="Times New Roman" w:cs="Times New Roman"/>
        </w:rPr>
        <w:t xml:space="preserve"> Selon l’OMS, la définition d’une personne tuée est « toute personne qui </w:t>
      </w:r>
      <w:r>
        <w:rPr>
          <w:rFonts w:ascii="Times New Roman" w:hAnsi="Times New Roman" w:cs="Times New Roman"/>
        </w:rPr>
        <w:t>décède suite à un accident soit sur le champ ou dans les 30 jours qui suivent.</w:t>
      </w:r>
    </w:p>
    <w:p w14:paraId="3F895C73" w14:textId="77777777" w:rsidR="00D7769F" w:rsidRPr="00A143DB" w:rsidRDefault="00D7769F" w:rsidP="00023E9F">
      <w:pPr>
        <w:pStyle w:val="ListParagraph"/>
        <w:numPr>
          <w:ilvl w:val="0"/>
          <w:numId w:val="16"/>
        </w:numPr>
        <w:ind w:left="0" w:firstLine="360"/>
        <w:rPr>
          <w:rFonts w:ascii="Times New Roman" w:hAnsi="Times New Roman" w:cs="Times New Roman"/>
        </w:rPr>
      </w:pPr>
      <w:r w:rsidRPr="00A143DB">
        <w:rPr>
          <w:rFonts w:ascii="Times New Roman" w:hAnsi="Times New Roman" w:cs="Times New Roman"/>
          <w:b/>
          <w:bCs/>
        </w:rPr>
        <w:t>Les personnes blessées :</w:t>
      </w:r>
      <w:r w:rsidRPr="00A143DB">
        <w:rPr>
          <w:rFonts w:ascii="Times New Roman" w:hAnsi="Times New Roman" w:cs="Times New Roman"/>
        </w:rPr>
        <w:t xml:space="preserve"> Une personne blessée est définie comme toute personne qui n’a pas été tuée, mais qui a subi une ou plusieurs blessures graves ou légères résultant de l’accident. On distingue deux types de </w:t>
      </w:r>
      <w:r>
        <w:rPr>
          <w:rFonts w:ascii="Times New Roman" w:hAnsi="Times New Roman" w:cs="Times New Roman"/>
        </w:rPr>
        <w:t xml:space="preserve">personnes </w:t>
      </w:r>
      <w:r w:rsidRPr="00A143DB">
        <w:rPr>
          <w:rFonts w:ascii="Times New Roman" w:hAnsi="Times New Roman" w:cs="Times New Roman"/>
        </w:rPr>
        <w:t>blessé</w:t>
      </w:r>
      <w:r>
        <w:rPr>
          <w:rFonts w:ascii="Times New Roman" w:hAnsi="Times New Roman" w:cs="Times New Roman"/>
        </w:rPr>
        <w:t>e</w:t>
      </w:r>
      <w:r w:rsidRPr="00A143DB">
        <w:rPr>
          <w:rFonts w:ascii="Times New Roman" w:hAnsi="Times New Roman" w:cs="Times New Roman"/>
        </w:rPr>
        <w:t xml:space="preserve">s : </w:t>
      </w:r>
    </w:p>
    <w:p w14:paraId="13AC710F" w14:textId="77777777" w:rsidR="00D7769F" w:rsidRPr="00A143DB" w:rsidRDefault="00D7769F" w:rsidP="00023E9F">
      <w:pPr>
        <w:pStyle w:val="ListParagraph"/>
        <w:numPr>
          <w:ilvl w:val="1"/>
          <w:numId w:val="16"/>
        </w:numPr>
        <w:ind w:left="1080"/>
        <w:rPr>
          <w:rFonts w:ascii="Times New Roman" w:hAnsi="Times New Roman" w:cs="Times New Roman"/>
          <w:b/>
          <w:bCs/>
        </w:rPr>
      </w:pPr>
      <w:r w:rsidRPr="00A143DB">
        <w:rPr>
          <w:rFonts w:ascii="Times New Roman" w:hAnsi="Times New Roman" w:cs="Times New Roman"/>
          <w:b/>
          <w:bCs/>
        </w:rPr>
        <w:t xml:space="preserve">Les personnes gravement blessées : </w:t>
      </w:r>
      <w:r w:rsidRPr="00A143DB">
        <w:rPr>
          <w:rFonts w:ascii="Times New Roman" w:hAnsi="Times New Roman" w:cs="Times New Roman"/>
        </w:rPr>
        <w:t>Ce</w:t>
      </w:r>
      <w:r>
        <w:rPr>
          <w:rFonts w:ascii="Times New Roman" w:hAnsi="Times New Roman" w:cs="Times New Roman"/>
        </w:rPr>
        <w:t xml:space="preserve"> sont les personnes</w:t>
      </w:r>
      <w:r w:rsidRPr="00A143DB">
        <w:rPr>
          <w:rFonts w:ascii="Times New Roman" w:hAnsi="Times New Roman" w:cs="Times New Roman"/>
        </w:rPr>
        <w:t xml:space="preserve"> admis</w:t>
      </w:r>
      <w:r>
        <w:rPr>
          <w:rFonts w:ascii="Times New Roman" w:hAnsi="Times New Roman" w:cs="Times New Roman"/>
        </w:rPr>
        <w:t xml:space="preserve">es </w:t>
      </w:r>
      <w:r w:rsidRPr="00A143DB">
        <w:rPr>
          <w:rFonts w:ascii="Times New Roman" w:hAnsi="Times New Roman" w:cs="Times New Roman"/>
        </w:rPr>
        <w:t>dans un hôpital</w:t>
      </w:r>
      <w:r>
        <w:rPr>
          <w:rFonts w:ascii="Times New Roman" w:hAnsi="Times New Roman" w:cs="Times New Roman"/>
        </w:rPr>
        <w:t xml:space="preserve"> pour subir des traitements</w:t>
      </w:r>
      <w:r w:rsidRPr="00A143DB">
        <w:rPr>
          <w:rFonts w:ascii="Times New Roman" w:hAnsi="Times New Roman" w:cs="Times New Roman"/>
        </w:rPr>
        <w:t xml:space="preserve">. </w:t>
      </w:r>
    </w:p>
    <w:p w14:paraId="597A18A6" w14:textId="77777777" w:rsidR="00D7769F" w:rsidRPr="00A97D4A" w:rsidRDefault="00D7769F" w:rsidP="00023E9F">
      <w:pPr>
        <w:pStyle w:val="ListParagraph"/>
        <w:numPr>
          <w:ilvl w:val="1"/>
          <w:numId w:val="16"/>
        </w:numPr>
        <w:ind w:left="1080"/>
        <w:rPr>
          <w:rFonts w:ascii="Times New Roman" w:hAnsi="Times New Roman" w:cs="Times New Roman"/>
          <w:b/>
          <w:bCs/>
        </w:rPr>
      </w:pPr>
      <w:r w:rsidRPr="00A143DB">
        <w:rPr>
          <w:rFonts w:ascii="Times New Roman" w:hAnsi="Times New Roman" w:cs="Times New Roman"/>
          <w:b/>
          <w:bCs/>
        </w:rPr>
        <w:t xml:space="preserve">Les personnes légèrement blessées : </w:t>
      </w:r>
      <w:r w:rsidRPr="00A143DB">
        <w:rPr>
          <w:rFonts w:ascii="Times New Roman" w:hAnsi="Times New Roman" w:cs="Times New Roman"/>
        </w:rPr>
        <w:t xml:space="preserve">Ce sont les personnes qui </w:t>
      </w:r>
      <w:r>
        <w:rPr>
          <w:rFonts w:ascii="Times New Roman" w:hAnsi="Times New Roman" w:cs="Times New Roman"/>
        </w:rPr>
        <w:t xml:space="preserve">ont des blessures secondaires et qui ne nécessite pas d’être hospitalisées. </w:t>
      </w:r>
    </w:p>
    <w:p w14:paraId="3C108E18" w14:textId="17A8E7B8" w:rsidR="00D7769F" w:rsidRPr="00A143DB" w:rsidRDefault="00D7769F" w:rsidP="005E7864">
      <w:pPr>
        <w:pStyle w:val="Heading2"/>
      </w:pPr>
      <w:bookmarkStart w:id="190" w:name="_Toc11850436"/>
      <w:r w:rsidRPr="00A143DB">
        <w:t xml:space="preserve">Sécurité </w:t>
      </w:r>
      <w:r w:rsidRPr="005E7864">
        <w:t>routière</w:t>
      </w:r>
      <w:r w:rsidRPr="00A143DB">
        <w:t xml:space="preserve"> </w:t>
      </w:r>
      <w:r>
        <w:t>et insécurité routière</w:t>
      </w:r>
      <w:bookmarkEnd w:id="190"/>
      <w:r>
        <w:t xml:space="preserve"> </w:t>
      </w:r>
    </w:p>
    <w:p w14:paraId="6227F6DF" w14:textId="77777777" w:rsidR="00D7769F" w:rsidRDefault="00D7769F" w:rsidP="0004777F">
      <w:pPr>
        <w:spacing w:after="0"/>
        <w:ind w:firstLine="540"/>
        <w:rPr>
          <w:rFonts w:ascii="Times New Roman" w:hAnsi="Times New Roman" w:cs="Times New Roman"/>
        </w:rPr>
      </w:pPr>
      <w:r w:rsidRPr="008F6D4B">
        <w:rPr>
          <w:rFonts w:ascii="Times New Roman" w:hAnsi="Times New Roman" w:cs="Times New Roman"/>
        </w:rPr>
        <w:t>Selon l’OMS la sécurité routière représente l'ensemble des normes, des mécanismes et des mesures prises par les différents acteurs en charge de la construction des infrastructures routières et de la gestion du trafic routier</w:t>
      </w:r>
      <w:r>
        <w:rPr>
          <w:rFonts w:ascii="Times New Roman" w:hAnsi="Times New Roman" w:cs="Times New Roman"/>
        </w:rPr>
        <w:t>,</w:t>
      </w:r>
      <w:r w:rsidRPr="008F6D4B">
        <w:rPr>
          <w:rFonts w:ascii="Times New Roman" w:hAnsi="Times New Roman" w:cs="Times New Roman"/>
        </w:rPr>
        <w:t xml:space="preserve"> afin d'assurer la protection des usagers de la route, et aussi de leurs biens.</w:t>
      </w:r>
    </w:p>
    <w:p w14:paraId="0A64FB65" w14:textId="69ECBC23" w:rsidR="005E7864" w:rsidRPr="008B1C4C" w:rsidRDefault="00D7769F" w:rsidP="00B04572">
      <w:pPr>
        <w:rPr>
          <w:b/>
          <w:bCs/>
        </w:rPr>
      </w:pPr>
      <w:r w:rsidRPr="00A143DB">
        <w:t xml:space="preserve">Quant à l'insécurité routière, elle représente l'ensemble des dysfonctionnements générés par le trafic routier, il peut s'agir des accidents de circulation pouvant entraîner des dégâts matériels ou corporels. </w:t>
      </w:r>
      <w:r w:rsidRPr="00A143DB">
        <w:rPr>
          <w:b/>
          <w:bCs/>
        </w:rPr>
        <w:t>[BENCHERIF, 2015]</w:t>
      </w:r>
    </w:p>
    <w:p w14:paraId="7A5C39F4" w14:textId="6FFAD930" w:rsidR="00D7769F" w:rsidRPr="00A143DB" w:rsidRDefault="00D7769F" w:rsidP="005E7864">
      <w:pPr>
        <w:pStyle w:val="Heading1"/>
      </w:pPr>
      <w:bookmarkStart w:id="191" w:name="_Toc535686440"/>
      <w:bookmarkStart w:id="192" w:name="_Toc11850437"/>
      <w:r w:rsidRPr="00A143DB">
        <w:t>Facteurs influents</w:t>
      </w:r>
      <w:bookmarkEnd w:id="191"/>
      <w:r w:rsidRPr="00A143DB">
        <w:t xml:space="preserve"> </w:t>
      </w:r>
      <w:r>
        <w:t>sur l’accidentologie</w:t>
      </w:r>
      <w:bookmarkEnd w:id="192"/>
    </w:p>
    <w:p w14:paraId="3F282E8A" w14:textId="28357176" w:rsidR="00D7769F" w:rsidRPr="00AC6C0F" w:rsidRDefault="00D7769F" w:rsidP="00B04572">
      <w:pPr>
        <w:rPr>
          <w:rFonts w:eastAsia="Times New Roman"/>
        </w:rPr>
      </w:pPr>
      <w:r w:rsidRPr="00A143DB">
        <w:t>Les facteurs influant sur l’accidentologie sont les éléments qui interviennent directement dans le déroulement des accidents</w:t>
      </w:r>
      <w:r w:rsidRPr="00A143DB">
        <w:rPr>
          <w:rFonts w:eastAsia="Times New Roman"/>
        </w:rPr>
        <w:t xml:space="preserve">. L’être humain est souvent montré du doigt comme étant la principale cause des accidents. Selon </w:t>
      </w:r>
      <w:r w:rsidRPr="00A143DB">
        <w:rPr>
          <w:rFonts w:eastAsia="Times New Roman"/>
          <w:b/>
          <w:bCs/>
        </w:rPr>
        <w:t>[</w:t>
      </w:r>
      <w:r>
        <w:rPr>
          <w:b/>
        </w:rPr>
        <w:t xml:space="preserve">WEB </w:t>
      </w:r>
      <w:r>
        <w:rPr>
          <w:rFonts w:eastAsia="Times New Roman"/>
          <w:b/>
          <w:bCs/>
        </w:rPr>
        <w:t>2</w:t>
      </w:r>
      <w:r w:rsidRPr="00A143DB">
        <w:rPr>
          <w:rFonts w:eastAsia="Times New Roman"/>
          <w:b/>
          <w:bCs/>
        </w:rPr>
        <w:t xml:space="preserve">] </w:t>
      </w:r>
      <w:r w:rsidRPr="00A143DB">
        <w:rPr>
          <w:rFonts w:eastAsia="Times New Roman"/>
        </w:rPr>
        <w:t>les causes directes des accidents de la circulation sont liées à l’être humain à hauteur de 95,46%, à l’état d</w:t>
      </w:r>
      <w:r>
        <w:rPr>
          <w:rFonts w:eastAsia="Times New Roman"/>
        </w:rPr>
        <w:t>u</w:t>
      </w:r>
      <w:r w:rsidRPr="00A143DB">
        <w:rPr>
          <w:rFonts w:eastAsia="Times New Roman"/>
        </w:rPr>
        <w:t xml:space="preserve"> véhicule</w:t>
      </w:r>
      <w:r>
        <w:rPr>
          <w:rFonts w:eastAsia="Times New Roman"/>
        </w:rPr>
        <w:t xml:space="preserve"> avec </w:t>
      </w:r>
      <w:r w:rsidRPr="00A143DB">
        <w:rPr>
          <w:rFonts w:eastAsia="Times New Roman"/>
        </w:rPr>
        <w:t>2,85% et à l’</w:t>
      </w:r>
      <w:r w:rsidR="00AB5633" w:rsidRPr="00A143DB">
        <w:rPr>
          <w:rFonts w:eastAsia="Times New Roman"/>
        </w:rPr>
        <w:t>état</w:t>
      </w:r>
      <w:r w:rsidRPr="00A143DB">
        <w:rPr>
          <w:rFonts w:eastAsia="Times New Roman"/>
        </w:rPr>
        <w:t xml:space="preserve"> de la route avec 1,69%, comme le montre la figure </w:t>
      </w:r>
      <w:r>
        <w:rPr>
          <w:rFonts w:eastAsia="Times New Roman"/>
        </w:rPr>
        <w:t>3.1.</w:t>
      </w:r>
    </w:p>
    <w:p w14:paraId="038E495D" w14:textId="77777777" w:rsidR="00D7769F" w:rsidRPr="00A143DB" w:rsidRDefault="00D7769F" w:rsidP="0039054F">
      <w:pPr>
        <w:ind w:firstLine="0"/>
        <w:jc w:val="cente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1792" behindDoc="0" locked="0" layoutInCell="1" allowOverlap="1" wp14:anchorId="2422B0B4" wp14:editId="61E1AA0D">
                <wp:simplePos x="0" y="0"/>
                <wp:positionH relativeFrom="column">
                  <wp:posOffset>1883391</wp:posOffset>
                </wp:positionH>
                <wp:positionV relativeFrom="paragraph">
                  <wp:posOffset>425269</wp:posOffset>
                </wp:positionV>
                <wp:extent cx="225103" cy="91554"/>
                <wp:effectExtent l="0" t="38100" r="60960" b="22860"/>
                <wp:wrapNone/>
                <wp:docPr id="44" name="Straight Arrow Connector 44"/>
                <wp:cNvGraphicFramePr/>
                <a:graphic xmlns:a="http://schemas.openxmlformats.org/drawingml/2006/main">
                  <a:graphicData uri="http://schemas.microsoft.com/office/word/2010/wordprocessingShape">
                    <wps:wsp>
                      <wps:cNvCnPr/>
                      <wps:spPr>
                        <a:xfrm flipV="1">
                          <a:off x="0" y="0"/>
                          <a:ext cx="225103" cy="915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277625" id="_x0000_t32" coordsize="21600,21600" o:spt="32" o:oned="t" path="m,l21600,21600e" filled="f">
                <v:path arrowok="t" fillok="f" o:connecttype="none"/>
                <o:lock v:ext="edit" shapetype="t"/>
              </v:shapetype>
              <v:shape id="Straight Arrow Connector 44" o:spid="_x0000_s1026" type="#_x0000_t32" style="position:absolute;margin-left:148.3pt;margin-top:33.5pt;width:17.7pt;height:7.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" strokecolor="black [3200]" strokeweight="1.5pt">
                <v:stroke endarrow="block" joinstyle="miter"/>
              </v:shape>
            </w:pict>
          </mc:Fallback>
        </mc:AlternateContent>
      </w:r>
      <w:r>
        <w:rPr>
          <w:rFonts w:ascii="Times New Roman" w:hAnsi="Times New Roman" w:cs="Times New Roman"/>
          <w:noProof/>
        </w:rPr>
        <w:drawing>
          <wp:inline distT="0" distB="0" distL="0" distR="0" wp14:anchorId="2945AB90" wp14:editId="0931DB79">
            <wp:extent cx="5270500" cy="3045125"/>
            <wp:effectExtent l="0" t="0" r="6350" b="317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4A1377A" w14:textId="14B54112" w:rsidR="00D7769F" w:rsidRPr="0011476B" w:rsidRDefault="0011476B" w:rsidP="0011476B">
      <w:pPr>
        <w:pStyle w:val="Caption"/>
        <w:ind w:firstLine="0"/>
        <w:jc w:val="center"/>
        <w:rPr>
          <w:rFonts w:ascii="Times New Roman" w:eastAsia="Times New Roman" w:hAnsi="Times New Roman" w:cs="Times New Roman"/>
          <w:b/>
          <w:bCs/>
          <w:color w:val="auto"/>
          <w:sz w:val="24"/>
          <w:szCs w:val="36"/>
        </w:rPr>
      </w:pPr>
      <w:bookmarkStart w:id="193" w:name="_Toc11857645"/>
      <w:r w:rsidRPr="0011476B">
        <w:rPr>
          <w:b/>
          <w:bCs/>
          <w:color w:val="auto"/>
          <w:sz w:val="24"/>
          <w:szCs w:val="24"/>
        </w:rPr>
        <w:t>Figure 3.</w:t>
      </w:r>
      <w:r w:rsidRPr="0011476B">
        <w:rPr>
          <w:b/>
          <w:bCs/>
          <w:color w:val="auto"/>
          <w:sz w:val="24"/>
          <w:szCs w:val="24"/>
        </w:rPr>
        <w:fldChar w:fldCharType="begin"/>
      </w:r>
      <w:r w:rsidRPr="0011476B">
        <w:rPr>
          <w:b/>
          <w:bCs/>
          <w:color w:val="auto"/>
          <w:sz w:val="24"/>
          <w:szCs w:val="24"/>
        </w:rPr>
        <w:instrText xml:space="preserve"> SEQ Figure_3. \* ARABIC </w:instrText>
      </w:r>
      <w:r w:rsidRPr="0011476B">
        <w:rPr>
          <w:b/>
          <w:bCs/>
          <w:color w:val="auto"/>
          <w:sz w:val="24"/>
          <w:szCs w:val="24"/>
        </w:rPr>
        <w:fldChar w:fldCharType="separate"/>
      </w:r>
      <w:r w:rsidR="00931C8C">
        <w:rPr>
          <w:b/>
          <w:bCs/>
          <w:noProof/>
          <w:color w:val="auto"/>
          <w:sz w:val="24"/>
          <w:szCs w:val="24"/>
        </w:rPr>
        <w:t>1</w:t>
      </w:r>
      <w:r w:rsidRPr="0011476B">
        <w:rPr>
          <w:b/>
          <w:bCs/>
          <w:color w:val="auto"/>
          <w:sz w:val="24"/>
          <w:szCs w:val="24"/>
        </w:rPr>
        <w:fldChar w:fldCharType="end"/>
      </w:r>
      <w:r w:rsidRPr="0011476B">
        <w:rPr>
          <w:color w:val="auto"/>
          <w:sz w:val="24"/>
          <w:szCs w:val="24"/>
        </w:rPr>
        <w:t xml:space="preserve"> Facteurs influents sur l’accidentologie en Algérie </w:t>
      </w:r>
      <w:r w:rsidRPr="00CA473E">
        <w:rPr>
          <w:b/>
          <w:bCs/>
          <w:color w:val="auto"/>
          <w:sz w:val="24"/>
          <w:szCs w:val="24"/>
        </w:rPr>
        <w:t>[WEB 2]</w:t>
      </w:r>
      <w:bookmarkEnd w:id="193"/>
    </w:p>
    <w:p w14:paraId="37D9E9C2" w14:textId="27C8DEB4" w:rsidR="00D7769F" w:rsidRPr="00A143DB" w:rsidRDefault="00D7769F" w:rsidP="00907FD3">
      <w:pPr>
        <w:pStyle w:val="Heading2"/>
      </w:pPr>
      <w:bookmarkStart w:id="194" w:name="_Toc535686441"/>
      <w:bookmarkStart w:id="195" w:name="_Toc11850438"/>
      <w:r w:rsidRPr="00A143DB">
        <w:t xml:space="preserve">Facteur </w:t>
      </w:r>
      <w:r w:rsidRPr="00907FD3">
        <w:t>humain</w:t>
      </w:r>
      <w:bookmarkEnd w:id="194"/>
      <w:bookmarkEnd w:id="195"/>
    </w:p>
    <w:p w14:paraId="3DE99849" w14:textId="77777777" w:rsidR="00D7769F" w:rsidRPr="0098065A" w:rsidRDefault="00D7769F" w:rsidP="00907FD3">
      <w:pPr>
        <w:rPr>
          <w:rFonts w:eastAsia="Times New Roman"/>
          <w:b/>
          <w:bCs/>
        </w:rPr>
      </w:pPr>
      <w:r w:rsidRPr="00A143DB">
        <w:rPr>
          <w:rFonts w:eastAsia="Times New Roman"/>
        </w:rPr>
        <w:t xml:space="preserve">Le facteur humain demeure l’élément prépondérant dans la survenance des accidents de la circulation </w:t>
      </w:r>
      <w:r w:rsidRPr="00B96CAD">
        <w:rPr>
          <w:rFonts w:eastAsia="Times New Roman"/>
          <w:b/>
        </w:rPr>
        <w:t>[Berdjah et Berkemal, 2017],</w:t>
      </w:r>
      <w:r w:rsidRPr="0098065A">
        <w:rPr>
          <w:rFonts w:eastAsia="Times New Roman"/>
        </w:rPr>
        <w:t xml:space="preserve"> </w:t>
      </w:r>
      <w:r w:rsidRPr="0098065A">
        <w:rPr>
          <w:rStyle w:val="Strong"/>
          <w:rFonts w:ascii="Times New Roman" w:hAnsi="Times New Roman" w:cs="Times New Roman"/>
          <w:b w:val="0"/>
          <w:bCs w:val="0"/>
          <w:szCs w:val="24"/>
        </w:rPr>
        <w:t>Près de 96% des accidents de la circulation routière, survenus durant le premier semestre de 2017,</w:t>
      </w:r>
      <w:r w:rsidRPr="0098065A">
        <w:rPr>
          <w:rStyle w:val="Strong"/>
          <w:rFonts w:ascii="Times New Roman" w:hAnsi="Times New Roman" w:cs="Times New Roman"/>
          <w:szCs w:val="24"/>
        </w:rPr>
        <w:t xml:space="preserve"> </w:t>
      </w:r>
      <w:r w:rsidRPr="0098065A">
        <w:rPr>
          <w:rStyle w:val="Strong"/>
          <w:rFonts w:ascii="Times New Roman" w:hAnsi="Times New Roman" w:cs="Times New Roman"/>
          <w:b w:val="0"/>
          <w:bCs w:val="0"/>
          <w:szCs w:val="24"/>
        </w:rPr>
        <w:t>sont dus au facteur humain, selon un bilan du CNPSR.</w:t>
      </w:r>
      <w:r w:rsidRPr="0098065A">
        <w:rPr>
          <w:rFonts w:eastAsia="Times New Roman"/>
          <w:b/>
          <w:bCs/>
        </w:rPr>
        <w:t xml:space="preserve"> </w:t>
      </w:r>
    </w:p>
    <w:p w14:paraId="4583F612" w14:textId="77777777" w:rsidR="00D7769F" w:rsidRPr="00684E3C" w:rsidRDefault="00D7769F" w:rsidP="00907FD3">
      <w:r w:rsidRPr="00A143DB">
        <w:t>Les facteurs liés à l’humain peuvent se décomposer en deux sous-familles : les facteurs liés à l'état et à l'aptitude d</w:t>
      </w:r>
      <w:r>
        <w:t>u conducteur</w:t>
      </w:r>
      <w:r w:rsidRPr="00A143DB">
        <w:t xml:space="preserve"> (alcool, fatigue, inattention, somnolence, problèmes psychologiques, ...etc.) et les facteurs liés à</w:t>
      </w:r>
      <w:r>
        <w:t xml:space="preserve"> son</w:t>
      </w:r>
      <w:r w:rsidRPr="00A143DB">
        <w:t xml:space="preserve"> comportement </w:t>
      </w:r>
      <w:r>
        <w:t>pendant</w:t>
      </w:r>
      <w:r w:rsidRPr="00A143DB">
        <w:t xml:space="preserve"> la circulation (vitesse, infraction, prise de risque, …etc.)</w:t>
      </w:r>
      <w:r>
        <w:t>, la figure 3.2 représente des statistiques liés au facteur humain en Algérie durant l’année 2016.</w:t>
      </w:r>
    </w:p>
    <w:p w14:paraId="7283EA4D" w14:textId="77777777" w:rsidR="00D7769F" w:rsidRDefault="00D7769F" w:rsidP="00354C7E">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14:anchorId="7993DF9F" wp14:editId="162DC751">
            <wp:extent cx="5486400" cy="2820838"/>
            <wp:effectExtent l="0" t="0" r="0" b="1778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C07D0A" w14:textId="12A2EE62" w:rsidR="00D7769F" w:rsidRPr="002633B4" w:rsidRDefault="002633B4" w:rsidP="002633B4">
      <w:pPr>
        <w:pStyle w:val="Caption"/>
        <w:ind w:firstLine="0"/>
        <w:jc w:val="center"/>
        <w:rPr>
          <w:rFonts w:ascii="Times New Roman" w:eastAsia="Times New Roman" w:hAnsi="Times New Roman" w:cs="Times New Roman"/>
          <w:b/>
          <w:bCs/>
          <w:color w:val="auto"/>
          <w:sz w:val="24"/>
          <w:szCs w:val="36"/>
        </w:rPr>
      </w:pPr>
      <w:bookmarkStart w:id="196" w:name="_Toc11857646"/>
      <w:r w:rsidRPr="002633B4">
        <w:rPr>
          <w:b/>
          <w:bCs/>
          <w:color w:val="auto"/>
          <w:sz w:val="24"/>
          <w:szCs w:val="24"/>
        </w:rPr>
        <w:t>Figure 3.</w:t>
      </w:r>
      <w:r w:rsidRPr="002633B4">
        <w:rPr>
          <w:b/>
          <w:bCs/>
          <w:color w:val="auto"/>
          <w:sz w:val="24"/>
          <w:szCs w:val="24"/>
        </w:rPr>
        <w:fldChar w:fldCharType="begin"/>
      </w:r>
      <w:r w:rsidRPr="002633B4">
        <w:rPr>
          <w:b/>
          <w:bCs/>
          <w:color w:val="auto"/>
          <w:sz w:val="24"/>
          <w:szCs w:val="24"/>
        </w:rPr>
        <w:instrText xml:space="preserve"> SEQ Figure_3. \* ARABIC </w:instrText>
      </w:r>
      <w:r w:rsidRPr="002633B4">
        <w:rPr>
          <w:b/>
          <w:bCs/>
          <w:color w:val="auto"/>
          <w:sz w:val="24"/>
          <w:szCs w:val="24"/>
        </w:rPr>
        <w:fldChar w:fldCharType="separate"/>
      </w:r>
      <w:r w:rsidR="00931C8C">
        <w:rPr>
          <w:b/>
          <w:bCs/>
          <w:noProof/>
          <w:color w:val="auto"/>
          <w:sz w:val="24"/>
          <w:szCs w:val="24"/>
        </w:rPr>
        <w:t>2</w:t>
      </w:r>
      <w:r w:rsidRPr="002633B4">
        <w:rPr>
          <w:b/>
          <w:bCs/>
          <w:color w:val="auto"/>
          <w:sz w:val="24"/>
          <w:szCs w:val="24"/>
        </w:rPr>
        <w:fldChar w:fldCharType="end"/>
      </w:r>
      <w:r w:rsidRPr="002633B4">
        <w:rPr>
          <w:color w:val="auto"/>
          <w:sz w:val="24"/>
          <w:szCs w:val="24"/>
        </w:rPr>
        <w:t xml:space="preserve"> Statistiques liés au facteur humain en Algérie durant l’année 2016 </w:t>
      </w:r>
      <w:r w:rsidRPr="002633B4">
        <w:rPr>
          <w:b/>
          <w:bCs/>
          <w:color w:val="auto"/>
          <w:sz w:val="24"/>
          <w:szCs w:val="24"/>
        </w:rPr>
        <w:t>[WEB 2]</w:t>
      </w:r>
      <w:bookmarkEnd w:id="196"/>
    </w:p>
    <w:p w14:paraId="7889C637" w14:textId="144DD5E7" w:rsidR="00D7769F" w:rsidRPr="00A143DB" w:rsidRDefault="00D7769F" w:rsidP="00907FD3">
      <w:pPr>
        <w:pStyle w:val="Heading2"/>
        <w:rPr>
          <w:bCs w:val="0"/>
        </w:rPr>
      </w:pPr>
      <w:bookmarkStart w:id="197" w:name="_Toc11850439"/>
      <w:bookmarkStart w:id="198" w:name="_Toc535686442"/>
      <w:r w:rsidRPr="00A143DB">
        <w:lastRenderedPageBreak/>
        <w:t>Facteur environnemental</w:t>
      </w:r>
      <w:bookmarkEnd w:id="197"/>
      <w:r w:rsidRPr="00A143DB">
        <w:t xml:space="preserve"> </w:t>
      </w:r>
      <w:bookmarkEnd w:id="198"/>
    </w:p>
    <w:p w14:paraId="2D99416A" w14:textId="56FEBD9C" w:rsidR="00D7769F" w:rsidRPr="000428C2" w:rsidRDefault="00D7769F" w:rsidP="00907FD3">
      <w:r w:rsidRPr="000C00A0">
        <w:rPr>
          <w:rFonts w:eastAsia="Times New Roman"/>
        </w:rPr>
        <w:t>Il existe un lien entre les accidents de la route et le facteur environnemental, qu’il soit lié aux conditions atmosphériques (</w:t>
      </w:r>
      <w:r w:rsidRPr="000C00A0">
        <w:t>brouillard, manque de visibilité</w:t>
      </w:r>
      <w:r>
        <w:t xml:space="preserve"> </w:t>
      </w:r>
      <w:r w:rsidRPr="000C00A0">
        <w:t>entraîné</w:t>
      </w:r>
      <w:r>
        <w:t>e</w:t>
      </w:r>
      <w:r w:rsidRPr="000C00A0">
        <w:t xml:space="preserve"> par un phénomène climatique, neige, pluie, verglas…etc</w:t>
      </w:r>
      <w:r w:rsidRPr="000C00A0">
        <w:rPr>
          <w:rFonts w:eastAsia="Times New Roman"/>
        </w:rPr>
        <w:t xml:space="preserve">) ou à l’infrastructure. En effet </w:t>
      </w:r>
      <w:r w:rsidRPr="000C00A0">
        <w:t xml:space="preserve">des infrastructures routières mal adaptées (zones dangereuses non balisées, intersections sans visibilité…) peuvent aggraver ou rendre plus probables </w:t>
      </w:r>
      <w:r>
        <w:t>l</w:t>
      </w:r>
      <w:r w:rsidRPr="000C00A0">
        <w:t>es accidents</w:t>
      </w:r>
      <w:r>
        <w:t xml:space="preserve"> de la route.</w:t>
      </w:r>
      <w:r w:rsidRPr="00B86A52">
        <w:rPr>
          <w:rFonts w:eastAsia="Times New Roman"/>
        </w:rPr>
        <w:t xml:space="preserve"> </w:t>
      </w:r>
      <w:r w:rsidRPr="0018151C">
        <w:rPr>
          <w:rFonts w:eastAsia="Times New Roman"/>
          <w:b/>
        </w:rPr>
        <w:t>[Berdjah et Berkemal, 2017]</w:t>
      </w:r>
      <w:r w:rsidRPr="00076874">
        <w:rPr>
          <w:rFonts w:eastAsia="Times New Roman"/>
        </w:rPr>
        <w:t>,</w:t>
      </w:r>
      <w:r>
        <w:rPr>
          <w:rFonts w:eastAsia="Times New Roman"/>
          <w:b/>
        </w:rPr>
        <w:t xml:space="preserve"> </w:t>
      </w:r>
      <w:r>
        <w:t>la figure 3.3 représente des statistiques liés au facteur environnemental en Algérie durant l’année 2016.</w:t>
      </w:r>
    </w:p>
    <w:p w14:paraId="6B6F3A19" w14:textId="77777777" w:rsidR="00D7769F" w:rsidRDefault="00D7769F" w:rsidP="00E5720A">
      <w:pPr>
        <w:spacing w:after="0"/>
        <w:ind w:firstLine="0"/>
        <w:jc w:val="center"/>
        <w:rPr>
          <w:rFonts w:ascii="Times New Roman" w:eastAsia="Times New Roman" w:hAnsi="Times New Roman" w:cs="Times New Roman"/>
          <w:b/>
          <w:bCs/>
          <w:szCs w:val="24"/>
        </w:rPr>
      </w:pPr>
      <w:r>
        <w:rPr>
          <w:rFonts w:ascii="Times New Roman" w:hAnsi="Times New Roman" w:cs="Times New Roman"/>
          <w:b/>
          <w:bCs/>
          <w:noProof/>
        </w:rPr>
        <w:drawing>
          <wp:inline distT="0" distB="0" distL="0" distR="0" wp14:anchorId="6D9F3622" wp14:editId="5EB61F01">
            <wp:extent cx="5153025" cy="2501660"/>
            <wp:effectExtent l="0" t="0" r="9525" b="1333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3F6FF8F" w14:textId="50CF60B3" w:rsidR="006D5FC6" w:rsidRPr="006D5FC6" w:rsidRDefault="006D5FC6" w:rsidP="006D5FC6">
      <w:pPr>
        <w:pStyle w:val="Caption"/>
        <w:ind w:firstLine="0"/>
        <w:jc w:val="center"/>
        <w:rPr>
          <w:color w:val="auto"/>
          <w:sz w:val="24"/>
          <w:szCs w:val="24"/>
        </w:rPr>
      </w:pPr>
      <w:bookmarkStart w:id="199" w:name="_Toc11857647"/>
      <w:bookmarkStart w:id="200" w:name="_Toc535686443"/>
      <w:bookmarkStart w:id="201" w:name="_Toc11850440"/>
      <w:r w:rsidRPr="006D5FC6">
        <w:rPr>
          <w:b/>
          <w:bCs/>
          <w:color w:val="auto"/>
          <w:sz w:val="24"/>
          <w:szCs w:val="24"/>
        </w:rPr>
        <w:t>Figure 3.</w:t>
      </w:r>
      <w:r w:rsidRPr="006D5FC6">
        <w:rPr>
          <w:b/>
          <w:bCs/>
          <w:color w:val="auto"/>
          <w:sz w:val="24"/>
          <w:szCs w:val="24"/>
        </w:rPr>
        <w:fldChar w:fldCharType="begin"/>
      </w:r>
      <w:r w:rsidRPr="006D5FC6">
        <w:rPr>
          <w:b/>
          <w:bCs/>
          <w:color w:val="auto"/>
          <w:sz w:val="24"/>
          <w:szCs w:val="24"/>
        </w:rPr>
        <w:instrText xml:space="preserve"> SEQ Figure_3. \* ARABIC </w:instrText>
      </w:r>
      <w:r w:rsidRPr="006D5FC6">
        <w:rPr>
          <w:b/>
          <w:bCs/>
          <w:color w:val="auto"/>
          <w:sz w:val="24"/>
          <w:szCs w:val="24"/>
        </w:rPr>
        <w:fldChar w:fldCharType="separate"/>
      </w:r>
      <w:r w:rsidR="00931C8C">
        <w:rPr>
          <w:b/>
          <w:bCs/>
          <w:noProof/>
          <w:color w:val="auto"/>
          <w:sz w:val="24"/>
          <w:szCs w:val="24"/>
        </w:rPr>
        <w:t>3</w:t>
      </w:r>
      <w:r w:rsidRPr="006D5FC6">
        <w:rPr>
          <w:b/>
          <w:bCs/>
          <w:color w:val="auto"/>
          <w:sz w:val="24"/>
          <w:szCs w:val="24"/>
        </w:rPr>
        <w:fldChar w:fldCharType="end"/>
      </w:r>
      <w:r w:rsidRPr="006D5FC6">
        <w:rPr>
          <w:color w:val="auto"/>
          <w:sz w:val="24"/>
          <w:szCs w:val="24"/>
        </w:rPr>
        <w:t xml:space="preserve"> Statistiques liés au facteur environnemental en Algérie durant l’année 2016 </w:t>
      </w:r>
      <w:r w:rsidRPr="006D5FC6">
        <w:rPr>
          <w:b/>
          <w:bCs/>
          <w:color w:val="auto"/>
          <w:sz w:val="24"/>
          <w:szCs w:val="24"/>
        </w:rPr>
        <w:t>[WEB2]</w:t>
      </w:r>
      <w:bookmarkEnd w:id="199"/>
    </w:p>
    <w:p w14:paraId="2AECEC6C" w14:textId="6A547956" w:rsidR="00D7769F" w:rsidRPr="00A143DB" w:rsidRDefault="00D7769F" w:rsidP="00907FD3">
      <w:pPr>
        <w:pStyle w:val="Heading2"/>
      </w:pPr>
      <w:r w:rsidRPr="00A143DB">
        <w:t>Facteur lié au véhicule</w:t>
      </w:r>
      <w:bookmarkEnd w:id="200"/>
      <w:bookmarkEnd w:id="201"/>
    </w:p>
    <w:p w14:paraId="7516A860" w14:textId="20D969C9" w:rsidR="00D7769F" w:rsidRPr="00BD787A" w:rsidRDefault="00D7769F" w:rsidP="00E5720A">
      <w:r w:rsidRPr="00A143DB">
        <w:t>Les problèmes liés au véhicule causant des accidents sont en général des problèmes qui surviennent de manière soudaine, souvent du fait d'un défaut d'entretien, l</w:t>
      </w:r>
      <w:r>
        <w:t xml:space="preserve">’état des </w:t>
      </w:r>
      <w:r w:rsidRPr="00A143DB">
        <w:t>pneus ou l</w:t>
      </w:r>
      <w:r>
        <w:t>’inefficacité des</w:t>
      </w:r>
      <w:r w:rsidRPr="00A143DB">
        <w:t xml:space="preserve"> freins sont souvent la cause. </w:t>
      </w:r>
      <w:r w:rsidR="00FF0286">
        <w:t>La</w:t>
      </w:r>
      <w:r>
        <w:t xml:space="preserve"> figure 3.4 représente des statistiques liés au véhicule en Algérie durant l’année 2016.</w:t>
      </w:r>
    </w:p>
    <w:p w14:paraId="01465C9F" w14:textId="77777777" w:rsidR="00D7769F" w:rsidRDefault="00D7769F" w:rsidP="00EC5D93">
      <w:pPr>
        <w:ind w:firstLine="0"/>
        <w:jc w:val="center"/>
        <w:rPr>
          <w:rFonts w:ascii="Times New Roman" w:eastAsia="Times New Roman" w:hAnsi="Times New Roman" w:cs="Times New Roman"/>
          <w:b/>
          <w:bCs/>
          <w:szCs w:val="24"/>
        </w:rPr>
      </w:pPr>
      <w:r>
        <w:rPr>
          <w:rFonts w:ascii="Times New Roman" w:hAnsi="Times New Roman" w:cs="Times New Roman"/>
          <w:b/>
          <w:bCs/>
          <w:noProof/>
        </w:rPr>
        <w:drawing>
          <wp:inline distT="0" distB="0" distL="0" distR="0" wp14:anchorId="06E7DA21" wp14:editId="0BCC0425">
            <wp:extent cx="4935855" cy="2484408"/>
            <wp:effectExtent l="0" t="0" r="17145" b="1143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35BE90D" w14:textId="1DC4432F" w:rsidR="00D7769F" w:rsidRPr="00282425" w:rsidRDefault="00282425" w:rsidP="00282425">
      <w:pPr>
        <w:pStyle w:val="Caption"/>
        <w:ind w:firstLine="0"/>
        <w:jc w:val="center"/>
        <w:rPr>
          <w:rFonts w:ascii="Times New Roman" w:eastAsia="Times New Roman" w:hAnsi="Times New Roman" w:cs="Times New Roman"/>
          <w:b/>
          <w:bCs/>
          <w:color w:val="auto"/>
          <w:sz w:val="24"/>
          <w:szCs w:val="36"/>
        </w:rPr>
      </w:pPr>
      <w:bookmarkStart w:id="202" w:name="_Toc11857648"/>
      <w:r w:rsidRPr="00282425">
        <w:rPr>
          <w:b/>
          <w:bCs/>
          <w:color w:val="auto"/>
          <w:sz w:val="24"/>
          <w:szCs w:val="24"/>
        </w:rPr>
        <w:t>Figure 3.</w:t>
      </w:r>
      <w:r w:rsidRPr="00282425">
        <w:rPr>
          <w:b/>
          <w:bCs/>
          <w:color w:val="auto"/>
          <w:sz w:val="24"/>
          <w:szCs w:val="24"/>
        </w:rPr>
        <w:fldChar w:fldCharType="begin"/>
      </w:r>
      <w:r w:rsidRPr="00282425">
        <w:rPr>
          <w:b/>
          <w:bCs/>
          <w:color w:val="auto"/>
          <w:sz w:val="24"/>
          <w:szCs w:val="24"/>
        </w:rPr>
        <w:instrText xml:space="preserve"> SEQ Figure_3. \* ARABIC </w:instrText>
      </w:r>
      <w:r w:rsidRPr="00282425">
        <w:rPr>
          <w:b/>
          <w:bCs/>
          <w:color w:val="auto"/>
          <w:sz w:val="24"/>
          <w:szCs w:val="24"/>
        </w:rPr>
        <w:fldChar w:fldCharType="separate"/>
      </w:r>
      <w:r w:rsidR="00931C8C">
        <w:rPr>
          <w:b/>
          <w:bCs/>
          <w:noProof/>
          <w:color w:val="auto"/>
          <w:sz w:val="24"/>
          <w:szCs w:val="24"/>
        </w:rPr>
        <w:t>4</w:t>
      </w:r>
      <w:r w:rsidRPr="00282425">
        <w:rPr>
          <w:b/>
          <w:bCs/>
          <w:color w:val="auto"/>
          <w:sz w:val="24"/>
          <w:szCs w:val="24"/>
        </w:rPr>
        <w:fldChar w:fldCharType="end"/>
      </w:r>
      <w:r w:rsidRPr="00282425">
        <w:rPr>
          <w:color w:val="auto"/>
          <w:sz w:val="24"/>
          <w:szCs w:val="24"/>
        </w:rPr>
        <w:t xml:space="preserve"> Statistiques liés au véhicule en Algérie durant l’année 2016 </w:t>
      </w:r>
      <w:r w:rsidRPr="00282425">
        <w:rPr>
          <w:b/>
          <w:bCs/>
          <w:color w:val="auto"/>
          <w:sz w:val="24"/>
          <w:szCs w:val="24"/>
        </w:rPr>
        <w:t>[WEB 2]</w:t>
      </w:r>
      <w:bookmarkEnd w:id="202"/>
    </w:p>
    <w:p w14:paraId="78084E6B" w14:textId="3F7EF8CF" w:rsidR="00D7769F" w:rsidRDefault="00D7769F" w:rsidP="00E5720A">
      <w:pPr>
        <w:pStyle w:val="Heading1"/>
      </w:pPr>
      <w:bookmarkStart w:id="203" w:name="_Toc11850441"/>
      <w:r w:rsidRPr="00E5720A">
        <w:lastRenderedPageBreak/>
        <w:t>Conséquences</w:t>
      </w:r>
      <w:r w:rsidRPr="00A143DB">
        <w:t xml:space="preserve"> socio-économiques des accidents de </w:t>
      </w:r>
      <w:r>
        <w:t xml:space="preserve">la </w:t>
      </w:r>
      <w:r w:rsidRPr="00A143DB">
        <w:t>circulation</w:t>
      </w:r>
      <w:bookmarkEnd w:id="203"/>
      <w:r w:rsidRPr="00A143DB">
        <w:t xml:space="preserve"> </w:t>
      </w:r>
    </w:p>
    <w:p w14:paraId="71B55B22" w14:textId="77777777" w:rsidR="00D7769F" w:rsidRPr="000A2825" w:rsidRDefault="00D7769F" w:rsidP="00E5720A">
      <w:r>
        <w:t xml:space="preserve">Les traumatismes occasionnés par les accidents de la route constituent </w:t>
      </w:r>
      <w:r w:rsidRPr="001A35F1">
        <w:t>un véritable cataclysme socio-économique, de par leurs coûts et de leurs effets et impacts sociaux sur les victimes.</w:t>
      </w:r>
    </w:p>
    <w:p w14:paraId="55761678" w14:textId="6A6A2EAB" w:rsidR="00D7769F" w:rsidRPr="00A143DB" w:rsidRDefault="00D7769F" w:rsidP="00E5720A">
      <w:pPr>
        <w:pStyle w:val="Heading2"/>
      </w:pPr>
      <w:bookmarkStart w:id="204" w:name="_Toc11850442"/>
      <w:r w:rsidRPr="00A143DB">
        <w:t xml:space="preserve">Les </w:t>
      </w:r>
      <w:r w:rsidRPr="00E5720A">
        <w:t>conséquences</w:t>
      </w:r>
      <w:r w:rsidRPr="00A143DB">
        <w:t xml:space="preserve"> sociales</w:t>
      </w:r>
      <w:bookmarkEnd w:id="204"/>
      <w:r w:rsidRPr="00A143DB">
        <w:t xml:space="preserve"> </w:t>
      </w:r>
    </w:p>
    <w:p w14:paraId="2E48E1D2" w14:textId="77777777" w:rsidR="00D7769F" w:rsidRPr="00A143DB" w:rsidRDefault="00D7769F" w:rsidP="00E5720A">
      <w:r w:rsidRPr="00A143DB">
        <w:t xml:space="preserve">Les accidents de la route anéantissent des milliers de vies humaines, </w:t>
      </w:r>
      <w:r>
        <w:t>s</w:t>
      </w:r>
      <w:r w:rsidRPr="00A143DB">
        <w:t xml:space="preserve">elon l’OMS la route provoque chaque année près de 1,25 million de décès et de 20 à 30 millions de blessés. Les traumatismes dus aux accidents de circulation représentent la huitième cause de décès dans le monde et la première cause de décès chez les jeunes âgés de 15 à 29 ans. Les tendances actuelles semblent indiquer que si aucune mesure n’est prise très rapidement les accidents de la route passeront au cinquième rang des causes de décès à l’horizon 2030 </w:t>
      </w:r>
      <w:r w:rsidRPr="00A143DB">
        <w:rPr>
          <w:b/>
          <w:bCs/>
        </w:rPr>
        <w:t>[Sadmi et Oukrid, 2017]</w:t>
      </w:r>
      <w:r w:rsidRPr="00A143DB">
        <w:t>. Les répercussions des accidents de circulation sont multiples, elles débutent par les drames sociaux, en causant la souffrance morale, pour les familles des victimes.</w:t>
      </w:r>
    </w:p>
    <w:p w14:paraId="3D0C022A" w14:textId="2AAAD731" w:rsidR="00D7769F" w:rsidRPr="00A143DB" w:rsidRDefault="00D7769F" w:rsidP="00E5720A">
      <w:pPr>
        <w:pStyle w:val="Heading2"/>
      </w:pPr>
      <w:bookmarkStart w:id="205" w:name="_Toc11850443"/>
      <w:r w:rsidRPr="00A143DB">
        <w:t xml:space="preserve">Les </w:t>
      </w:r>
      <w:r w:rsidRPr="00E5720A">
        <w:t>conséquences</w:t>
      </w:r>
      <w:r w:rsidRPr="00A143DB">
        <w:t xml:space="preserve"> économiques</w:t>
      </w:r>
      <w:bookmarkEnd w:id="205"/>
    </w:p>
    <w:p w14:paraId="10BBED09" w14:textId="77777777" w:rsidR="00D7769F" w:rsidRPr="00E3281E" w:rsidRDefault="00D7769F" w:rsidP="00E5720A">
      <w:r w:rsidRPr="00A143DB">
        <w:t xml:space="preserve">Selon </w:t>
      </w:r>
      <w:r w:rsidRPr="00A143DB">
        <w:rPr>
          <w:b/>
          <w:bCs/>
        </w:rPr>
        <w:t>[Sadmi et Oukrid, 2017]</w:t>
      </w:r>
      <w:r w:rsidRPr="00A143DB">
        <w:t xml:space="preserve"> </w:t>
      </w:r>
      <w:r w:rsidRPr="008C315D">
        <w:t xml:space="preserve">l’OMS estime que le coût direct des accidents liés à la circulation sur les routes, à l'échelle mondiale, est d'environ 518 milliards de dollars chaque année, soit </w:t>
      </w:r>
      <w:r w:rsidRPr="008C315D">
        <w:rPr>
          <w:rStyle w:val="Strong"/>
          <w:rFonts w:ascii="Times New Roman" w:hAnsi="Times New Roman" w:cs="Times New Roman"/>
          <w:color w:val="000000"/>
          <w:szCs w:val="24"/>
        </w:rPr>
        <w:t>1%</w:t>
      </w:r>
      <w:r w:rsidRPr="008C315D">
        <w:rPr>
          <w:color w:val="000000"/>
          <w:szCs w:val="24"/>
        </w:rPr>
        <w:t> du </w:t>
      </w:r>
      <w:r w:rsidRPr="008C315D">
        <w:rPr>
          <w:szCs w:val="24"/>
        </w:rPr>
        <w:t>PIB des pays à faible revenu, </w:t>
      </w:r>
      <w:r w:rsidRPr="008C315D">
        <w:rPr>
          <w:rStyle w:val="Strong"/>
          <w:rFonts w:ascii="Times New Roman" w:hAnsi="Times New Roman" w:cs="Times New Roman"/>
          <w:szCs w:val="24"/>
        </w:rPr>
        <w:t xml:space="preserve">1,5% </w:t>
      </w:r>
      <w:r w:rsidRPr="001E4608">
        <w:rPr>
          <w:rStyle w:val="Strong"/>
          <w:rFonts w:ascii="Times New Roman" w:hAnsi="Times New Roman" w:cs="Times New Roman"/>
          <w:b w:val="0"/>
          <w:bCs w:val="0"/>
          <w:szCs w:val="24"/>
        </w:rPr>
        <w:t>du PIB des</w:t>
      </w:r>
      <w:r w:rsidRPr="008C315D">
        <w:rPr>
          <w:rStyle w:val="Strong"/>
          <w:rFonts w:ascii="Times New Roman" w:hAnsi="Times New Roman" w:cs="Times New Roman"/>
          <w:szCs w:val="24"/>
        </w:rPr>
        <w:t xml:space="preserve"> </w:t>
      </w:r>
      <w:r w:rsidRPr="008C315D">
        <w:rPr>
          <w:szCs w:val="24"/>
        </w:rPr>
        <w:t>pays à revenu intermédiaire et </w:t>
      </w:r>
      <w:r w:rsidRPr="008C315D">
        <w:rPr>
          <w:rStyle w:val="Strong"/>
          <w:rFonts w:ascii="Times New Roman" w:hAnsi="Times New Roman" w:cs="Times New Roman"/>
          <w:szCs w:val="24"/>
        </w:rPr>
        <w:t>2%</w:t>
      </w:r>
      <w:r w:rsidRPr="008C315D">
        <w:rPr>
          <w:szCs w:val="24"/>
        </w:rPr>
        <w:t> du PIB des pays à revenu élevé.</w:t>
      </w:r>
      <w:r w:rsidRPr="008C315D">
        <w:t xml:space="preserve"> </w:t>
      </w:r>
      <w:r w:rsidRPr="007B502E">
        <w:t>La figure 3.</w:t>
      </w:r>
      <w:r>
        <w:t>5</w:t>
      </w:r>
      <w:r w:rsidRPr="007B502E">
        <w:t xml:space="preserve"> </w:t>
      </w:r>
      <w:r w:rsidRPr="00E3281E">
        <w:t xml:space="preserve">décrit </w:t>
      </w:r>
      <w:r>
        <w:t>les c</w:t>
      </w:r>
      <w:r w:rsidRPr="00E3281E">
        <w:t>onséquences socio-économiques des accidents de la route</w:t>
      </w:r>
      <w:r>
        <w:t> :</w:t>
      </w:r>
    </w:p>
    <w:p w14:paraId="38998C23" w14:textId="77777777" w:rsidR="006C645F" w:rsidRDefault="00D7769F" w:rsidP="006C645F">
      <w:pPr>
        <w:keepNext/>
        <w:ind w:firstLine="0"/>
        <w:jc w:val="center"/>
      </w:pPr>
      <w:r>
        <w:rPr>
          <w:noProof/>
        </w:rPr>
        <w:drawing>
          <wp:inline distT="0" distB="0" distL="0" distR="0" wp14:anchorId="4ABFFBE5" wp14:editId="422F7049">
            <wp:extent cx="4042410" cy="2383434"/>
            <wp:effectExtent l="76200" t="76200" r="129540" b="131445"/>
            <wp:docPr id="4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l="2244" t="2980" r="1538" b="2820"/>
                    <a:stretch/>
                  </pic:blipFill>
                  <pic:spPr bwMode="auto">
                    <a:xfrm>
                      <a:off x="0" y="0"/>
                      <a:ext cx="4103458" cy="24194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4813BB4" w14:textId="7A3E74CB" w:rsidR="00D7769F" w:rsidRPr="006C645F" w:rsidRDefault="006C645F" w:rsidP="006C645F">
      <w:pPr>
        <w:pStyle w:val="Caption"/>
        <w:ind w:firstLine="0"/>
        <w:jc w:val="center"/>
        <w:rPr>
          <w:rFonts w:ascii="Times New Roman" w:hAnsi="Times New Roman" w:cs="Times New Roman"/>
          <w:color w:val="auto"/>
          <w:sz w:val="24"/>
          <w:szCs w:val="24"/>
        </w:rPr>
      </w:pPr>
      <w:bookmarkStart w:id="206" w:name="_Toc11857649"/>
      <w:r w:rsidRPr="006C645F">
        <w:rPr>
          <w:b/>
          <w:bCs/>
          <w:color w:val="auto"/>
          <w:sz w:val="24"/>
          <w:szCs w:val="24"/>
        </w:rPr>
        <w:t>Figure 3.</w:t>
      </w:r>
      <w:r w:rsidRPr="006C645F">
        <w:rPr>
          <w:b/>
          <w:bCs/>
          <w:color w:val="auto"/>
          <w:sz w:val="24"/>
          <w:szCs w:val="24"/>
        </w:rPr>
        <w:fldChar w:fldCharType="begin"/>
      </w:r>
      <w:r w:rsidRPr="006C645F">
        <w:rPr>
          <w:b/>
          <w:bCs/>
          <w:color w:val="auto"/>
          <w:sz w:val="24"/>
          <w:szCs w:val="24"/>
        </w:rPr>
        <w:instrText xml:space="preserve"> SEQ Figure_3. \* ARABIC </w:instrText>
      </w:r>
      <w:r w:rsidRPr="006C645F">
        <w:rPr>
          <w:b/>
          <w:bCs/>
          <w:color w:val="auto"/>
          <w:sz w:val="24"/>
          <w:szCs w:val="24"/>
        </w:rPr>
        <w:fldChar w:fldCharType="separate"/>
      </w:r>
      <w:r w:rsidR="00931C8C">
        <w:rPr>
          <w:b/>
          <w:bCs/>
          <w:noProof/>
          <w:color w:val="auto"/>
          <w:sz w:val="24"/>
          <w:szCs w:val="24"/>
        </w:rPr>
        <w:t>5</w:t>
      </w:r>
      <w:r w:rsidRPr="006C645F">
        <w:rPr>
          <w:b/>
          <w:bCs/>
          <w:color w:val="auto"/>
          <w:sz w:val="24"/>
          <w:szCs w:val="24"/>
        </w:rPr>
        <w:fldChar w:fldCharType="end"/>
      </w:r>
      <w:r w:rsidRPr="00B91D38">
        <w:rPr>
          <w:color w:val="auto"/>
          <w:sz w:val="24"/>
          <w:szCs w:val="24"/>
        </w:rPr>
        <w:t xml:space="preserve"> Conséquences socio-économiques des accidents de la route </w:t>
      </w:r>
      <w:r w:rsidRPr="00B91D38">
        <w:rPr>
          <w:b/>
          <w:bCs/>
          <w:color w:val="auto"/>
          <w:sz w:val="24"/>
          <w:szCs w:val="24"/>
        </w:rPr>
        <w:t>[Achille P.C,2012]</w:t>
      </w:r>
      <w:bookmarkEnd w:id="206"/>
    </w:p>
    <w:p w14:paraId="06205277" w14:textId="21086225" w:rsidR="00EC5D93" w:rsidRDefault="00EC5D93" w:rsidP="00EC5D93">
      <w:pPr>
        <w:ind w:firstLine="0"/>
        <w:jc w:val="center"/>
        <w:rPr>
          <w:rFonts w:ascii="Times New Roman" w:hAnsi="Times New Roman" w:cs="Times New Roman"/>
          <w:b/>
          <w:bCs/>
        </w:rPr>
      </w:pPr>
    </w:p>
    <w:p w14:paraId="59A9E0C9" w14:textId="65215376" w:rsidR="00EC5D93" w:rsidRDefault="00EC5D93" w:rsidP="00EC5D93">
      <w:pPr>
        <w:ind w:firstLine="0"/>
        <w:jc w:val="center"/>
        <w:rPr>
          <w:rFonts w:ascii="Times New Roman" w:hAnsi="Times New Roman" w:cs="Times New Roman"/>
          <w:b/>
          <w:bCs/>
        </w:rPr>
      </w:pPr>
    </w:p>
    <w:p w14:paraId="4A8BCAE8" w14:textId="77777777" w:rsidR="00EC5D93" w:rsidRPr="002820C9" w:rsidRDefault="00EC5D93" w:rsidP="00EC5D93">
      <w:pPr>
        <w:ind w:firstLine="0"/>
        <w:jc w:val="center"/>
        <w:rPr>
          <w:rFonts w:ascii="Times New Roman" w:hAnsi="Times New Roman" w:cs="Times New Roman"/>
          <w:b/>
          <w:bCs/>
        </w:rPr>
      </w:pPr>
    </w:p>
    <w:p w14:paraId="633164CD" w14:textId="2B137C48" w:rsidR="00D7769F" w:rsidRPr="00A143DB" w:rsidRDefault="00D7769F" w:rsidP="00177D6D">
      <w:pPr>
        <w:pStyle w:val="Heading1"/>
      </w:pPr>
      <w:bookmarkStart w:id="207" w:name="_Toc11850444"/>
      <w:r w:rsidRPr="00A143DB">
        <w:lastRenderedPageBreak/>
        <w:t>Plan mondial pour la sécurité routière</w:t>
      </w:r>
      <w:bookmarkEnd w:id="207"/>
    </w:p>
    <w:p w14:paraId="78F4FBBD" w14:textId="77777777" w:rsidR="00D7769F" w:rsidRPr="00A143DB" w:rsidRDefault="00D7769F" w:rsidP="00FF3AB0">
      <w:r w:rsidRPr="00A143DB">
        <w:t xml:space="preserve">Le Plan mondial pour la </w:t>
      </w:r>
      <w:r>
        <w:t>d</w:t>
      </w:r>
      <w:r w:rsidRPr="00A143DB">
        <w:t xml:space="preserve">écennie d’action pour la sécurité routière 2011–2020 a été préparé par le Groupe des Nations Unies pour la collaboration en matière de sécurité routière et par des parties prenantes du monde entier </w:t>
      </w:r>
      <w:r w:rsidRPr="00A143DB">
        <w:rPr>
          <w:b/>
          <w:bCs/>
        </w:rPr>
        <w:t>[</w:t>
      </w:r>
      <w:r>
        <w:rPr>
          <w:b/>
          <w:szCs w:val="24"/>
        </w:rPr>
        <w:t>WEB</w:t>
      </w:r>
      <w:r>
        <w:rPr>
          <w:b/>
          <w:bCs/>
        </w:rPr>
        <w:t xml:space="preserve"> 4</w:t>
      </w:r>
      <w:r w:rsidRPr="00A143DB">
        <w:rPr>
          <w:b/>
          <w:bCs/>
        </w:rPr>
        <w:t>]</w:t>
      </w:r>
      <w:r w:rsidRPr="00A143DB">
        <w:t xml:space="preserve">. Ce plan a pour but de servir de base à des plans d’action nationaux et locaux. D’après ses concepteurs, ce plan pourrait être l’occasion de favoriser l’engagement politique et financier au niveau mondial et national et inciter les donateurs à intégrer la sécurité routière dans leur programme d’assistance. Ainsi durant la décennie, il est attendu que les pays à revenu faible ou intermédiaire adoptent plus vite des programmes de sécurité routière d’un bon rapport coût/efficacité alors que les pays à revenu élevé pourraient progresser dans l’amélioration de la sécurité et partager leur expérience et leur connaissance </w:t>
      </w:r>
      <w:r w:rsidRPr="00A143DB">
        <w:rPr>
          <w:b/>
          <w:bCs/>
        </w:rPr>
        <w:t>[ONU, 2010], [</w:t>
      </w:r>
      <w:r>
        <w:rPr>
          <w:b/>
          <w:szCs w:val="24"/>
        </w:rPr>
        <w:t>WEB</w:t>
      </w:r>
      <w:r>
        <w:rPr>
          <w:b/>
          <w:bCs/>
        </w:rPr>
        <w:t xml:space="preserve"> 5</w:t>
      </w:r>
      <w:r w:rsidRPr="00A143DB">
        <w:rPr>
          <w:b/>
          <w:bCs/>
        </w:rPr>
        <w:t>]</w:t>
      </w:r>
      <w:r w:rsidRPr="00A143DB">
        <w:t>.</w:t>
      </w:r>
    </w:p>
    <w:p w14:paraId="696A77BF" w14:textId="77777777" w:rsidR="00D7769F" w:rsidRPr="00A143DB" w:rsidRDefault="00D7769F" w:rsidP="005D527D">
      <w:pPr>
        <w:spacing w:after="0"/>
      </w:pPr>
      <w:r w:rsidRPr="00A143DB">
        <w:t>Pour atteindre son objectif, le Plan mondial a défini cinq catégories ou « volets » d’activités :</w:t>
      </w:r>
    </w:p>
    <w:p w14:paraId="3480BE6B" w14:textId="77777777" w:rsidR="00D7769F" w:rsidRPr="00A143DB" w:rsidRDefault="00D7769F" w:rsidP="005D527D">
      <w:pPr>
        <w:pStyle w:val="ListParagraph"/>
        <w:numPr>
          <w:ilvl w:val="0"/>
          <w:numId w:val="17"/>
        </w:numPr>
        <w:spacing w:before="0" w:after="120"/>
        <w:rPr>
          <w:rFonts w:ascii="Times New Roman" w:hAnsi="Times New Roman" w:cs="Times New Roman"/>
        </w:rPr>
      </w:pPr>
      <w:r w:rsidRPr="00A143DB">
        <w:rPr>
          <w:rFonts w:ascii="Times New Roman" w:hAnsi="Times New Roman" w:cs="Times New Roman"/>
          <w:b/>
          <w:bCs/>
        </w:rPr>
        <w:t>Volet 1</w:t>
      </w:r>
      <w:r w:rsidRPr="00A143DB">
        <w:rPr>
          <w:rFonts w:ascii="Times New Roman" w:hAnsi="Times New Roman" w:cs="Times New Roman"/>
        </w:rPr>
        <w:t xml:space="preserve"> Gestion de la sécurité routière</w:t>
      </w:r>
    </w:p>
    <w:p w14:paraId="4A15D527" w14:textId="77777777" w:rsidR="00D7769F" w:rsidRPr="00A143DB" w:rsidRDefault="00D7769F" w:rsidP="00023E9F">
      <w:pPr>
        <w:pStyle w:val="ListParagraph"/>
        <w:numPr>
          <w:ilvl w:val="0"/>
          <w:numId w:val="17"/>
        </w:numPr>
        <w:rPr>
          <w:rFonts w:ascii="Times New Roman" w:hAnsi="Times New Roman" w:cs="Times New Roman"/>
        </w:rPr>
      </w:pPr>
      <w:r w:rsidRPr="00A143DB">
        <w:rPr>
          <w:rFonts w:ascii="Times New Roman" w:hAnsi="Times New Roman" w:cs="Times New Roman"/>
          <w:b/>
          <w:bCs/>
        </w:rPr>
        <w:t>Volet 2</w:t>
      </w:r>
      <w:r w:rsidRPr="00A143DB">
        <w:rPr>
          <w:rFonts w:ascii="Times New Roman" w:hAnsi="Times New Roman" w:cs="Times New Roman"/>
        </w:rPr>
        <w:t xml:space="preserve"> Sécurité des routes et mobilité</w:t>
      </w:r>
    </w:p>
    <w:p w14:paraId="429F218B" w14:textId="77777777" w:rsidR="00D7769F" w:rsidRPr="00A143DB" w:rsidRDefault="00D7769F" w:rsidP="00023E9F">
      <w:pPr>
        <w:pStyle w:val="ListParagraph"/>
        <w:numPr>
          <w:ilvl w:val="0"/>
          <w:numId w:val="17"/>
        </w:numPr>
        <w:rPr>
          <w:rFonts w:ascii="Times New Roman" w:hAnsi="Times New Roman" w:cs="Times New Roman"/>
        </w:rPr>
      </w:pPr>
      <w:r w:rsidRPr="00A143DB">
        <w:rPr>
          <w:rFonts w:ascii="Times New Roman" w:hAnsi="Times New Roman" w:cs="Times New Roman"/>
          <w:b/>
          <w:bCs/>
        </w:rPr>
        <w:t>Volet 3</w:t>
      </w:r>
      <w:r w:rsidRPr="00A143DB">
        <w:rPr>
          <w:rFonts w:ascii="Times New Roman" w:hAnsi="Times New Roman" w:cs="Times New Roman"/>
        </w:rPr>
        <w:t xml:space="preserve"> Sécurité des véhicules</w:t>
      </w:r>
    </w:p>
    <w:p w14:paraId="6DD6AC4F" w14:textId="77777777" w:rsidR="00D7769F" w:rsidRPr="00A143DB" w:rsidRDefault="00D7769F" w:rsidP="00023E9F">
      <w:pPr>
        <w:pStyle w:val="ListParagraph"/>
        <w:numPr>
          <w:ilvl w:val="0"/>
          <w:numId w:val="17"/>
        </w:numPr>
        <w:rPr>
          <w:rFonts w:ascii="Times New Roman" w:hAnsi="Times New Roman" w:cs="Times New Roman"/>
        </w:rPr>
      </w:pPr>
      <w:r w:rsidRPr="00A143DB">
        <w:rPr>
          <w:rFonts w:ascii="Times New Roman" w:hAnsi="Times New Roman" w:cs="Times New Roman"/>
          <w:b/>
          <w:bCs/>
        </w:rPr>
        <w:t>Volet 4</w:t>
      </w:r>
      <w:r w:rsidRPr="00A143DB">
        <w:rPr>
          <w:rFonts w:ascii="Times New Roman" w:hAnsi="Times New Roman" w:cs="Times New Roman"/>
        </w:rPr>
        <w:t xml:space="preserve"> Sécurité des usagers de la route</w:t>
      </w:r>
    </w:p>
    <w:p w14:paraId="5F9D323B" w14:textId="77777777" w:rsidR="00D7769F" w:rsidRPr="00A143DB" w:rsidRDefault="00D7769F" w:rsidP="00023E9F">
      <w:pPr>
        <w:pStyle w:val="ListParagraph"/>
        <w:numPr>
          <w:ilvl w:val="0"/>
          <w:numId w:val="17"/>
        </w:numPr>
        <w:rPr>
          <w:rFonts w:ascii="Times New Roman" w:hAnsi="Times New Roman" w:cs="Times New Roman"/>
        </w:rPr>
      </w:pPr>
      <w:r w:rsidRPr="00A143DB">
        <w:rPr>
          <w:rFonts w:ascii="Times New Roman" w:hAnsi="Times New Roman" w:cs="Times New Roman"/>
          <w:b/>
          <w:bCs/>
        </w:rPr>
        <w:t>Volet 5</w:t>
      </w:r>
      <w:r w:rsidRPr="00A143DB">
        <w:rPr>
          <w:rFonts w:ascii="Times New Roman" w:hAnsi="Times New Roman" w:cs="Times New Roman"/>
        </w:rPr>
        <w:t xml:space="preserve"> Soins post-accident</w:t>
      </w:r>
    </w:p>
    <w:p w14:paraId="2C9CF20D" w14:textId="77777777" w:rsidR="00D7769F" w:rsidRPr="008208C6" w:rsidRDefault="00D7769F" w:rsidP="005D527D">
      <w:pPr>
        <w:rPr>
          <w:b/>
          <w:bCs/>
        </w:rPr>
      </w:pPr>
      <w:r w:rsidRPr="00A143DB">
        <w:t xml:space="preserve">A l’instar des autres pays du monde, l’Algérie a pris des mesures visant la réduction des accidents de la circulation, et ce à travers l’adoption et l’application des lois prenant en compte les facteurs de risque </w:t>
      </w:r>
      <w:r w:rsidRPr="00A143DB">
        <w:rPr>
          <w:b/>
          <w:bCs/>
        </w:rPr>
        <w:t>[MADANI et TELLO, 2015]</w:t>
      </w:r>
      <w:r>
        <w:rPr>
          <w:b/>
          <w:bCs/>
        </w:rPr>
        <w:t>.</w:t>
      </w:r>
    </w:p>
    <w:p w14:paraId="1BFEB6CA" w14:textId="29C26E1F" w:rsidR="00D7769F" w:rsidRPr="00A143DB" w:rsidRDefault="00D7769F" w:rsidP="005D527D">
      <w:pPr>
        <w:pStyle w:val="Heading1"/>
      </w:pPr>
      <w:bookmarkStart w:id="208" w:name="_Toc11850445"/>
      <w:r w:rsidRPr="00A143DB">
        <w:t xml:space="preserve">Sécurité </w:t>
      </w:r>
      <w:r w:rsidRPr="00FF3AB0">
        <w:t>routière</w:t>
      </w:r>
      <w:r w:rsidRPr="00A143DB">
        <w:t xml:space="preserve"> en Algérie</w:t>
      </w:r>
      <w:bookmarkEnd w:id="208"/>
      <w:r w:rsidRPr="00A143DB">
        <w:t xml:space="preserve"> </w:t>
      </w:r>
    </w:p>
    <w:p w14:paraId="15B72399" w14:textId="77777777" w:rsidR="00D7769F" w:rsidRPr="00233C8A" w:rsidRDefault="00D7769F" w:rsidP="005D527D">
      <w:r w:rsidRPr="00A143DB">
        <w:t xml:space="preserve">D’après </w:t>
      </w:r>
      <w:r w:rsidRPr="00B85285">
        <w:t xml:space="preserve">les différents bilans collectés depuis différentes sources </w:t>
      </w:r>
      <w:r w:rsidRPr="0007188E">
        <w:rPr>
          <w:b/>
          <w:bCs/>
          <w:szCs w:val="24"/>
        </w:rPr>
        <w:t>[</w:t>
      </w:r>
      <w:r>
        <w:rPr>
          <w:rFonts w:ascii="Times New Roman" w:hAnsi="Times New Roman" w:cs="Times New Roman"/>
          <w:b/>
          <w:szCs w:val="24"/>
        </w:rPr>
        <w:t>WEB</w:t>
      </w:r>
      <w:r w:rsidRPr="0007188E">
        <w:rPr>
          <w:b/>
          <w:bCs/>
          <w:szCs w:val="24"/>
        </w:rPr>
        <w:t xml:space="preserve"> 6]</w:t>
      </w:r>
      <w:r>
        <w:rPr>
          <w:b/>
          <w:bCs/>
          <w:szCs w:val="24"/>
        </w:rPr>
        <w:t>,</w:t>
      </w:r>
      <w:r w:rsidRPr="0007188E">
        <w:rPr>
          <w:b/>
          <w:bCs/>
          <w:szCs w:val="24"/>
        </w:rPr>
        <w:t xml:space="preserve"> [</w:t>
      </w:r>
      <w:r>
        <w:rPr>
          <w:rFonts w:ascii="Times New Roman" w:hAnsi="Times New Roman" w:cs="Times New Roman"/>
          <w:b/>
          <w:szCs w:val="24"/>
        </w:rPr>
        <w:t>WEB</w:t>
      </w:r>
      <w:r w:rsidRPr="0007188E">
        <w:rPr>
          <w:b/>
          <w:bCs/>
          <w:szCs w:val="24"/>
        </w:rPr>
        <w:t xml:space="preserve"> </w:t>
      </w:r>
      <w:r>
        <w:rPr>
          <w:b/>
          <w:bCs/>
          <w:szCs w:val="24"/>
        </w:rPr>
        <w:t>7</w:t>
      </w:r>
      <w:r w:rsidRPr="0007188E">
        <w:rPr>
          <w:b/>
          <w:bCs/>
          <w:szCs w:val="24"/>
        </w:rPr>
        <w:t>], [</w:t>
      </w:r>
      <w:r>
        <w:rPr>
          <w:rFonts w:ascii="Times New Roman" w:hAnsi="Times New Roman" w:cs="Times New Roman"/>
          <w:b/>
          <w:szCs w:val="24"/>
        </w:rPr>
        <w:t>WEB</w:t>
      </w:r>
      <w:r w:rsidRPr="0007188E">
        <w:rPr>
          <w:b/>
          <w:bCs/>
          <w:szCs w:val="24"/>
        </w:rPr>
        <w:t xml:space="preserve"> </w:t>
      </w:r>
      <w:r>
        <w:rPr>
          <w:b/>
          <w:bCs/>
          <w:szCs w:val="24"/>
        </w:rPr>
        <w:t>8</w:t>
      </w:r>
      <w:r w:rsidRPr="0007188E">
        <w:rPr>
          <w:b/>
          <w:bCs/>
          <w:szCs w:val="24"/>
        </w:rPr>
        <w:t>], [</w:t>
      </w:r>
      <w:r>
        <w:rPr>
          <w:rFonts w:ascii="Times New Roman" w:hAnsi="Times New Roman" w:cs="Times New Roman"/>
          <w:b/>
          <w:szCs w:val="24"/>
        </w:rPr>
        <w:t>WEB</w:t>
      </w:r>
      <w:r w:rsidRPr="0007188E">
        <w:rPr>
          <w:b/>
          <w:bCs/>
          <w:szCs w:val="24"/>
        </w:rPr>
        <w:t xml:space="preserve"> </w:t>
      </w:r>
      <w:r>
        <w:rPr>
          <w:b/>
          <w:bCs/>
          <w:szCs w:val="24"/>
        </w:rPr>
        <w:t>9</w:t>
      </w:r>
      <w:r w:rsidRPr="0007188E">
        <w:rPr>
          <w:b/>
          <w:bCs/>
          <w:szCs w:val="24"/>
        </w:rPr>
        <w:t>],</w:t>
      </w:r>
      <w:r w:rsidRPr="00A8750A">
        <w:rPr>
          <w:b/>
          <w:bCs/>
          <w:szCs w:val="24"/>
        </w:rPr>
        <w:t xml:space="preserve"> [</w:t>
      </w:r>
      <w:r>
        <w:rPr>
          <w:rFonts w:ascii="Times New Roman" w:hAnsi="Times New Roman" w:cs="Times New Roman"/>
          <w:b/>
          <w:szCs w:val="24"/>
        </w:rPr>
        <w:t>WEB</w:t>
      </w:r>
      <w:r w:rsidRPr="00A8750A">
        <w:rPr>
          <w:b/>
          <w:bCs/>
          <w:szCs w:val="24"/>
        </w:rPr>
        <w:t xml:space="preserve"> </w:t>
      </w:r>
      <w:r>
        <w:rPr>
          <w:b/>
          <w:bCs/>
          <w:szCs w:val="24"/>
        </w:rPr>
        <w:t>10</w:t>
      </w:r>
      <w:r w:rsidRPr="00A8750A">
        <w:rPr>
          <w:b/>
          <w:bCs/>
          <w:szCs w:val="24"/>
        </w:rPr>
        <w:t>]</w:t>
      </w:r>
      <w:r w:rsidRPr="00B85285">
        <w:rPr>
          <w:bCs/>
          <w:szCs w:val="24"/>
        </w:rPr>
        <w:t>,</w:t>
      </w:r>
      <w:r w:rsidRPr="00A8750A">
        <w:rPr>
          <w:b/>
          <w:bCs/>
          <w:szCs w:val="24"/>
        </w:rPr>
        <w:t xml:space="preserve"> </w:t>
      </w:r>
      <w:r w:rsidRPr="00A143DB">
        <w:t>l’Algérie</w:t>
      </w:r>
      <w:r w:rsidRPr="00360EB2">
        <w:t xml:space="preserve"> continue à se placer parmi les pays de la planète les plus endeuillés par les accidents de la route avec une moyenne de 4.000 morts et de </w:t>
      </w:r>
      <w:r>
        <w:t>4</w:t>
      </w:r>
      <w:r w:rsidRPr="00360EB2">
        <w:t>0.000 blessés relevés chaque année sur les routes, entrainant des pertes financières équivalant à 100 milliards de dinars par an.</w:t>
      </w:r>
      <w:r>
        <w:t xml:space="preserve"> </w:t>
      </w:r>
      <w:r w:rsidRPr="00360EB2">
        <w:t>En effet, les accidents de la circulation ont pris ces dernières années les dimensions d’un véritable fléau. Avec une moyenne de 12 victimes par jour, ce phénomène ne cesse d’inquiéter les autorités qui n’hésitent pas à le qualifier de « terrorisme routier ». Cet état de fait est parfaitement illustré par les données statistiques recueillies de 20</w:t>
      </w:r>
      <w:r>
        <w:t>14</w:t>
      </w:r>
      <w:r w:rsidRPr="00360EB2">
        <w:t xml:space="preserve"> à 201</w:t>
      </w:r>
      <w:r>
        <w:t>8</w:t>
      </w:r>
      <w:r w:rsidRPr="00360EB2">
        <w:t>, lesquelles laissent entrevoir l’ampleur de ce phénomène.</w:t>
      </w:r>
    </w:p>
    <w:tbl>
      <w:tblPr>
        <w:tblStyle w:val="ListTable2-Accent3"/>
        <w:tblW w:w="9354" w:type="dxa"/>
        <w:jc w:val="center"/>
        <w:tblLook w:val="04A0" w:firstRow="1" w:lastRow="0" w:firstColumn="1" w:lastColumn="0" w:noHBand="0" w:noVBand="1"/>
      </w:tblPr>
      <w:tblGrid>
        <w:gridCol w:w="2425"/>
        <w:gridCol w:w="2285"/>
        <w:gridCol w:w="2233"/>
        <w:gridCol w:w="2411"/>
      </w:tblGrid>
      <w:tr w:rsidR="00D7769F" w:rsidRPr="003C28AC" w14:paraId="66161CC5" w14:textId="77777777" w:rsidTr="008D754C">
        <w:trPr>
          <w:cnfStyle w:val="100000000000" w:firstRow="1" w:lastRow="0" w:firstColumn="0" w:lastColumn="0" w:oddVBand="0" w:evenVBand="0" w:oddHBand="0"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2425" w:type="dxa"/>
            <w:shd w:val="clear" w:color="auto" w:fill="5B9BD5" w:themeFill="accent5"/>
            <w:noWrap/>
            <w:hideMark/>
          </w:tcPr>
          <w:p w14:paraId="2DDD719C" w14:textId="77777777" w:rsidR="00D7769F" w:rsidRPr="003C28AC" w:rsidRDefault="00D7769F" w:rsidP="008D754C">
            <w:pPr>
              <w:spacing w:before="0" w:after="0"/>
              <w:jc w:val="center"/>
              <w:rPr>
                <w:rFonts w:ascii="Calibri" w:eastAsia="Times New Roman" w:hAnsi="Calibri" w:cs="Calibri"/>
                <w:color w:val="FFFFFF" w:themeColor="background1"/>
                <w:szCs w:val="24"/>
              </w:rPr>
            </w:pPr>
            <w:r w:rsidRPr="00CC24B9">
              <w:rPr>
                <w:rFonts w:ascii="Calibri" w:eastAsia="Times New Roman" w:hAnsi="Calibri" w:cs="Calibri"/>
                <w:color w:val="FFFFFF" w:themeColor="background1"/>
                <w:szCs w:val="24"/>
              </w:rPr>
              <w:t>A</w:t>
            </w:r>
            <w:r w:rsidRPr="003C28AC">
              <w:rPr>
                <w:rFonts w:ascii="Calibri" w:eastAsia="Times New Roman" w:hAnsi="Calibri" w:cs="Calibri"/>
                <w:color w:val="FFFFFF" w:themeColor="background1"/>
                <w:szCs w:val="24"/>
              </w:rPr>
              <w:t>nnée</w:t>
            </w:r>
            <w:r w:rsidRPr="00CC24B9">
              <w:rPr>
                <w:rFonts w:ascii="Calibri" w:eastAsia="Times New Roman" w:hAnsi="Calibri" w:cs="Calibri"/>
                <w:color w:val="FFFFFF" w:themeColor="background1"/>
                <w:szCs w:val="24"/>
              </w:rPr>
              <w:t xml:space="preserve"> de référence</w:t>
            </w:r>
          </w:p>
        </w:tc>
        <w:tc>
          <w:tcPr>
            <w:tcW w:w="2285" w:type="dxa"/>
            <w:shd w:val="clear" w:color="auto" w:fill="5B9BD5" w:themeFill="accent5"/>
            <w:noWrap/>
            <w:hideMark/>
          </w:tcPr>
          <w:p w14:paraId="235C3D06" w14:textId="77777777" w:rsidR="00D7769F" w:rsidRPr="003C28AC" w:rsidRDefault="00D7769F" w:rsidP="008D754C">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Cs w:val="24"/>
              </w:rPr>
            </w:pPr>
            <w:r w:rsidRPr="00CC24B9">
              <w:rPr>
                <w:rFonts w:ascii="Calibri" w:eastAsia="Times New Roman" w:hAnsi="Calibri" w:cs="Calibri"/>
                <w:color w:val="FFFFFF" w:themeColor="background1"/>
                <w:szCs w:val="24"/>
              </w:rPr>
              <w:t>Accidents corporels</w:t>
            </w:r>
          </w:p>
        </w:tc>
        <w:tc>
          <w:tcPr>
            <w:tcW w:w="2233" w:type="dxa"/>
            <w:shd w:val="clear" w:color="auto" w:fill="5B9BD5" w:themeFill="accent5"/>
            <w:noWrap/>
            <w:hideMark/>
          </w:tcPr>
          <w:p w14:paraId="249DD05F" w14:textId="77777777" w:rsidR="00D7769F" w:rsidRPr="003C28AC" w:rsidRDefault="00D7769F" w:rsidP="008D754C">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Cs w:val="24"/>
              </w:rPr>
            </w:pPr>
            <w:r w:rsidRPr="00CC24B9">
              <w:rPr>
                <w:rFonts w:ascii="Calibri" w:eastAsia="Times New Roman" w:hAnsi="Calibri" w:cs="Calibri"/>
                <w:color w:val="FFFFFF" w:themeColor="background1"/>
                <w:szCs w:val="24"/>
              </w:rPr>
              <w:t>Décédés</w:t>
            </w:r>
          </w:p>
        </w:tc>
        <w:tc>
          <w:tcPr>
            <w:tcW w:w="2411" w:type="dxa"/>
            <w:shd w:val="clear" w:color="auto" w:fill="5B9BD5" w:themeFill="accent5"/>
            <w:noWrap/>
            <w:hideMark/>
          </w:tcPr>
          <w:p w14:paraId="554F8109" w14:textId="77777777" w:rsidR="00D7769F" w:rsidRPr="003C28AC" w:rsidRDefault="00D7769F" w:rsidP="008D754C">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Cs w:val="24"/>
              </w:rPr>
            </w:pPr>
            <w:r w:rsidRPr="00CC24B9">
              <w:rPr>
                <w:rFonts w:ascii="Calibri" w:eastAsia="Times New Roman" w:hAnsi="Calibri" w:cs="Calibri"/>
                <w:color w:val="FFFFFF" w:themeColor="background1"/>
                <w:szCs w:val="24"/>
              </w:rPr>
              <w:t>Blessés</w:t>
            </w:r>
          </w:p>
        </w:tc>
      </w:tr>
      <w:tr w:rsidR="00D7769F" w:rsidRPr="003C28AC" w14:paraId="4AB46DE5" w14:textId="77777777" w:rsidTr="008D754C">
        <w:trPr>
          <w:cnfStyle w:val="000000100000" w:firstRow="0" w:lastRow="0" w:firstColumn="0" w:lastColumn="0" w:oddVBand="0" w:evenVBand="0" w:oddHBand="1"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2425" w:type="dxa"/>
            <w:noWrap/>
            <w:hideMark/>
          </w:tcPr>
          <w:p w14:paraId="795A9DFC"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2014</w:t>
            </w:r>
          </w:p>
        </w:tc>
        <w:tc>
          <w:tcPr>
            <w:tcW w:w="2285" w:type="dxa"/>
            <w:noWrap/>
            <w:hideMark/>
          </w:tcPr>
          <w:p w14:paraId="246BC662"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3C28AC">
              <w:rPr>
                <w:rFonts w:eastAsia="Times New Roman" w:cstheme="majorBidi"/>
                <w:szCs w:val="24"/>
              </w:rPr>
              <w:t>24</w:t>
            </w:r>
            <w:r w:rsidRPr="00F2489B">
              <w:rPr>
                <w:rFonts w:eastAsia="Times New Roman" w:cstheme="majorBidi"/>
                <w:szCs w:val="24"/>
              </w:rPr>
              <w:t xml:space="preserve"> </w:t>
            </w:r>
            <w:r w:rsidRPr="003C28AC">
              <w:rPr>
                <w:rFonts w:eastAsia="Times New Roman" w:cstheme="majorBidi"/>
                <w:szCs w:val="24"/>
              </w:rPr>
              <w:t>388</w:t>
            </w:r>
          </w:p>
        </w:tc>
        <w:tc>
          <w:tcPr>
            <w:tcW w:w="2233" w:type="dxa"/>
            <w:noWrap/>
            <w:hideMark/>
          </w:tcPr>
          <w:p w14:paraId="55A65E90"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3C28AC">
              <w:rPr>
                <w:rFonts w:eastAsia="Times New Roman" w:cstheme="majorBidi"/>
                <w:szCs w:val="24"/>
              </w:rPr>
              <w:t>3</w:t>
            </w:r>
            <w:r w:rsidRPr="00F2489B">
              <w:rPr>
                <w:rFonts w:eastAsia="Times New Roman" w:cstheme="majorBidi"/>
                <w:szCs w:val="24"/>
              </w:rPr>
              <w:t xml:space="preserve"> </w:t>
            </w:r>
            <w:r w:rsidRPr="003C28AC">
              <w:rPr>
                <w:rFonts w:eastAsia="Times New Roman" w:cstheme="majorBidi"/>
                <w:szCs w:val="24"/>
              </w:rPr>
              <w:t>984</w:t>
            </w:r>
          </w:p>
        </w:tc>
        <w:tc>
          <w:tcPr>
            <w:tcW w:w="2411" w:type="dxa"/>
            <w:noWrap/>
            <w:hideMark/>
          </w:tcPr>
          <w:p w14:paraId="6A86A6A8"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3C28AC">
              <w:rPr>
                <w:rFonts w:eastAsia="Times New Roman" w:cstheme="majorBidi"/>
                <w:szCs w:val="24"/>
              </w:rPr>
              <w:t>44</w:t>
            </w:r>
            <w:r w:rsidRPr="00F2489B">
              <w:rPr>
                <w:rFonts w:eastAsia="Times New Roman" w:cstheme="majorBidi"/>
                <w:szCs w:val="24"/>
              </w:rPr>
              <w:t xml:space="preserve"> </w:t>
            </w:r>
            <w:r w:rsidRPr="003C28AC">
              <w:rPr>
                <w:rFonts w:eastAsia="Times New Roman" w:cstheme="majorBidi"/>
                <w:szCs w:val="24"/>
              </w:rPr>
              <w:t>546</w:t>
            </w:r>
          </w:p>
        </w:tc>
      </w:tr>
      <w:tr w:rsidR="00D7769F" w:rsidRPr="003C28AC" w14:paraId="389F9635" w14:textId="77777777" w:rsidTr="008D754C">
        <w:trPr>
          <w:trHeight w:val="343"/>
          <w:jc w:val="center"/>
        </w:trPr>
        <w:tc>
          <w:tcPr>
            <w:cnfStyle w:val="001000000000" w:firstRow="0" w:lastRow="0" w:firstColumn="1" w:lastColumn="0" w:oddVBand="0" w:evenVBand="0" w:oddHBand="0" w:evenHBand="0" w:firstRowFirstColumn="0" w:firstRowLastColumn="0" w:lastRowFirstColumn="0" w:lastRowLastColumn="0"/>
            <w:tcW w:w="2425" w:type="dxa"/>
            <w:noWrap/>
            <w:hideMark/>
          </w:tcPr>
          <w:p w14:paraId="06E8D57E"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2015</w:t>
            </w:r>
          </w:p>
        </w:tc>
        <w:tc>
          <w:tcPr>
            <w:tcW w:w="2285" w:type="dxa"/>
            <w:noWrap/>
            <w:hideMark/>
          </w:tcPr>
          <w:p w14:paraId="2D52FA72"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333333"/>
                <w:szCs w:val="24"/>
              </w:rPr>
            </w:pPr>
            <w:r w:rsidRPr="003C28AC">
              <w:rPr>
                <w:rFonts w:eastAsia="Times New Roman" w:cstheme="majorBidi"/>
                <w:color w:val="333333"/>
                <w:szCs w:val="24"/>
              </w:rPr>
              <w:t>20</w:t>
            </w:r>
            <w:r w:rsidRPr="00F2489B">
              <w:rPr>
                <w:rFonts w:eastAsia="Times New Roman" w:cstheme="majorBidi"/>
                <w:color w:val="333333"/>
                <w:szCs w:val="24"/>
              </w:rPr>
              <w:t xml:space="preserve"> </w:t>
            </w:r>
            <w:r w:rsidRPr="003C28AC">
              <w:rPr>
                <w:rFonts w:eastAsia="Times New Roman" w:cstheme="majorBidi"/>
                <w:color w:val="333333"/>
                <w:szCs w:val="24"/>
              </w:rPr>
              <w:t>361</w:t>
            </w:r>
          </w:p>
        </w:tc>
        <w:tc>
          <w:tcPr>
            <w:tcW w:w="2233" w:type="dxa"/>
            <w:noWrap/>
            <w:hideMark/>
          </w:tcPr>
          <w:p w14:paraId="635EBFAE"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333333"/>
                <w:szCs w:val="24"/>
              </w:rPr>
            </w:pPr>
            <w:r w:rsidRPr="003C28AC">
              <w:rPr>
                <w:rFonts w:eastAsia="Times New Roman" w:cstheme="majorBidi"/>
                <w:color w:val="333333"/>
                <w:szCs w:val="24"/>
              </w:rPr>
              <w:t>3</w:t>
            </w:r>
            <w:r w:rsidRPr="00F2489B">
              <w:rPr>
                <w:rFonts w:eastAsia="Times New Roman" w:cstheme="majorBidi"/>
                <w:color w:val="333333"/>
                <w:szCs w:val="24"/>
              </w:rPr>
              <w:t xml:space="preserve"> </w:t>
            </w:r>
            <w:r w:rsidRPr="003C28AC">
              <w:rPr>
                <w:rFonts w:eastAsia="Times New Roman" w:cstheme="majorBidi"/>
                <w:color w:val="333333"/>
                <w:szCs w:val="24"/>
              </w:rPr>
              <w:t>801</w:t>
            </w:r>
          </w:p>
        </w:tc>
        <w:tc>
          <w:tcPr>
            <w:tcW w:w="2411" w:type="dxa"/>
            <w:noWrap/>
            <w:hideMark/>
          </w:tcPr>
          <w:p w14:paraId="44EC4F00"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333333"/>
                <w:szCs w:val="24"/>
              </w:rPr>
            </w:pPr>
            <w:r w:rsidRPr="003C28AC">
              <w:rPr>
                <w:rFonts w:eastAsia="Times New Roman" w:cstheme="majorBidi"/>
                <w:color w:val="333333"/>
                <w:szCs w:val="24"/>
              </w:rPr>
              <w:t>36</w:t>
            </w:r>
            <w:r w:rsidRPr="00F2489B">
              <w:rPr>
                <w:rFonts w:eastAsia="Times New Roman" w:cstheme="majorBidi"/>
                <w:color w:val="333333"/>
                <w:szCs w:val="24"/>
              </w:rPr>
              <w:t xml:space="preserve"> </w:t>
            </w:r>
            <w:r w:rsidRPr="003C28AC">
              <w:rPr>
                <w:rFonts w:eastAsia="Times New Roman" w:cstheme="majorBidi"/>
                <w:color w:val="333333"/>
                <w:szCs w:val="24"/>
              </w:rPr>
              <w:t>657</w:t>
            </w:r>
          </w:p>
        </w:tc>
      </w:tr>
      <w:tr w:rsidR="00D7769F" w:rsidRPr="003C28AC" w14:paraId="1F8FE75B" w14:textId="77777777" w:rsidTr="008D754C">
        <w:trPr>
          <w:cnfStyle w:val="000000100000" w:firstRow="0" w:lastRow="0" w:firstColumn="0" w:lastColumn="0" w:oddVBand="0" w:evenVBand="0" w:oddHBand="1"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2425" w:type="dxa"/>
            <w:noWrap/>
            <w:hideMark/>
          </w:tcPr>
          <w:p w14:paraId="5D52359C"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2016</w:t>
            </w:r>
          </w:p>
        </w:tc>
        <w:tc>
          <w:tcPr>
            <w:tcW w:w="2285" w:type="dxa"/>
            <w:noWrap/>
            <w:hideMark/>
          </w:tcPr>
          <w:p w14:paraId="35DF9104"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color w:val="333333"/>
                <w:szCs w:val="24"/>
              </w:rPr>
            </w:pPr>
            <w:r w:rsidRPr="003C28AC">
              <w:rPr>
                <w:rFonts w:eastAsia="Times New Roman" w:cstheme="majorBidi"/>
                <w:color w:val="333333"/>
                <w:szCs w:val="24"/>
              </w:rPr>
              <w:t>28</w:t>
            </w:r>
            <w:r w:rsidRPr="00F2489B">
              <w:rPr>
                <w:rFonts w:eastAsia="Times New Roman" w:cstheme="majorBidi"/>
                <w:color w:val="333333"/>
                <w:szCs w:val="24"/>
              </w:rPr>
              <w:t xml:space="preserve"> </w:t>
            </w:r>
            <w:r w:rsidRPr="003C28AC">
              <w:rPr>
                <w:rFonts w:eastAsia="Times New Roman" w:cstheme="majorBidi"/>
                <w:color w:val="333333"/>
                <w:szCs w:val="24"/>
              </w:rPr>
              <w:t>856</w:t>
            </w:r>
          </w:p>
        </w:tc>
        <w:tc>
          <w:tcPr>
            <w:tcW w:w="2233" w:type="dxa"/>
            <w:noWrap/>
            <w:hideMark/>
          </w:tcPr>
          <w:p w14:paraId="5CCB1D25"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3C28AC">
              <w:rPr>
                <w:rFonts w:eastAsia="Times New Roman" w:cstheme="majorBidi"/>
                <w:szCs w:val="24"/>
              </w:rPr>
              <w:t>3</w:t>
            </w:r>
            <w:r w:rsidRPr="00F2489B">
              <w:rPr>
                <w:rFonts w:eastAsia="Times New Roman" w:cstheme="majorBidi"/>
                <w:szCs w:val="24"/>
              </w:rPr>
              <w:t xml:space="preserve"> </w:t>
            </w:r>
            <w:r w:rsidRPr="003C28AC">
              <w:rPr>
                <w:rFonts w:eastAsia="Times New Roman" w:cstheme="majorBidi"/>
                <w:szCs w:val="24"/>
              </w:rPr>
              <w:t>992</w:t>
            </w:r>
          </w:p>
        </w:tc>
        <w:tc>
          <w:tcPr>
            <w:tcW w:w="2411" w:type="dxa"/>
            <w:noWrap/>
            <w:hideMark/>
          </w:tcPr>
          <w:p w14:paraId="7729F459"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3C28AC">
              <w:rPr>
                <w:rFonts w:eastAsia="Times New Roman" w:cstheme="majorBidi"/>
                <w:szCs w:val="24"/>
              </w:rPr>
              <w:t>42</w:t>
            </w:r>
            <w:r w:rsidRPr="00F2489B">
              <w:rPr>
                <w:rFonts w:eastAsia="Times New Roman" w:cstheme="majorBidi"/>
                <w:szCs w:val="24"/>
              </w:rPr>
              <w:t xml:space="preserve"> </w:t>
            </w:r>
            <w:r w:rsidRPr="003C28AC">
              <w:rPr>
                <w:rFonts w:eastAsia="Times New Roman" w:cstheme="majorBidi"/>
                <w:szCs w:val="24"/>
              </w:rPr>
              <w:t>652</w:t>
            </w:r>
          </w:p>
        </w:tc>
      </w:tr>
      <w:tr w:rsidR="00D7769F" w:rsidRPr="003C28AC" w14:paraId="60AC4516" w14:textId="77777777" w:rsidTr="008D754C">
        <w:trPr>
          <w:trHeight w:val="343"/>
          <w:jc w:val="center"/>
        </w:trPr>
        <w:tc>
          <w:tcPr>
            <w:cnfStyle w:val="001000000000" w:firstRow="0" w:lastRow="0" w:firstColumn="1" w:lastColumn="0" w:oddVBand="0" w:evenVBand="0" w:oddHBand="0" w:evenHBand="0" w:firstRowFirstColumn="0" w:firstRowLastColumn="0" w:lastRowFirstColumn="0" w:lastRowLastColumn="0"/>
            <w:tcW w:w="2425" w:type="dxa"/>
            <w:noWrap/>
            <w:hideMark/>
          </w:tcPr>
          <w:p w14:paraId="6EAB4C9F"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2017</w:t>
            </w:r>
          </w:p>
        </w:tc>
        <w:tc>
          <w:tcPr>
            <w:tcW w:w="2285" w:type="dxa"/>
            <w:noWrap/>
            <w:hideMark/>
          </w:tcPr>
          <w:p w14:paraId="3CA7634D"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szCs w:val="24"/>
              </w:rPr>
            </w:pPr>
            <w:r w:rsidRPr="003C28AC">
              <w:rPr>
                <w:rFonts w:eastAsia="Times New Roman" w:cstheme="majorBidi"/>
                <w:szCs w:val="24"/>
              </w:rPr>
              <w:t>25</w:t>
            </w:r>
            <w:r w:rsidRPr="00F2489B">
              <w:rPr>
                <w:rFonts w:eastAsia="Times New Roman" w:cstheme="majorBidi"/>
                <w:szCs w:val="24"/>
              </w:rPr>
              <w:t xml:space="preserve"> </w:t>
            </w:r>
            <w:r w:rsidRPr="003C28AC">
              <w:rPr>
                <w:rFonts w:eastAsia="Times New Roman" w:cstheme="majorBidi"/>
                <w:szCs w:val="24"/>
              </w:rPr>
              <w:t>038</w:t>
            </w:r>
          </w:p>
        </w:tc>
        <w:tc>
          <w:tcPr>
            <w:tcW w:w="2233" w:type="dxa"/>
            <w:noWrap/>
            <w:hideMark/>
          </w:tcPr>
          <w:p w14:paraId="7C995E68"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szCs w:val="24"/>
              </w:rPr>
            </w:pPr>
            <w:r w:rsidRPr="003C28AC">
              <w:rPr>
                <w:rFonts w:eastAsia="Times New Roman" w:cstheme="majorBidi"/>
                <w:szCs w:val="24"/>
              </w:rPr>
              <w:t>3</w:t>
            </w:r>
            <w:r w:rsidRPr="00F2489B">
              <w:rPr>
                <w:rFonts w:eastAsia="Times New Roman" w:cstheme="majorBidi"/>
                <w:szCs w:val="24"/>
              </w:rPr>
              <w:t xml:space="preserve"> </w:t>
            </w:r>
            <w:r w:rsidRPr="003C28AC">
              <w:rPr>
                <w:rFonts w:eastAsia="Times New Roman" w:cstheme="majorBidi"/>
                <w:szCs w:val="24"/>
              </w:rPr>
              <w:t>639</w:t>
            </w:r>
          </w:p>
        </w:tc>
        <w:tc>
          <w:tcPr>
            <w:tcW w:w="2411" w:type="dxa"/>
            <w:noWrap/>
            <w:hideMark/>
          </w:tcPr>
          <w:p w14:paraId="22C7A907"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szCs w:val="24"/>
              </w:rPr>
            </w:pPr>
            <w:r w:rsidRPr="003C28AC">
              <w:rPr>
                <w:rFonts w:eastAsia="Times New Roman" w:cstheme="majorBidi"/>
                <w:szCs w:val="24"/>
              </w:rPr>
              <w:t>36</w:t>
            </w:r>
            <w:r w:rsidRPr="00F2489B">
              <w:rPr>
                <w:rFonts w:eastAsia="Times New Roman" w:cstheme="majorBidi"/>
                <w:szCs w:val="24"/>
              </w:rPr>
              <w:t xml:space="preserve"> </w:t>
            </w:r>
            <w:r w:rsidRPr="003C28AC">
              <w:rPr>
                <w:rFonts w:eastAsia="Times New Roman" w:cstheme="majorBidi"/>
                <w:szCs w:val="24"/>
              </w:rPr>
              <w:t>287</w:t>
            </w:r>
          </w:p>
        </w:tc>
      </w:tr>
      <w:tr w:rsidR="00D7769F" w:rsidRPr="003C28AC" w14:paraId="4147C2AA" w14:textId="77777777" w:rsidTr="008D754C">
        <w:trPr>
          <w:cnfStyle w:val="000000100000" w:firstRow="0" w:lastRow="0" w:firstColumn="0" w:lastColumn="0" w:oddVBand="0" w:evenVBand="0" w:oddHBand="1"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2425" w:type="dxa"/>
            <w:noWrap/>
            <w:hideMark/>
          </w:tcPr>
          <w:p w14:paraId="4BE34B23"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2018</w:t>
            </w:r>
          </w:p>
        </w:tc>
        <w:tc>
          <w:tcPr>
            <w:tcW w:w="2285" w:type="dxa"/>
            <w:noWrap/>
            <w:hideMark/>
          </w:tcPr>
          <w:p w14:paraId="69C65800"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3C28AC">
              <w:rPr>
                <w:rFonts w:eastAsia="Times New Roman" w:cstheme="majorBidi"/>
                <w:szCs w:val="24"/>
              </w:rPr>
              <w:t>21</w:t>
            </w:r>
            <w:r w:rsidRPr="00F2489B">
              <w:rPr>
                <w:rFonts w:eastAsia="Times New Roman" w:cstheme="majorBidi"/>
                <w:szCs w:val="24"/>
              </w:rPr>
              <w:t xml:space="preserve"> </w:t>
            </w:r>
            <w:r w:rsidRPr="003C28AC">
              <w:rPr>
                <w:rFonts w:eastAsia="Times New Roman" w:cstheme="majorBidi"/>
                <w:szCs w:val="24"/>
              </w:rPr>
              <w:t>568</w:t>
            </w:r>
          </w:p>
        </w:tc>
        <w:tc>
          <w:tcPr>
            <w:tcW w:w="2233" w:type="dxa"/>
            <w:hideMark/>
          </w:tcPr>
          <w:p w14:paraId="792AF37B"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3C28AC">
              <w:rPr>
                <w:rFonts w:eastAsia="Times New Roman" w:cstheme="majorBidi"/>
                <w:szCs w:val="24"/>
              </w:rPr>
              <w:t>3</w:t>
            </w:r>
            <w:r w:rsidRPr="00F2489B">
              <w:rPr>
                <w:rFonts w:eastAsia="Times New Roman" w:cstheme="majorBidi"/>
                <w:szCs w:val="24"/>
              </w:rPr>
              <w:t xml:space="preserve"> </w:t>
            </w:r>
            <w:r w:rsidRPr="003C28AC">
              <w:rPr>
                <w:rFonts w:eastAsia="Times New Roman" w:cstheme="majorBidi"/>
                <w:szCs w:val="24"/>
              </w:rPr>
              <w:t>091</w:t>
            </w:r>
          </w:p>
        </w:tc>
        <w:tc>
          <w:tcPr>
            <w:tcW w:w="2411" w:type="dxa"/>
            <w:hideMark/>
          </w:tcPr>
          <w:p w14:paraId="7FCB9CB5"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3C28AC">
              <w:rPr>
                <w:rFonts w:eastAsia="Times New Roman" w:cstheme="majorBidi"/>
                <w:szCs w:val="24"/>
              </w:rPr>
              <w:t>30</w:t>
            </w:r>
            <w:r w:rsidRPr="00F2489B">
              <w:rPr>
                <w:rFonts w:eastAsia="Times New Roman" w:cstheme="majorBidi"/>
                <w:szCs w:val="24"/>
              </w:rPr>
              <w:t xml:space="preserve"> </w:t>
            </w:r>
            <w:r w:rsidRPr="003C28AC">
              <w:rPr>
                <w:rFonts w:eastAsia="Times New Roman" w:cstheme="majorBidi"/>
                <w:szCs w:val="24"/>
              </w:rPr>
              <w:t>561</w:t>
            </w:r>
          </w:p>
        </w:tc>
      </w:tr>
    </w:tbl>
    <w:p w14:paraId="7903D7C9" w14:textId="314F36DA" w:rsidR="00D7769F" w:rsidRPr="003953DB" w:rsidRDefault="003953DB" w:rsidP="003953DB">
      <w:pPr>
        <w:pStyle w:val="Caption"/>
        <w:ind w:firstLine="0"/>
        <w:jc w:val="center"/>
        <w:rPr>
          <w:rFonts w:ascii="Times New Roman" w:hAnsi="Times New Roman" w:cs="Times New Roman"/>
          <w:color w:val="auto"/>
          <w:sz w:val="22"/>
          <w:szCs w:val="22"/>
        </w:rPr>
      </w:pPr>
      <w:bookmarkStart w:id="209" w:name="_Toc11862151"/>
      <w:r w:rsidRPr="003953DB">
        <w:rPr>
          <w:b/>
          <w:bCs/>
          <w:color w:val="auto"/>
          <w:sz w:val="22"/>
          <w:szCs w:val="22"/>
        </w:rPr>
        <w:t xml:space="preserve">Tableau 3. </w:t>
      </w:r>
      <w:r w:rsidRPr="003953DB">
        <w:rPr>
          <w:b/>
          <w:bCs/>
          <w:color w:val="auto"/>
          <w:sz w:val="22"/>
          <w:szCs w:val="22"/>
        </w:rPr>
        <w:fldChar w:fldCharType="begin"/>
      </w:r>
      <w:r w:rsidRPr="003953DB">
        <w:rPr>
          <w:b/>
          <w:bCs/>
          <w:color w:val="auto"/>
          <w:sz w:val="22"/>
          <w:szCs w:val="22"/>
        </w:rPr>
        <w:instrText xml:space="preserve"> SEQ Tableau_3. \* ARABIC </w:instrText>
      </w:r>
      <w:r w:rsidRPr="003953DB">
        <w:rPr>
          <w:b/>
          <w:bCs/>
          <w:color w:val="auto"/>
          <w:sz w:val="22"/>
          <w:szCs w:val="22"/>
        </w:rPr>
        <w:fldChar w:fldCharType="separate"/>
      </w:r>
      <w:r w:rsidR="00931C8C">
        <w:rPr>
          <w:b/>
          <w:bCs/>
          <w:noProof/>
          <w:color w:val="auto"/>
          <w:sz w:val="22"/>
          <w:szCs w:val="22"/>
        </w:rPr>
        <w:t>1</w:t>
      </w:r>
      <w:r w:rsidRPr="003953DB">
        <w:rPr>
          <w:b/>
          <w:bCs/>
          <w:color w:val="auto"/>
          <w:sz w:val="22"/>
          <w:szCs w:val="22"/>
        </w:rPr>
        <w:fldChar w:fldCharType="end"/>
      </w:r>
      <w:r>
        <w:rPr>
          <w:color w:val="auto"/>
          <w:sz w:val="22"/>
          <w:szCs w:val="22"/>
        </w:rPr>
        <w:t xml:space="preserve"> </w:t>
      </w:r>
      <w:r w:rsidRPr="003953DB">
        <w:rPr>
          <w:color w:val="auto"/>
          <w:sz w:val="22"/>
          <w:szCs w:val="22"/>
        </w:rPr>
        <w:t>Nombre d’accidents, de décès et de blessés par année en Algérie de 2014 à 2018.</w:t>
      </w:r>
      <w:bookmarkEnd w:id="209"/>
    </w:p>
    <w:tbl>
      <w:tblPr>
        <w:tblStyle w:val="ListTable2-Accent3"/>
        <w:tblW w:w="9347" w:type="dxa"/>
        <w:jc w:val="center"/>
        <w:tblLook w:val="04A0" w:firstRow="1" w:lastRow="0" w:firstColumn="1" w:lastColumn="0" w:noHBand="0" w:noVBand="1"/>
      </w:tblPr>
      <w:tblGrid>
        <w:gridCol w:w="2449"/>
        <w:gridCol w:w="2233"/>
        <w:gridCol w:w="2233"/>
        <w:gridCol w:w="2432"/>
      </w:tblGrid>
      <w:tr w:rsidR="00D7769F" w:rsidRPr="003C28AC" w14:paraId="44C7D355" w14:textId="77777777" w:rsidTr="008D754C">
        <w:trPr>
          <w:cnfStyle w:val="100000000000" w:firstRow="1" w:lastRow="0" w:firstColumn="0" w:lastColumn="0" w:oddVBand="0" w:evenVBand="0" w:oddHBand="0"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2449" w:type="dxa"/>
            <w:shd w:val="clear" w:color="auto" w:fill="5B9BD5" w:themeFill="accent5"/>
            <w:noWrap/>
            <w:hideMark/>
          </w:tcPr>
          <w:p w14:paraId="237A26AB" w14:textId="77777777" w:rsidR="00D7769F" w:rsidRPr="003C28AC" w:rsidRDefault="00D7769F" w:rsidP="00170E15">
            <w:pPr>
              <w:spacing w:before="0" w:after="0"/>
              <w:ind w:firstLine="178"/>
              <w:jc w:val="center"/>
              <w:rPr>
                <w:rFonts w:ascii="Calibri" w:eastAsia="Times New Roman" w:hAnsi="Calibri" w:cs="Calibri"/>
                <w:color w:val="FFFFFF" w:themeColor="background1"/>
                <w:szCs w:val="24"/>
              </w:rPr>
            </w:pPr>
            <w:r w:rsidRPr="00CC24B9">
              <w:rPr>
                <w:rFonts w:ascii="Calibri" w:eastAsia="Times New Roman" w:hAnsi="Calibri" w:cs="Calibri"/>
                <w:color w:val="FFFFFF" w:themeColor="background1"/>
                <w:szCs w:val="24"/>
              </w:rPr>
              <w:lastRenderedPageBreak/>
              <w:t>A</w:t>
            </w:r>
            <w:r w:rsidRPr="003C28AC">
              <w:rPr>
                <w:rFonts w:ascii="Calibri" w:eastAsia="Times New Roman" w:hAnsi="Calibri" w:cs="Calibri"/>
                <w:color w:val="FFFFFF" w:themeColor="background1"/>
                <w:szCs w:val="24"/>
              </w:rPr>
              <w:t>nnée</w:t>
            </w:r>
            <w:r w:rsidRPr="00CC24B9">
              <w:rPr>
                <w:rFonts w:ascii="Calibri" w:eastAsia="Times New Roman" w:hAnsi="Calibri" w:cs="Calibri"/>
                <w:color w:val="FFFFFF" w:themeColor="background1"/>
                <w:szCs w:val="24"/>
              </w:rPr>
              <w:t xml:space="preserve"> de référence</w:t>
            </w:r>
          </w:p>
        </w:tc>
        <w:tc>
          <w:tcPr>
            <w:tcW w:w="2233" w:type="dxa"/>
            <w:shd w:val="clear" w:color="auto" w:fill="5B9BD5" w:themeFill="accent5"/>
          </w:tcPr>
          <w:p w14:paraId="202A3049" w14:textId="77777777" w:rsidR="00D7769F" w:rsidRPr="00CC24B9" w:rsidRDefault="00D7769F" w:rsidP="008D754C">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Cs w:val="24"/>
              </w:rPr>
            </w:pPr>
            <w:r>
              <w:rPr>
                <w:rFonts w:ascii="Calibri" w:eastAsia="Times New Roman" w:hAnsi="Calibri" w:cs="Calibri"/>
                <w:color w:val="FFFFFF" w:themeColor="background1"/>
                <w:szCs w:val="24"/>
              </w:rPr>
              <w:t>Population</w:t>
            </w:r>
          </w:p>
        </w:tc>
        <w:tc>
          <w:tcPr>
            <w:tcW w:w="2233" w:type="dxa"/>
            <w:shd w:val="clear" w:color="auto" w:fill="5B9BD5" w:themeFill="accent5"/>
            <w:noWrap/>
            <w:hideMark/>
          </w:tcPr>
          <w:p w14:paraId="0D8B22E9" w14:textId="77777777" w:rsidR="00D7769F" w:rsidRPr="003C28AC" w:rsidRDefault="00D7769F" w:rsidP="00170E15">
            <w:pPr>
              <w:spacing w:before="0" w:after="0"/>
              <w:ind w:firstLine="29"/>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Cs w:val="24"/>
              </w:rPr>
            </w:pPr>
            <w:r w:rsidRPr="00CC24B9">
              <w:rPr>
                <w:rFonts w:ascii="Calibri" w:eastAsia="Times New Roman" w:hAnsi="Calibri" w:cs="Calibri"/>
                <w:color w:val="FFFFFF" w:themeColor="background1"/>
                <w:szCs w:val="24"/>
              </w:rPr>
              <w:t>Décédés</w:t>
            </w:r>
            <w:r>
              <w:rPr>
                <w:rFonts w:ascii="Calibri" w:eastAsia="Times New Roman" w:hAnsi="Calibri" w:cs="Calibri"/>
                <w:color w:val="FFFFFF" w:themeColor="background1"/>
                <w:szCs w:val="24"/>
              </w:rPr>
              <w:t xml:space="preserve"> (x10</w:t>
            </w:r>
            <w:r>
              <w:rPr>
                <w:rFonts w:ascii="Calibri" w:eastAsia="Times New Roman" w:hAnsi="Calibri" w:cs="Calibri"/>
                <w:color w:val="FFFFFF" w:themeColor="background1"/>
                <w:szCs w:val="24"/>
                <w:vertAlign w:val="superscript"/>
              </w:rPr>
              <w:t>-3</w:t>
            </w:r>
            <w:r>
              <w:rPr>
                <w:rFonts w:ascii="Calibri" w:eastAsia="Times New Roman" w:hAnsi="Calibri" w:cs="Calibri"/>
                <w:color w:val="FFFFFF" w:themeColor="background1"/>
                <w:szCs w:val="24"/>
              </w:rPr>
              <w:t>)</w:t>
            </w:r>
          </w:p>
        </w:tc>
        <w:tc>
          <w:tcPr>
            <w:tcW w:w="2432" w:type="dxa"/>
            <w:shd w:val="clear" w:color="auto" w:fill="5B9BD5" w:themeFill="accent5"/>
            <w:noWrap/>
            <w:hideMark/>
          </w:tcPr>
          <w:p w14:paraId="2DC6F593" w14:textId="77777777" w:rsidR="00D7769F" w:rsidRPr="003C28AC" w:rsidRDefault="00D7769F" w:rsidP="00170E15">
            <w:pPr>
              <w:spacing w:before="0" w:after="0"/>
              <w:ind w:firstLin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Cs w:val="24"/>
              </w:rPr>
            </w:pPr>
            <w:r w:rsidRPr="00CC24B9">
              <w:rPr>
                <w:rFonts w:ascii="Calibri" w:eastAsia="Times New Roman" w:hAnsi="Calibri" w:cs="Calibri"/>
                <w:color w:val="FFFFFF" w:themeColor="background1"/>
                <w:szCs w:val="24"/>
              </w:rPr>
              <w:t>Blessés</w:t>
            </w:r>
            <w:r>
              <w:rPr>
                <w:rFonts w:ascii="Calibri" w:eastAsia="Times New Roman" w:hAnsi="Calibri" w:cs="Calibri"/>
                <w:color w:val="FFFFFF" w:themeColor="background1"/>
                <w:szCs w:val="24"/>
              </w:rPr>
              <w:t>(x10</w:t>
            </w:r>
            <w:r>
              <w:rPr>
                <w:rFonts w:ascii="Calibri" w:eastAsia="Times New Roman" w:hAnsi="Calibri" w:cs="Calibri"/>
                <w:color w:val="FFFFFF" w:themeColor="background1"/>
                <w:szCs w:val="24"/>
                <w:vertAlign w:val="superscript"/>
              </w:rPr>
              <w:t>-2</w:t>
            </w:r>
            <w:r>
              <w:rPr>
                <w:rFonts w:ascii="Calibri" w:eastAsia="Times New Roman" w:hAnsi="Calibri" w:cs="Calibri"/>
                <w:color w:val="FFFFFF" w:themeColor="background1"/>
                <w:szCs w:val="24"/>
              </w:rPr>
              <w:t>)</w:t>
            </w:r>
          </w:p>
        </w:tc>
      </w:tr>
      <w:tr w:rsidR="00D7769F" w:rsidRPr="003C28AC" w14:paraId="1133EE06" w14:textId="77777777" w:rsidTr="008D754C">
        <w:trPr>
          <w:cnfStyle w:val="000000100000" w:firstRow="0" w:lastRow="0" w:firstColumn="0" w:lastColumn="0" w:oddVBand="0" w:evenVBand="0" w:oddHBand="1"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2449" w:type="dxa"/>
            <w:noWrap/>
            <w:hideMark/>
          </w:tcPr>
          <w:p w14:paraId="41032FEE"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2014</w:t>
            </w:r>
          </w:p>
        </w:tc>
        <w:tc>
          <w:tcPr>
            <w:tcW w:w="2233" w:type="dxa"/>
          </w:tcPr>
          <w:p w14:paraId="3252A550"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8739F9">
              <w:rPr>
                <w:rFonts w:eastAsia="Times New Roman" w:cstheme="majorBidi"/>
                <w:szCs w:val="24"/>
              </w:rPr>
              <w:t>38 560 235</w:t>
            </w:r>
          </w:p>
        </w:tc>
        <w:tc>
          <w:tcPr>
            <w:tcW w:w="2233" w:type="dxa"/>
            <w:noWrap/>
            <w:hideMark/>
          </w:tcPr>
          <w:p w14:paraId="279CBE76"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Pr>
                <w:rFonts w:eastAsia="Times New Roman" w:cstheme="majorBidi"/>
                <w:szCs w:val="24"/>
              </w:rPr>
              <w:t>10.331%</w:t>
            </w:r>
          </w:p>
        </w:tc>
        <w:tc>
          <w:tcPr>
            <w:tcW w:w="2432" w:type="dxa"/>
            <w:noWrap/>
            <w:hideMark/>
          </w:tcPr>
          <w:p w14:paraId="43438AE3"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Pr>
                <w:rFonts w:eastAsia="Times New Roman" w:cstheme="majorBidi"/>
                <w:szCs w:val="24"/>
              </w:rPr>
              <w:t>11.55%</w:t>
            </w:r>
          </w:p>
        </w:tc>
      </w:tr>
      <w:tr w:rsidR="00D7769F" w:rsidRPr="003C28AC" w14:paraId="7C45C00A" w14:textId="77777777" w:rsidTr="008D754C">
        <w:trPr>
          <w:trHeight w:val="343"/>
          <w:jc w:val="center"/>
        </w:trPr>
        <w:tc>
          <w:tcPr>
            <w:cnfStyle w:val="001000000000" w:firstRow="0" w:lastRow="0" w:firstColumn="1" w:lastColumn="0" w:oddVBand="0" w:evenVBand="0" w:oddHBand="0" w:evenHBand="0" w:firstRowFirstColumn="0" w:firstRowLastColumn="0" w:lastRowFirstColumn="0" w:lastRowLastColumn="0"/>
            <w:tcW w:w="2449" w:type="dxa"/>
            <w:noWrap/>
            <w:hideMark/>
          </w:tcPr>
          <w:p w14:paraId="103F2191"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2015</w:t>
            </w:r>
          </w:p>
        </w:tc>
        <w:tc>
          <w:tcPr>
            <w:tcW w:w="2233" w:type="dxa"/>
          </w:tcPr>
          <w:p w14:paraId="60F772CB"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333333"/>
                <w:szCs w:val="24"/>
              </w:rPr>
            </w:pPr>
            <w:r w:rsidRPr="009674FF">
              <w:rPr>
                <w:rFonts w:eastAsia="Times New Roman" w:cstheme="majorBidi"/>
                <w:color w:val="333333"/>
                <w:szCs w:val="24"/>
              </w:rPr>
              <w:t>39 300 427</w:t>
            </w:r>
          </w:p>
        </w:tc>
        <w:tc>
          <w:tcPr>
            <w:tcW w:w="2233" w:type="dxa"/>
            <w:noWrap/>
            <w:hideMark/>
          </w:tcPr>
          <w:p w14:paraId="0FFBBBA7"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333333"/>
                <w:szCs w:val="24"/>
              </w:rPr>
            </w:pPr>
            <w:r>
              <w:rPr>
                <w:rFonts w:eastAsia="Times New Roman" w:cstheme="majorBidi"/>
                <w:color w:val="333333"/>
                <w:szCs w:val="24"/>
              </w:rPr>
              <w:t>9.671%</w:t>
            </w:r>
          </w:p>
        </w:tc>
        <w:tc>
          <w:tcPr>
            <w:tcW w:w="2432" w:type="dxa"/>
            <w:noWrap/>
            <w:hideMark/>
          </w:tcPr>
          <w:p w14:paraId="475AAA58"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color w:val="333333"/>
                <w:szCs w:val="24"/>
              </w:rPr>
            </w:pPr>
            <w:r>
              <w:rPr>
                <w:rFonts w:eastAsia="Times New Roman" w:cstheme="majorBidi"/>
                <w:color w:val="333333"/>
                <w:szCs w:val="24"/>
              </w:rPr>
              <w:t>9.32%</w:t>
            </w:r>
          </w:p>
        </w:tc>
      </w:tr>
      <w:tr w:rsidR="00D7769F" w:rsidRPr="003C28AC" w14:paraId="5DECEF9B" w14:textId="77777777" w:rsidTr="008D754C">
        <w:trPr>
          <w:cnfStyle w:val="000000100000" w:firstRow="0" w:lastRow="0" w:firstColumn="0" w:lastColumn="0" w:oddVBand="0" w:evenVBand="0" w:oddHBand="1"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2449" w:type="dxa"/>
            <w:noWrap/>
            <w:hideMark/>
          </w:tcPr>
          <w:p w14:paraId="1AE54A2E"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2016</w:t>
            </w:r>
          </w:p>
        </w:tc>
        <w:tc>
          <w:tcPr>
            <w:tcW w:w="2233" w:type="dxa"/>
          </w:tcPr>
          <w:p w14:paraId="695B74A4"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146FA3">
              <w:rPr>
                <w:rFonts w:eastAsia="Times New Roman" w:cstheme="majorBidi"/>
                <w:szCs w:val="24"/>
              </w:rPr>
              <w:t>40 054 209</w:t>
            </w:r>
          </w:p>
        </w:tc>
        <w:tc>
          <w:tcPr>
            <w:tcW w:w="2233" w:type="dxa"/>
            <w:noWrap/>
            <w:hideMark/>
          </w:tcPr>
          <w:p w14:paraId="74969EAD"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Pr>
                <w:rFonts w:eastAsia="Times New Roman" w:cstheme="majorBidi"/>
                <w:szCs w:val="24"/>
              </w:rPr>
              <w:t>9.966%</w:t>
            </w:r>
          </w:p>
        </w:tc>
        <w:tc>
          <w:tcPr>
            <w:tcW w:w="2432" w:type="dxa"/>
            <w:noWrap/>
            <w:hideMark/>
          </w:tcPr>
          <w:p w14:paraId="515250A7"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Pr>
                <w:rFonts w:eastAsia="Times New Roman" w:cstheme="majorBidi"/>
                <w:szCs w:val="24"/>
              </w:rPr>
              <w:t>10.64%</w:t>
            </w:r>
          </w:p>
        </w:tc>
      </w:tr>
      <w:tr w:rsidR="00D7769F" w:rsidRPr="003C28AC" w14:paraId="67E6F28D" w14:textId="77777777" w:rsidTr="008D754C">
        <w:trPr>
          <w:trHeight w:val="343"/>
          <w:jc w:val="center"/>
        </w:trPr>
        <w:tc>
          <w:tcPr>
            <w:cnfStyle w:val="001000000000" w:firstRow="0" w:lastRow="0" w:firstColumn="1" w:lastColumn="0" w:oddVBand="0" w:evenVBand="0" w:oddHBand="0" w:evenHBand="0" w:firstRowFirstColumn="0" w:firstRowLastColumn="0" w:lastRowFirstColumn="0" w:lastRowLastColumn="0"/>
            <w:tcW w:w="2449" w:type="dxa"/>
            <w:noWrap/>
            <w:hideMark/>
          </w:tcPr>
          <w:p w14:paraId="65B0FE73"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2017</w:t>
            </w:r>
          </w:p>
        </w:tc>
        <w:tc>
          <w:tcPr>
            <w:tcW w:w="2233" w:type="dxa"/>
          </w:tcPr>
          <w:p w14:paraId="521E6641"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szCs w:val="24"/>
              </w:rPr>
            </w:pPr>
            <w:r w:rsidRPr="00F827FA">
              <w:rPr>
                <w:rFonts w:eastAsia="Times New Roman" w:cstheme="majorBidi"/>
                <w:szCs w:val="24"/>
              </w:rPr>
              <w:t>40 822 449</w:t>
            </w:r>
          </w:p>
        </w:tc>
        <w:tc>
          <w:tcPr>
            <w:tcW w:w="2233" w:type="dxa"/>
            <w:noWrap/>
            <w:hideMark/>
          </w:tcPr>
          <w:p w14:paraId="7345BBB4"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szCs w:val="24"/>
              </w:rPr>
            </w:pPr>
            <w:r>
              <w:rPr>
                <w:rFonts w:eastAsia="Times New Roman" w:cstheme="majorBidi"/>
                <w:szCs w:val="24"/>
              </w:rPr>
              <w:t>8.914%</w:t>
            </w:r>
          </w:p>
        </w:tc>
        <w:tc>
          <w:tcPr>
            <w:tcW w:w="2432" w:type="dxa"/>
            <w:noWrap/>
            <w:hideMark/>
          </w:tcPr>
          <w:p w14:paraId="553EDE67" w14:textId="77777777" w:rsidR="00D7769F" w:rsidRPr="003C28AC" w:rsidRDefault="00D7769F" w:rsidP="008D754C">
            <w:pPr>
              <w:spacing w:before="0" w:after="0"/>
              <w:jc w:val="center"/>
              <w:cnfStyle w:val="000000000000" w:firstRow="0" w:lastRow="0" w:firstColumn="0" w:lastColumn="0" w:oddVBand="0" w:evenVBand="0" w:oddHBand="0" w:evenHBand="0" w:firstRowFirstColumn="0" w:firstRowLastColumn="0" w:lastRowFirstColumn="0" w:lastRowLastColumn="0"/>
              <w:rPr>
                <w:rFonts w:eastAsia="Times New Roman" w:cstheme="majorBidi"/>
                <w:szCs w:val="24"/>
              </w:rPr>
            </w:pPr>
            <w:r>
              <w:rPr>
                <w:rFonts w:eastAsia="Times New Roman" w:cstheme="majorBidi"/>
                <w:szCs w:val="24"/>
              </w:rPr>
              <w:t>8.88%</w:t>
            </w:r>
          </w:p>
        </w:tc>
      </w:tr>
      <w:tr w:rsidR="00D7769F" w:rsidRPr="003C28AC" w14:paraId="784B6CFD" w14:textId="77777777" w:rsidTr="008D754C">
        <w:trPr>
          <w:cnfStyle w:val="000000100000" w:firstRow="0" w:lastRow="0" w:firstColumn="0" w:lastColumn="0" w:oddVBand="0" w:evenVBand="0" w:oddHBand="1"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2449" w:type="dxa"/>
            <w:noWrap/>
            <w:hideMark/>
          </w:tcPr>
          <w:p w14:paraId="21F402F6" w14:textId="77777777" w:rsidR="00D7769F" w:rsidRPr="003C28AC" w:rsidRDefault="00D7769F" w:rsidP="008D754C">
            <w:pPr>
              <w:spacing w:before="0" w:after="0"/>
              <w:jc w:val="center"/>
              <w:rPr>
                <w:rFonts w:eastAsia="Times New Roman" w:cstheme="majorBidi"/>
                <w:b w:val="0"/>
                <w:bCs w:val="0"/>
                <w:color w:val="000000"/>
                <w:szCs w:val="24"/>
              </w:rPr>
            </w:pPr>
            <w:r w:rsidRPr="003C28AC">
              <w:rPr>
                <w:rFonts w:eastAsia="Times New Roman" w:cstheme="majorBidi"/>
                <w:b w:val="0"/>
                <w:bCs w:val="0"/>
                <w:color w:val="000000"/>
                <w:szCs w:val="24"/>
              </w:rPr>
              <w:t>2018</w:t>
            </w:r>
          </w:p>
        </w:tc>
        <w:tc>
          <w:tcPr>
            <w:tcW w:w="2233" w:type="dxa"/>
          </w:tcPr>
          <w:p w14:paraId="292254E3"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sidRPr="00F827FA">
              <w:rPr>
                <w:rFonts w:eastAsia="Times New Roman" w:cstheme="majorBidi"/>
                <w:szCs w:val="24"/>
              </w:rPr>
              <w:t>41 605 424</w:t>
            </w:r>
          </w:p>
        </w:tc>
        <w:tc>
          <w:tcPr>
            <w:tcW w:w="2233" w:type="dxa"/>
            <w:hideMark/>
          </w:tcPr>
          <w:p w14:paraId="251F40D0"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Pr>
                <w:rFonts w:eastAsia="Times New Roman" w:cstheme="majorBidi"/>
                <w:szCs w:val="24"/>
              </w:rPr>
              <w:t>7.429%</w:t>
            </w:r>
          </w:p>
        </w:tc>
        <w:tc>
          <w:tcPr>
            <w:tcW w:w="2432" w:type="dxa"/>
            <w:hideMark/>
          </w:tcPr>
          <w:p w14:paraId="3B0635D1" w14:textId="77777777" w:rsidR="00D7769F" w:rsidRPr="003C28AC" w:rsidRDefault="00D7769F" w:rsidP="008D754C">
            <w:pPr>
              <w:spacing w:before="0" w:after="0"/>
              <w:jc w:val="center"/>
              <w:cnfStyle w:val="000000100000" w:firstRow="0" w:lastRow="0" w:firstColumn="0" w:lastColumn="0" w:oddVBand="0" w:evenVBand="0" w:oddHBand="1" w:evenHBand="0" w:firstRowFirstColumn="0" w:firstRowLastColumn="0" w:lastRowFirstColumn="0" w:lastRowLastColumn="0"/>
              <w:rPr>
                <w:rFonts w:eastAsia="Times New Roman" w:cstheme="majorBidi"/>
                <w:szCs w:val="24"/>
              </w:rPr>
            </w:pPr>
            <w:r>
              <w:rPr>
                <w:rFonts w:eastAsia="Times New Roman" w:cstheme="majorBidi"/>
                <w:szCs w:val="24"/>
              </w:rPr>
              <w:t>7.34%</w:t>
            </w:r>
          </w:p>
        </w:tc>
      </w:tr>
    </w:tbl>
    <w:p w14:paraId="00A10C7E" w14:textId="1BD4F034" w:rsidR="00D7769F" w:rsidRPr="00C05EA3" w:rsidRDefault="00C05EA3" w:rsidP="003F66CB">
      <w:pPr>
        <w:pStyle w:val="Caption"/>
        <w:ind w:firstLine="0"/>
        <w:jc w:val="center"/>
        <w:rPr>
          <w:rFonts w:ascii="Times New Roman" w:hAnsi="Times New Roman" w:cs="Times New Roman"/>
          <w:color w:val="auto"/>
          <w:sz w:val="22"/>
          <w:szCs w:val="22"/>
        </w:rPr>
      </w:pPr>
      <w:bookmarkStart w:id="210" w:name="_Toc11862152"/>
      <w:r w:rsidRPr="00C05EA3">
        <w:rPr>
          <w:b/>
          <w:bCs/>
          <w:color w:val="auto"/>
          <w:sz w:val="22"/>
          <w:szCs w:val="22"/>
        </w:rPr>
        <w:t xml:space="preserve">Tableau 3. </w:t>
      </w:r>
      <w:r w:rsidRPr="00C05EA3">
        <w:rPr>
          <w:b/>
          <w:bCs/>
          <w:color w:val="auto"/>
          <w:sz w:val="22"/>
          <w:szCs w:val="22"/>
        </w:rPr>
        <w:fldChar w:fldCharType="begin"/>
      </w:r>
      <w:r w:rsidRPr="00C05EA3">
        <w:rPr>
          <w:b/>
          <w:bCs/>
          <w:color w:val="auto"/>
          <w:sz w:val="22"/>
          <w:szCs w:val="22"/>
        </w:rPr>
        <w:instrText xml:space="preserve"> SEQ Tableau_3. \* ARABIC </w:instrText>
      </w:r>
      <w:r w:rsidRPr="00C05EA3">
        <w:rPr>
          <w:b/>
          <w:bCs/>
          <w:color w:val="auto"/>
          <w:sz w:val="22"/>
          <w:szCs w:val="22"/>
        </w:rPr>
        <w:fldChar w:fldCharType="separate"/>
      </w:r>
      <w:r w:rsidR="00931C8C">
        <w:rPr>
          <w:b/>
          <w:bCs/>
          <w:noProof/>
          <w:color w:val="auto"/>
          <w:sz w:val="22"/>
          <w:szCs w:val="22"/>
        </w:rPr>
        <w:t>2</w:t>
      </w:r>
      <w:r w:rsidRPr="00C05EA3">
        <w:rPr>
          <w:b/>
          <w:bCs/>
          <w:color w:val="auto"/>
          <w:sz w:val="22"/>
          <w:szCs w:val="22"/>
        </w:rPr>
        <w:fldChar w:fldCharType="end"/>
      </w:r>
      <w:r w:rsidRPr="00C05EA3">
        <w:rPr>
          <w:color w:val="auto"/>
          <w:sz w:val="22"/>
          <w:szCs w:val="22"/>
        </w:rPr>
        <w:t xml:space="preserve"> Taux de décès et de blessés par rapport aux populations en Algérie de 2014 à 2018.</w:t>
      </w:r>
      <w:bookmarkEnd w:id="210"/>
    </w:p>
    <w:p w14:paraId="3D68E483" w14:textId="77777777" w:rsidR="00D7769F" w:rsidRDefault="00D7769F" w:rsidP="00B70A65">
      <w:pPr>
        <w:ind w:firstLine="0"/>
        <w:jc w:val="center"/>
        <w:rPr>
          <w:rFonts w:ascii="Times New Roman" w:hAnsi="Times New Roman" w:cs="Times New Roman"/>
        </w:rPr>
      </w:pPr>
      <w:r>
        <w:rPr>
          <w:rFonts w:ascii="Times New Roman" w:hAnsi="Times New Roman" w:cs="Times New Roman"/>
          <w:noProof/>
        </w:rPr>
        <w:drawing>
          <wp:inline distT="0" distB="0" distL="0" distR="0" wp14:anchorId="30F3702B" wp14:editId="0C01C65F">
            <wp:extent cx="5486400" cy="3071004"/>
            <wp:effectExtent l="0" t="0" r="0" b="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C134BE8" w14:textId="638810D8" w:rsidR="00D7769F" w:rsidRPr="006A1FC1" w:rsidRDefault="006A1FC1" w:rsidP="00AF26BC">
      <w:pPr>
        <w:ind w:firstLine="0"/>
        <w:jc w:val="center"/>
        <w:rPr>
          <w:i/>
          <w:iCs/>
          <w:sz w:val="32"/>
          <w:szCs w:val="32"/>
        </w:rPr>
      </w:pPr>
      <w:r w:rsidRPr="006A1FC1">
        <w:rPr>
          <w:b/>
          <w:bCs/>
          <w:i/>
          <w:iCs/>
        </w:rPr>
        <w:t xml:space="preserve">Figure 3. </w:t>
      </w:r>
      <w:r w:rsidRPr="006A1FC1">
        <w:rPr>
          <w:b/>
          <w:bCs/>
          <w:i/>
          <w:iCs/>
        </w:rPr>
        <w:fldChar w:fldCharType="begin"/>
      </w:r>
      <w:r w:rsidRPr="006A1FC1">
        <w:rPr>
          <w:b/>
          <w:bCs/>
          <w:i/>
          <w:iCs/>
        </w:rPr>
        <w:instrText xml:space="preserve"> SEQ Figure_3. \* ARABIC </w:instrText>
      </w:r>
      <w:r w:rsidRPr="006A1FC1">
        <w:rPr>
          <w:b/>
          <w:bCs/>
          <w:i/>
          <w:iCs/>
        </w:rPr>
        <w:fldChar w:fldCharType="separate"/>
      </w:r>
      <w:r w:rsidR="00931C8C">
        <w:rPr>
          <w:b/>
          <w:bCs/>
          <w:i/>
          <w:iCs/>
          <w:noProof/>
        </w:rPr>
        <w:t>6</w:t>
      </w:r>
      <w:r w:rsidRPr="006A1FC1">
        <w:rPr>
          <w:b/>
          <w:bCs/>
          <w:i/>
          <w:iCs/>
        </w:rPr>
        <w:fldChar w:fldCharType="end"/>
      </w:r>
      <w:r w:rsidRPr="006A1FC1">
        <w:rPr>
          <w:i/>
          <w:iCs/>
        </w:rPr>
        <w:t xml:space="preserve"> Nombre de décès et de blessés par rapport au nombre d'habitants en Algérie de 2014 à 2018.</w:t>
      </w:r>
    </w:p>
    <w:p w14:paraId="0B53F22E" w14:textId="5D7B2918" w:rsidR="00D7769F" w:rsidRPr="001A653D" w:rsidRDefault="00D7769F" w:rsidP="0056790D">
      <w:pPr>
        <w:pStyle w:val="Heading2"/>
      </w:pPr>
      <w:bookmarkStart w:id="211" w:name="_Toc11850446"/>
      <w:r w:rsidRPr="0056790D">
        <w:t>Mesures</w:t>
      </w:r>
      <w:r w:rsidRPr="001A653D">
        <w:t xml:space="preserve"> de la sécurité routière</w:t>
      </w:r>
      <w:bookmarkEnd w:id="211"/>
      <w:r w:rsidRPr="001A653D">
        <w:t xml:space="preserve"> </w:t>
      </w:r>
    </w:p>
    <w:p w14:paraId="2E7E7B98" w14:textId="77777777" w:rsidR="00D7769F" w:rsidRDefault="00D7769F" w:rsidP="0056790D">
      <w:r>
        <w:t xml:space="preserve">Les accidents de la route et leurs conséquences en termes des </w:t>
      </w:r>
      <w:r w:rsidRPr="00BC001B">
        <w:rPr>
          <w:rStyle w:val="Strong"/>
          <w:szCs w:val="24"/>
        </w:rPr>
        <w:t>dommages physiques et matériels</w:t>
      </w:r>
      <w:r>
        <w:t xml:space="preserve"> constituent une préoccupation actuelle des autorités. Dès lors, il apparaît socialement optimal de mettre en place des mesures et des politiques visant la lutte contre l’insécurité routière en développant une nouvelle culture de l’usage de la route et du véhicule. L’objectif principale est de réduire le nombre d’accidents, de tués et blessés sur les routes</w:t>
      </w:r>
      <w:r>
        <w:rPr>
          <w:b/>
          <w:bCs/>
        </w:rPr>
        <w:t xml:space="preserve"> [Sadmi et Oukrid, 2017]</w:t>
      </w:r>
      <w:r>
        <w:t>.</w:t>
      </w:r>
    </w:p>
    <w:p w14:paraId="4558487D" w14:textId="77777777" w:rsidR="00D7769F" w:rsidRDefault="00D7769F" w:rsidP="0056790D">
      <w:r>
        <w:t>Les politiques proposées sont mises en place en fonction des facteurs influant sur le phénomène :</w:t>
      </w:r>
    </w:p>
    <w:p w14:paraId="66E1CE2E" w14:textId="58C9B3AD" w:rsidR="00D7769F" w:rsidRDefault="00D7769F" w:rsidP="000B1414">
      <w:pPr>
        <w:pStyle w:val="Heading3"/>
      </w:pPr>
      <w:bookmarkStart w:id="212" w:name="_Toc11850447"/>
      <w:r w:rsidRPr="0056790D">
        <w:t>Mesures</w:t>
      </w:r>
      <w:r>
        <w:t xml:space="preserve"> humaines</w:t>
      </w:r>
      <w:bookmarkEnd w:id="212"/>
      <w:r>
        <w:t xml:space="preserve"> </w:t>
      </w:r>
    </w:p>
    <w:p w14:paraId="7FAFB4B1" w14:textId="77777777" w:rsidR="00D7769F" w:rsidRPr="00E71EC1" w:rsidRDefault="00D7769F" w:rsidP="0056790D">
      <w:pPr>
        <w:rPr>
          <w:rFonts w:ascii="Times New Roman" w:hAnsi="Times New Roman" w:cs="Times New Roman"/>
        </w:rPr>
      </w:pPr>
      <w:r>
        <w:t>Le facteur humain est le facteur principal des accidents de la route, c’</w:t>
      </w:r>
      <w:r w:rsidRPr="00125116">
        <w:t xml:space="preserve">est pour cela </w:t>
      </w:r>
      <w:r>
        <w:t xml:space="preserve">que les autorités </w:t>
      </w:r>
      <w:r w:rsidRPr="00125116">
        <w:t>organis</w:t>
      </w:r>
      <w:r>
        <w:t>ent</w:t>
      </w:r>
      <w:r w:rsidRPr="00125116">
        <w:t xml:space="preserve"> </w:t>
      </w:r>
      <w:r>
        <w:t>régulièrement</w:t>
      </w:r>
      <w:r w:rsidRPr="00125116">
        <w:t xml:space="preserve"> des compagnes de sensibilisation </w:t>
      </w:r>
      <w:r>
        <w:t>sur les mesures de sécurités à suivre, comme : l’obligation du port de</w:t>
      </w:r>
      <w:r w:rsidRPr="00E71EC1">
        <w:t xml:space="preserve"> l</w:t>
      </w:r>
      <w:r>
        <w:t>a</w:t>
      </w:r>
      <w:r w:rsidRPr="00E71EC1">
        <w:t xml:space="preserve"> </w:t>
      </w:r>
      <w:r w:rsidRPr="00E71EC1">
        <w:rPr>
          <w:rFonts w:ascii="Times New Roman" w:hAnsi="Times New Roman" w:cs="Times New Roman"/>
        </w:rPr>
        <w:t xml:space="preserve">ceinture de sécurité avant </w:t>
      </w:r>
      <w:r>
        <w:rPr>
          <w:rFonts w:ascii="Times New Roman" w:hAnsi="Times New Roman" w:cs="Times New Roman"/>
        </w:rPr>
        <w:t>le</w:t>
      </w:r>
      <w:r w:rsidRPr="00E71EC1">
        <w:rPr>
          <w:rFonts w:ascii="Times New Roman" w:hAnsi="Times New Roman" w:cs="Times New Roman"/>
        </w:rPr>
        <w:t xml:space="preserve"> démarr</w:t>
      </w:r>
      <w:r>
        <w:rPr>
          <w:rFonts w:ascii="Times New Roman" w:hAnsi="Times New Roman" w:cs="Times New Roman"/>
        </w:rPr>
        <w:t>age de la voiture</w:t>
      </w:r>
      <w:r w:rsidRPr="00E71EC1">
        <w:rPr>
          <w:rFonts w:ascii="Times New Roman" w:hAnsi="Times New Roman" w:cs="Times New Roman"/>
        </w:rPr>
        <w:t xml:space="preserve">, </w:t>
      </w:r>
      <w:r>
        <w:rPr>
          <w:rFonts w:ascii="Times New Roman" w:hAnsi="Times New Roman" w:cs="Times New Roman"/>
        </w:rPr>
        <w:t>la</w:t>
      </w:r>
      <w:r w:rsidRPr="00E71EC1">
        <w:rPr>
          <w:rFonts w:ascii="Times New Roman" w:hAnsi="Times New Roman" w:cs="Times New Roman"/>
        </w:rPr>
        <w:t xml:space="preserve"> formation et </w:t>
      </w:r>
      <w:r>
        <w:rPr>
          <w:rFonts w:ascii="Times New Roman" w:hAnsi="Times New Roman" w:cs="Times New Roman"/>
        </w:rPr>
        <w:t xml:space="preserve">la </w:t>
      </w:r>
      <w:r w:rsidRPr="00E71EC1">
        <w:rPr>
          <w:rFonts w:ascii="Times New Roman" w:hAnsi="Times New Roman" w:cs="Times New Roman"/>
        </w:rPr>
        <w:t>qualification d</w:t>
      </w:r>
      <w:r>
        <w:rPr>
          <w:rFonts w:ascii="Times New Roman" w:hAnsi="Times New Roman" w:cs="Times New Roman"/>
        </w:rPr>
        <w:t>es</w:t>
      </w:r>
      <w:r w:rsidRPr="00E71EC1">
        <w:rPr>
          <w:rFonts w:ascii="Times New Roman" w:hAnsi="Times New Roman" w:cs="Times New Roman"/>
        </w:rPr>
        <w:t xml:space="preserve"> conducteur</w:t>
      </w:r>
      <w:r>
        <w:rPr>
          <w:rFonts w:ascii="Times New Roman" w:hAnsi="Times New Roman" w:cs="Times New Roman"/>
        </w:rPr>
        <w:t>s</w:t>
      </w:r>
      <w:r w:rsidRPr="00E71EC1">
        <w:rPr>
          <w:rFonts w:ascii="Times New Roman" w:hAnsi="Times New Roman" w:cs="Times New Roman"/>
        </w:rPr>
        <w:t xml:space="preserve">, </w:t>
      </w:r>
      <w:r>
        <w:t>la mise en œuvre</w:t>
      </w:r>
      <w:r w:rsidRPr="00E71EC1">
        <w:t xml:space="preserve"> </w:t>
      </w:r>
      <w:r>
        <w:t>d’</w:t>
      </w:r>
      <w:r w:rsidRPr="00E71EC1">
        <w:t>un système d</w:t>
      </w:r>
      <w:r w:rsidRPr="00E71EC1">
        <w:rPr>
          <w:rFonts w:ascii="Times New Roman" w:hAnsi="Times New Roman" w:cs="Times New Roman"/>
        </w:rPr>
        <w:t xml:space="preserve">e permis à point, l’intervention efficace des secours (Premiers soins et transfert des victimes), </w:t>
      </w:r>
      <w:r w:rsidRPr="00E71EC1">
        <w:t>l’</w:t>
      </w:r>
      <w:r w:rsidRPr="00E71EC1">
        <w:rPr>
          <w:rFonts w:ascii="Times New Roman" w:hAnsi="Times New Roman" w:cs="Times New Roman"/>
        </w:rPr>
        <w:t>amélioration de la sécurité des usagers vulnérables (Les traversées des piétons), …etc.</w:t>
      </w:r>
    </w:p>
    <w:p w14:paraId="12B3DF6B" w14:textId="6E993FE5" w:rsidR="00D7769F" w:rsidRDefault="00D7769F" w:rsidP="0056790D">
      <w:pPr>
        <w:pStyle w:val="Heading3"/>
      </w:pPr>
      <w:bookmarkStart w:id="213" w:name="_Toc11850448"/>
      <w:r>
        <w:lastRenderedPageBreak/>
        <w:t xml:space="preserve">Mesures </w:t>
      </w:r>
      <w:r w:rsidRPr="0056790D">
        <w:t>environnementales</w:t>
      </w:r>
      <w:bookmarkEnd w:id="213"/>
      <w:r>
        <w:t> </w:t>
      </w:r>
    </w:p>
    <w:p w14:paraId="198EBBC1" w14:textId="77777777" w:rsidR="00D7769F" w:rsidRPr="00A01CDA" w:rsidRDefault="00D7769F" w:rsidP="0056790D">
      <w:r>
        <w:t xml:space="preserve">Les facteurs liés à l’environnement ne sont pas aussi influents sur les accidents de la route que ceux lié à l’être humain, cela n’empêche pas les autorités à mettre en œuvre des mesures et des politiques environnementales comme la bonne construction des </w:t>
      </w:r>
      <w:r w:rsidRPr="00127C88">
        <w:t>routes</w:t>
      </w:r>
      <w:r>
        <w:t>, l</w:t>
      </w:r>
      <w:r w:rsidRPr="00127C88">
        <w:t xml:space="preserve">a </w:t>
      </w:r>
      <w:r>
        <w:t>mise en place des</w:t>
      </w:r>
      <w:r>
        <w:rPr>
          <w:rFonts w:ascii="Times New Roman" w:hAnsi="Times New Roman" w:cs="Times New Roman"/>
          <w:szCs w:val="24"/>
        </w:rPr>
        <w:t xml:space="preserve"> signalisations routières</w:t>
      </w:r>
      <w:r>
        <w:t xml:space="preserve">, </w:t>
      </w:r>
      <w:r w:rsidRPr="00127C88">
        <w:t>l’aménagement des trottoirs</w:t>
      </w:r>
      <w:r>
        <w:t>, l</w:t>
      </w:r>
      <w:r w:rsidRPr="00127C88">
        <w:t>’aménagement des passages piétons</w:t>
      </w:r>
      <w:r>
        <w:t>, …etc.</w:t>
      </w:r>
    </w:p>
    <w:p w14:paraId="13C59137" w14:textId="15754638" w:rsidR="00D7769F" w:rsidRDefault="00D7769F" w:rsidP="0056790D">
      <w:pPr>
        <w:pStyle w:val="Heading3"/>
      </w:pPr>
      <w:bookmarkStart w:id="214" w:name="_Toc11850449"/>
      <w:r w:rsidRPr="0056790D">
        <w:t>Mesures</w:t>
      </w:r>
      <w:r>
        <w:t xml:space="preserve"> liées au véhicule</w:t>
      </w:r>
      <w:bookmarkEnd w:id="214"/>
    </w:p>
    <w:p w14:paraId="1D60A401" w14:textId="77777777" w:rsidR="00D7769F" w:rsidRPr="00455AB1" w:rsidRDefault="00D7769F" w:rsidP="0056790D">
      <w:r>
        <w:t>Des mesures de sécurité liées au véhicule sont aussi mises en œuvre comme l</w:t>
      </w:r>
      <w:r w:rsidRPr="00692964">
        <w:t>e contrôle technique</w:t>
      </w:r>
      <w:r>
        <w:t xml:space="preserve"> des véhicules, l’a</w:t>
      </w:r>
      <w:r w:rsidRPr="00692964">
        <w:t>ssurance d</w:t>
      </w:r>
      <w:r>
        <w:t>u</w:t>
      </w:r>
      <w:r w:rsidRPr="00692964">
        <w:t xml:space="preserve"> bon fonctionnement de la voiture</w:t>
      </w:r>
      <w:r>
        <w:t>, le c</w:t>
      </w:r>
      <w:r w:rsidRPr="00455AB1">
        <w:t>hangement des roues selon la saison</w:t>
      </w:r>
      <w:r>
        <w:t>, le contrôle technique périodique, …etc.</w:t>
      </w:r>
    </w:p>
    <w:p w14:paraId="1F80769C" w14:textId="79C0B433" w:rsidR="00D7769F" w:rsidRDefault="00D7769F" w:rsidP="0056790D">
      <w:pPr>
        <w:pStyle w:val="Heading2"/>
      </w:pPr>
      <w:bookmarkStart w:id="215" w:name="_Toc11850450"/>
      <w:r>
        <w:t xml:space="preserve">Institutions </w:t>
      </w:r>
      <w:r w:rsidRPr="0056790D">
        <w:t>principales</w:t>
      </w:r>
      <w:r>
        <w:t xml:space="preserve"> impliquées dans la sécurité routière</w:t>
      </w:r>
      <w:bookmarkEnd w:id="215"/>
      <w:r>
        <w:t xml:space="preserve"> </w:t>
      </w:r>
    </w:p>
    <w:p w14:paraId="1E52F3A6" w14:textId="77777777" w:rsidR="00D7769F" w:rsidRPr="001618AF" w:rsidRDefault="00D7769F" w:rsidP="0056790D">
      <w:pPr>
        <w:rPr>
          <w:sz w:val="22"/>
        </w:rPr>
      </w:pPr>
      <w:r>
        <w:rPr>
          <w:rFonts w:ascii="Times New Roman" w:hAnsi="Times New Roman" w:cs="Times New Roman"/>
        </w:rPr>
        <w:t>La</w:t>
      </w:r>
      <w:r w:rsidRPr="00EC1C6E">
        <w:rPr>
          <w:rFonts w:ascii="Times New Roman" w:hAnsi="Times New Roman" w:cs="Times New Roman"/>
        </w:rPr>
        <w:t xml:space="preserve"> lutte contre l’insécurité routière </w:t>
      </w:r>
      <w:r>
        <w:rPr>
          <w:rFonts w:ascii="Times New Roman" w:hAnsi="Times New Roman" w:cs="Times New Roman"/>
        </w:rPr>
        <w:t xml:space="preserve">est une responsabilité partagée par différentes institutions comme </w:t>
      </w:r>
      <w:r>
        <w:t xml:space="preserve">la gendarmerie nationale, le ministère des transports, le ministère des travaux publics...etc. Ces différentes </w:t>
      </w:r>
      <w:r>
        <w:rPr>
          <w:rFonts w:ascii="Times New Roman" w:hAnsi="Times New Roman" w:cs="Times New Roman"/>
        </w:rPr>
        <w:t xml:space="preserve">institutions </w:t>
      </w:r>
      <w:r>
        <w:t xml:space="preserve">interviennent dans la sécurité routière par différentes actions : formation, sensibilisation, contrôle, répression, etc. </w:t>
      </w:r>
      <w:r w:rsidRPr="002A5902">
        <w:rPr>
          <w:szCs w:val="24"/>
        </w:rPr>
        <w:t>Le tableau suivant énumère les différentes institutions impliquées dans le domaine de la sécurité routière en Algérie ainsi que leurs rôles.</w:t>
      </w:r>
    </w:p>
    <w:tbl>
      <w:tblPr>
        <w:tblStyle w:val="GridTable4-Accent3"/>
        <w:tblW w:w="0" w:type="auto"/>
        <w:tblInd w:w="108" w:type="dxa"/>
        <w:tblLook w:val="04A0" w:firstRow="1" w:lastRow="0" w:firstColumn="1" w:lastColumn="0" w:noHBand="0" w:noVBand="1"/>
      </w:tblPr>
      <w:tblGrid>
        <w:gridCol w:w="3815"/>
        <w:gridCol w:w="5093"/>
      </w:tblGrid>
      <w:tr w:rsidR="00D7769F" w14:paraId="5A41EA79" w14:textId="77777777" w:rsidTr="008D754C">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969" w:type="dxa"/>
            <w:tcBorders>
              <w:right w:val="single" w:sz="4" w:space="0" w:color="A5A5A5" w:themeColor="accent3"/>
            </w:tcBorders>
            <w:shd w:val="clear" w:color="auto" w:fill="5B9BD5" w:themeFill="accent5"/>
          </w:tcPr>
          <w:p w14:paraId="6F59EAE3" w14:textId="77777777" w:rsidR="00D7769F" w:rsidRPr="00F355B3" w:rsidRDefault="00D7769F" w:rsidP="008D754C">
            <w:pPr>
              <w:rPr>
                <w:rFonts w:ascii="Times New Roman" w:hAnsi="Times New Roman" w:cs="Times New Roman"/>
                <w:b w:val="0"/>
                <w:sz w:val="28"/>
                <w:szCs w:val="24"/>
              </w:rPr>
            </w:pPr>
            <w:r w:rsidRPr="00F355B3">
              <w:rPr>
                <w:rFonts w:ascii="Times New Roman" w:hAnsi="Times New Roman" w:cs="Times New Roman"/>
                <w:sz w:val="28"/>
                <w:szCs w:val="24"/>
              </w:rPr>
              <w:t>Institution</w:t>
            </w:r>
          </w:p>
        </w:tc>
        <w:tc>
          <w:tcPr>
            <w:tcW w:w="5387" w:type="dxa"/>
            <w:tcBorders>
              <w:left w:val="single" w:sz="4" w:space="0" w:color="A5A5A5" w:themeColor="accent3"/>
            </w:tcBorders>
            <w:shd w:val="clear" w:color="auto" w:fill="5B9BD5" w:themeFill="accent5"/>
          </w:tcPr>
          <w:p w14:paraId="67950085" w14:textId="77777777" w:rsidR="00D7769F" w:rsidRPr="00F355B3" w:rsidRDefault="00D7769F" w:rsidP="008D754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4"/>
              </w:rPr>
            </w:pPr>
            <w:r w:rsidRPr="00F355B3">
              <w:rPr>
                <w:rFonts w:ascii="Times New Roman" w:hAnsi="Times New Roman" w:cs="Times New Roman"/>
                <w:sz w:val="28"/>
                <w:szCs w:val="24"/>
              </w:rPr>
              <w:t xml:space="preserve">Rôle </w:t>
            </w:r>
          </w:p>
        </w:tc>
      </w:tr>
      <w:tr w:rsidR="00D7769F" w14:paraId="3D54E140" w14:textId="77777777" w:rsidTr="008D754C">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969" w:type="dxa"/>
            <w:tcBorders>
              <w:left w:val="single" w:sz="4" w:space="0" w:color="A5A5A5" w:themeColor="accent3"/>
              <w:right w:val="single" w:sz="4" w:space="0" w:color="A5A5A5" w:themeColor="accent3"/>
            </w:tcBorders>
          </w:tcPr>
          <w:p w14:paraId="2DCCFCF9" w14:textId="77777777" w:rsidR="00D7769F" w:rsidRPr="00174446" w:rsidRDefault="00D7769F" w:rsidP="008D754C">
            <w:pPr>
              <w:pStyle w:val="Default"/>
              <w:rPr>
                <w:sz w:val="23"/>
                <w:szCs w:val="23"/>
              </w:rPr>
            </w:pPr>
            <w:r>
              <w:rPr>
                <w:sz w:val="23"/>
                <w:szCs w:val="23"/>
              </w:rPr>
              <w:t xml:space="preserve">Gendarmerie nationale </w:t>
            </w:r>
          </w:p>
        </w:tc>
        <w:tc>
          <w:tcPr>
            <w:tcW w:w="5387" w:type="dxa"/>
            <w:tcBorders>
              <w:left w:val="single" w:sz="4" w:space="0" w:color="A5A5A5" w:themeColor="accent3"/>
              <w:right w:val="single" w:sz="4" w:space="0" w:color="A5A5A5" w:themeColor="accent3"/>
            </w:tcBorders>
          </w:tcPr>
          <w:p w14:paraId="2C11AE35" w14:textId="77777777" w:rsidR="00D7769F" w:rsidRPr="00174446" w:rsidRDefault="00D7769F" w:rsidP="008D754C">
            <w:pPr>
              <w:pStyle w:val="Default"/>
              <w:jc w:val="both"/>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 xml:space="preserve">Contrôle de la sécurité routière </w:t>
            </w:r>
          </w:p>
        </w:tc>
      </w:tr>
      <w:tr w:rsidR="00D7769F" w14:paraId="7EC7DAE4" w14:textId="77777777" w:rsidTr="008D754C">
        <w:trPr>
          <w:trHeight w:val="665"/>
        </w:trPr>
        <w:tc>
          <w:tcPr>
            <w:cnfStyle w:val="001000000000" w:firstRow="0" w:lastRow="0" w:firstColumn="1" w:lastColumn="0" w:oddVBand="0" w:evenVBand="0" w:oddHBand="0" w:evenHBand="0" w:firstRowFirstColumn="0" w:firstRowLastColumn="0" w:lastRowFirstColumn="0" w:lastRowLastColumn="0"/>
            <w:tcW w:w="3969" w:type="dxa"/>
            <w:tcBorders>
              <w:left w:val="single" w:sz="4" w:space="0" w:color="A5A5A5" w:themeColor="accent3"/>
              <w:right w:val="single" w:sz="4" w:space="0" w:color="A5A5A5" w:themeColor="accent3"/>
            </w:tcBorders>
          </w:tcPr>
          <w:p w14:paraId="7C521E5A" w14:textId="77777777" w:rsidR="00D7769F" w:rsidRPr="00174446" w:rsidRDefault="00D7769F" w:rsidP="008D754C">
            <w:pPr>
              <w:pStyle w:val="Default"/>
              <w:rPr>
                <w:sz w:val="23"/>
                <w:szCs w:val="23"/>
              </w:rPr>
            </w:pPr>
            <w:r>
              <w:rPr>
                <w:sz w:val="23"/>
                <w:szCs w:val="23"/>
              </w:rPr>
              <w:t xml:space="preserve">Police et ministère de l’intérieur et de collectivités locales </w:t>
            </w:r>
          </w:p>
        </w:tc>
        <w:tc>
          <w:tcPr>
            <w:tcW w:w="5387" w:type="dxa"/>
            <w:tcBorders>
              <w:left w:val="single" w:sz="4" w:space="0" w:color="A5A5A5" w:themeColor="accent3"/>
              <w:right w:val="single" w:sz="4" w:space="0" w:color="A5A5A5" w:themeColor="accent3"/>
            </w:tcBorders>
          </w:tcPr>
          <w:p w14:paraId="7563552F" w14:textId="77777777" w:rsidR="00D7769F" w:rsidRPr="00174446" w:rsidRDefault="00D7769F" w:rsidP="008D754C">
            <w:pPr>
              <w:pStyle w:val="Default"/>
              <w:jc w:val="both"/>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Contrôle, réglementation et gestion des fichiers de permis de conduire et des cartes grises.</w:t>
            </w:r>
          </w:p>
        </w:tc>
      </w:tr>
      <w:tr w:rsidR="00D7769F" w14:paraId="0451EBB6" w14:textId="77777777" w:rsidTr="008D754C">
        <w:trPr>
          <w:cnfStyle w:val="000000100000" w:firstRow="0" w:lastRow="0" w:firstColumn="0" w:lastColumn="0" w:oddVBand="0" w:evenVBand="0" w:oddHBand="1" w:evenHBand="0" w:firstRowFirstColumn="0" w:firstRowLastColumn="0" w:lastRowFirstColumn="0" w:lastRowLastColumn="0"/>
          <w:trHeight w:val="962"/>
        </w:trPr>
        <w:tc>
          <w:tcPr>
            <w:cnfStyle w:val="001000000000" w:firstRow="0" w:lastRow="0" w:firstColumn="1" w:lastColumn="0" w:oddVBand="0" w:evenVBand="0" w:oddHBand="0" w:evenHBand="0" w:firstRowFirstColumn="0" w:firstRowLastColumn="0" w:lastRowFirstColumn="0" w:lastRowLastColumn="0"/>
            <w:tcW w:w="3969" w:type="dxa"/>
            <w:tcBorders>
              <w:left w:val="single" w:sz="4" w:space="0" w:color="A5A5A5" w:themeColor="accent3"/>
              <w:right w:val="single" w:sz="4" w:space="0" w:color="A5A5A5" w:themeColor="accent3"/>
            </w:tcBorders>
          </w:tcPr>
          <w:p w14:paraId="54254F8B" w14:textId="77777777" w:rsidR="00D7769F" w:rsidRPr="00174446" w:rsidRDefault="00D7769F" w:rsidP="008D754C">
            <w:pPr>
              <w:pStyle w:val="Default"/>
              <w:rPr>
                <w:sz w:val="23"/>
                <w:szCs w:val="23"/>
              </w:rPr>
            </w:pPr>
            <w:r>
              <w:rPr>
                <w:sz w:val="23"/>
                <w:szCs w:val="23"/>
              </w:rPr>
              <w:t xml:space="preserve">Ministère de transport </w:t>
            </w:r>
          </w:p>
        </w:tc>
        <w:tc>
          <w:tcPr>
            <w:tcW w:w="5387" w:type="dxa"/>
            <w:tcBorders>
              <w:left w:val="single" w:sz="4" w:space="0" w:color="A5A5A5" w:themeColor="accent3"/>
              <w:right w:val="single" w:sz="4" w:space="0" w:color="A5A5A5" w:themeColor="accent3"/>
            </w:tcBorders>
          </w:tcPr>
          <w:p w14:paraId="366964EF" w14:textId="77777777" w:rsidR="00D7769F" w:rsidRPr="00174446" w:rsidRDefault="00D7769F" w:rsidP="008D754C">
            <w:pPr>
              <w:pStyle w:val="Default"/>
              <w:jc w:val="both"/>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 xml:space="preserve">Développement et gestion des infrastructures du transport, gestion du transport routier, de la sécurité routière et réglementation des transports. </w:t>
            </w:r>
          </w:p>
        </w:tc>
      </w:tr>
      <w:tr w:rsidR="00D7769F" w14:paraId="3206C522" w14:textId="77777777" w:rsidTr="008D754C">
        <w:tc>
          <w:tcPr>
            <w:cnfStyle w:val="001000000000" w:firstRow="0" w:lastRow="0" w:firstColumn="1" w:lastColumn="0" w:oddVBand="0" w:evenVBand="0" w:oddHBand="0" w:evenHBand="0" w:firstRowFirstColumn="0" w:firstRowLastColumn="0" w:lastRowFirstColumn="0" w:lastRowLastColumn="0"/>
            <w:tcW w:w="3969" w:type="dxa"/>
            <w:tcBorders>
              <w:left w:val="single" w:sz="4" w:space="0" w:color="A5A5A5" w:themeColor="accent3"/>
              <w:right w:val="single" w:sz="4" w:space="0" w:color="A5A5A5" w:themeColor="accent3"/>
            </w:tcBorders>
          </w:tcPr>
          <w:p w14:paraId="55CC5226" w14:textId="77777777" w:rsidR="00D7769F" w:rsidRPr="00174446" w:rsidRDefault="00D7769F" w:rsidP="008D754C">
            <w:pPr>
              <w:pStyle w:val="Default"/>
              <w:rPr>
                <w:sz w:val="23"/>
                <w:szCs w:val="23"/>
              </w:rPr>
            </w:pPr>
            <w:r>
              <w:rPr>
                <w:sz w:val="23"/>
                <w:szCs w:val="23"/>
              </w:rPr>
              <w:t xml:space="preserve">Ministère des travaux publics </w:t>
            </w:r>
          </w:p>
        </w:tc>
        <w:tc>
          <w:tcPr>
            <w:tcW w:w="5387" w:type="dxa"/>
            <w:tcBorders>
              <w:left w:val="single" w:sz="4" w:space="0" w:color="A5A5A5" w:themeColor="accent3"/>
              <w:right w:val="single" w:sz="4" w:space="0" w:color="A5A5A5" w:themeColor="accent3"/>
            </w:tcBorders>
          </w:tcPr>
          <w:p w14:paraId="1A785C04" w14:textId="77777777" w:rsidR="00D7769F" w:rsidRDefault="00D7769F" w:rsidP="008D754C">
            <w:pPr>
              <w:pStyle w:val="Default"/>
              <w:jc w:val="both"/>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Signalisation et aménagement routier. </w:t>
            </w:r>
          </w:p>
          <w:p w14:paraId="166EC1A0" w14:textId="77777777" w:rsidR="00D7769F" w:rsidRPr="00174446" w:rsidRDefault="00D7769F" w:rsidP="008D754C">
            <w:pPr>
              <w:pStyle w:val="Default"/>
              <w:jc w:val="both"/>
              <w:cnfStyle w:val="000000000000" w:firstRow="0" w:lastRow="0" w:firstColumn="0" w:lastColumn="0" w:oddVBand="0" w:evenVBand="0" w:oddHBand="0" w:evenHBand="0" w:firstRowFirstColumn="0" w:firstRowLastColumn="0" w:lastRowFirstColumn="0" w:lastRowLastColumn="0"/>
              <w:rPr>
                <w:sz w:val="23"/>
                <w:szCs w:val="23"/>
              </w:rPr>
            </w:pPr>
          </w:p>
        </w:tc>
      </w:tr>
      <w:tr w:rsidR="00D7769F" w14:paraId="62C2A1CE" w14:textId="77777777" w:rsidTr="008D754C">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969" w:type="dxa"/>
            <w:tcBorders>
              <w:left w:val="single" w:sz="4" w:space="0" w:color="A5A5A5" w:themeColor="accent3"/>
              <w:right w:val="single" w:sz="4" w:space="0" w:color="A5A5A5" w:themeColor="accent3"/>
            </w:tcBorders>
          </w:tcPr>
          <w:p w14:paraId="48C5710F" w14:textId="77777777" w:rsidR="00D7769F" w:rsidRDefault="00D7769F" w:rsidP="008D754C">
            <w:pPr>
              <w:pStyle w:val="Default"/>
              <w:rPr>
                <w:sz w:val="23"/>
                <w:szCs w:val="23"/>
              </w:rPr>
            </w:pPr>
            <w:r>
              <w:rPr>
                <w:sz w:val="23"/>
                <w:szCs w:val="23"/>
              </w:rPr>
              <w:t xml:space="preserve">Protection civile </w:t>
            </w:r>
          </w:p>
        </w:tc>
        <w:tc>
          <w:tcPr>
            <w:tcW w:w="5387" w:type="dxa"/>
            <w:tcBorders>
              <w:left w:val="single" w:sz="4" w:space="0" w:color="A5A5A5" w:themeColor="accent3"/>
              <w:right w:val="single" w:sz="4" w:space="0" w:color="A5A5A5" w:themeColor="accent3"/>
            </w:tcBorders>
          </w:tcPr>
          <w:p w14:paraId="598F1FC5" w14:textId="77777777" w:rsidR="00D7769F" w:rsidRDefault="00D7769F" w:rsidP="008D754C">
            <w:pPr>
              <w:pStyle w:val="Default"/>
              <w:jc w:val="both"/>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Gestion des accidents et des risques ainsi que la prévention.</w:t>
            </w:r>
          </w:p>
        </w:tc>
      </w:tr>
      <w:tr w:rsidR="00D7769F" w14:paraId="74312602" w14:textId="77777777" w:rsidTr="008D754C">
        <w:trPr>
          <w:trHeight w:val="720"/>
        </w:trPr>
        <w:tc>
          <w:tcPr>
            <w:cnfStyle w:val="001000000000" w:firstRow="0" w:lastRow="0" w:firstColumn="1" w:lastColumn="0" w:oddVBand="0" w:evenVBand="0" w:oddHBand="0" w:evenHBand="0" w:firstRowFirstColumn="0" w:firstRowLastColumn="0" w:lastRowFirstColumn="0" w:lastRowLastColumn="0"/>
            <w:tcW w:w="3969" w:type="dxa"/>
            <w:tcBorders>
              <w:left w:val="single" w:sz="4" w:space="0" w:color="A5A5A5" w:themeColor="accent3"/>
              <w:right w:val="single" w:sz="4" w:space="0" w:color="A5A5A5" w:themeColor="accent3"/>
            </w:tcBorders>
          </w:tcPr>
          <w:p w14:paraId="5FC6427C" w14:textId="77777777" w:rsidR="00D7769F" w:rsidRPr="00174446" w:rsidRDefault="00D7769F" w:rsidP="008D754C">
            <w:pPr>
              <w:pStyle w:val="Default"/>
              <w:rPr>
                <w:sz w:val="23"/>
                <w:szCs w:val="23"/>
              </w:rPr>
            </w:pPr>
            <w:r>
              <w:rPr>
                <w:sz w:val="23"/>
                <w:szCs w:val="23"/>
              </w:rPr>
              <w:t xml:space="preserve">Centre national des permis de conduire (CENAPEC) </w:t>
            </w:r>
          </w:p>
        </w:tc>
        <w:tc>
          <w:tcPr>
            <w:tcW w:w="5387" w:type="dxa"/>
            <w:tcBorders>
              <w:left w:val="single" w:sz="4" w:space="0" w:color="A5A5A5" w:themeColor="accent3"/>
              <w:right w:val="single" w:sz="4" w:space="0" w:color="A5A5A5" w:themeColor="accent3"/>
            </w:tcBorders>
          </w:tcPr>
          <w:p w14:paraId="53F18967" w14:textId="77777777" w:rsidR="00D7769F" w:rsidRPr="00174446" w:rsidRDefault="00D7769F" w:rsidP="008D754C">
            <w:pPr>
              <w:pStyle w:val="Default"/>
              <w:jc w:val="both"/>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Encadrement des cours et des examens de la conduite. </w:t>
            </w:r>
          </w:p>
        </w:tc>
      </w:tr>
      <w:tr w:rsidR="00D7769F" w14:paraId="75CE9A71" w14:textId="77777777" w:rsidTr="008D754C">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3969" w:type="dxa"/>
            <w:tcBorders>
              <w:left w:val="single" w:sz="4" w:space="0" w:color="A5A5A5" w:themeColor="accent3"/>
              <w:right w:val="single" w:sz="4" w:space="0" w:color="A5A5A5" w:themeColor="accent3"/>
            </w:tcBorders>
          </w:tcPr>
          <w:p w14:paraId="1C8C02A8" w14:textId="77777777" w:rsidR="00D7769F" w:rsidRDefault="00D7769F" w:rsidP="008D754C">
            <w:pPr>
              <w:pStyle w:val="Default"/>
              <w:rPr>
                <w:sz w:val="23"/>
                <w:szCs w:val="23"/>
              </w:rPr>
            </w:pPr>
            <w:r>
              <w:rPr>
                <w:sz w:val="23"/>
                <w:szCs w:val="23"/>
              </w:rPr>
              <w:t xml:space="preserve">Etablissement national de contrôle technique automobile (ENACTA) </w:t>
            </w:r>
          </w:p>
        </w:tc>
        <w:tc>
          <w:tcPr>
            <w:tcW w:w="5387" w:type="dxa"/>
            <w:tcBorders>
              <w:left w:val="single" w:sz="4" w:space="0" w:color="A5A5A5" w:themeColor="accent3"/>
              <w:right w:val="single" w:sz="4" w:space="0" w:color="A5A5A5" w:themeColor="accent3"/>
            </w:tcBorders>
          </w:tcPr>
          <w:p w14:paraId="424E981C" w14:textId="77777777" w:rsidR="00D7769F" w:rsidRDefault="00D7769F" w:rsidP="008D754C">
            <w:pPr>
              <w:pStyle w:val="Default"/>
              <w:jc w:val="both"/>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 xml:space="preserve">Contrôle des véhicules. </w:t>
            </w:r>
          </w:p>
          <w:p w14:paraId="5C2E4309" w14:textId="77777777" w:rsidR="00D7769F" w:rsidRDefault="00D7769F" w:rsidP="008D754C">
            <w:pPr>
              <w:pStyle w:val="Default"/>
              <w:jc w:val="both"/>
              <w:cnfStyle w:val="000000100000" w:firstRow="0" w:lastRow="0" w:firstColumn="0" w:lastColumn="0" w:oddVBand="0" w:evenVBand="0" w:oddHBand="1" w:evenHBand="0" w:firstRowFirstColumn="0" w:firstRowLastColumn="0" w:lastRowFirstColumn="0" w:lastRowLastColumn="0"/>
              <w:rPr>
                <w:sz w:val="23"/>
                <w:szCs w:val="23"/>
              </w:rPr>
            </w:pPr>
          </w:p>
        </w:tc>
      </w:tr>
    </w:tbl>
    <w:p w14:paraId="1207C9A7" w14:textId="3B8ECA9A" w:rsidR="00D7769F" w:rsidRPr="004C5B5F" w:rsidRDefault="004C5B5F" w:rsidP="004C5B5F">
      <w:pPr>
        <w:pStyle w:val="Caption"/>
        <w:ind w:firstLine="0"/>
        <w:jc w:val="center"/>
        <w:rPr>
          <w:b/>
          <w:bCs/>
          <w:color w:val="auto"/>
          <w:sz w:val="22"/>
          <w:szCs w:val="32"/>
        </w:rPr>
      </w:pPr>
      <w:bookmarkStart w:id="216" w:name="_Toc11862153"/>
      <w:r w:rsidRPr="004C5B5F">
        <w:rPr>
          <w:b/>
          <w:bCs/>
          <w:color w:val="auto"/>
          <w:sz w:val="22"/>
          <w:szCs w:val="22"/>
        </w:rPr>
        <w:t xml:space="preserve">Tableau 3. </w:t>
      </w:r>
      <w:r w:rsidRPr="004C5B5F">
        <w:rPr>
          <w:b/>
          <w:bCs/>
          <w:color w:val="auto"/>
          <w:sz w:val="22"/>
          <w:szCs w:val="22"/>
        </w:rPr>
        <w:fldChar w:fldCharType="begin"/>
      </w:r>
      <w:r w:rsidRPr="004C5B5F">
        <w:rPr>
          <w:b/>
          <w:bCs/>
          <w:color w:val="auto"/>
          <w:sz w:val="22"/>
          <w:szCs w:val="22"/>
        </w:rPr>
        <w:instrText xml:space="preserve"> SEQ Tableau_3. \* ARABIC </w:instrText>
      </w:r>
      <w:r w:rsidRPr="004C5B5F">
        <w:rPr>
          <w:b/>
          <w:bCs/>
          <w:color w:val="auto"/>
          <w:sz w:val="22"/>
          <w:szCs w:val="22"/>
        </w:rPr>
        <w:fldChar w:fldCharType="separate"/>
      </w:r>
      <w:r w:rsidR="00931C8C">
        <w:rPr>
          <w:b/>
          <w:bCs/>
          <w:noProof/>
          <w:color w:val="auto"/>
          <w:sz w:val="22"/>
          <w:szCs w:val="22"/>
        </w:rPr>
        <w:t>3</w:t>
      </w:r>
      <w:r w:rsidRPr="004C5B5F">
        <w:rPr>
          <w:b/>
          <w:bCs/>
          <w:color w:val="auto"/>
          <w:sz w:val="22"/>
          <w:szCs w:val="22"/>
        </w:rPr>
        <w:fldChar w:fldCharType="end"/>
      </w:r>
      <w:r w:rsidRPr="004C5B5F">
        <w:rPr>
          <w:color w:val="auto"/>
          <w:sz w:val="22"/>
          <w:szCs w:val="22"/>
        </w:rPr>
        <w:t xml:space="preserve"> Les différentes institutions impliquées dans le domaine de la sécurité routière en Algérie </w:t>
      </w:r>
      <w:r w:rsidRPr="00170E15">
        <w:rPr>
          <w:b/>
          <w:bCs/>
          <w:color w:val="auto"/>
          <w:sz w:val="22"/>
          <w:szCs w:val="22"/>
        </w:rPr>
        <w:t>[WEB3]</w:t>
      </w:r>
      <w:bookmarkEnd w:id="216"/>
      <w:r w:rsidR="00170E15">
        <w:rPr>
          <w:b/>
          <w:bCs/>
          <w:color w:val="auto"/>
          <w:sz w:val="22"/>
          <w:szCs w:val="22"/>
        </w:rPr>
        <w:t>.</w:t>
      </w:r>
    </w:p>
    <w:p w14:paraId="2A83BE56" w14:textId="1B29B06D" w:rsidR="005C53D4" w:rsidRDefault="005C53D4" w:rsidP="0056790D">
      <w:pPr>
        <w:ind w:firstLine="0"/>
        <w:rPr>
          <w:b/>
          <w:bCs/>
          <w:szCs w:val="24"/>
        </w:rPr>
      </w:pPr>
    </w:p>
    <w:p w14:paraId="0F7B7086" w14:textId="77777777" w:rsidR="005C53D4" w:rsidRPr="00BF2BCD" w:rsidRDefault="005C53D4" w:rsidP="0056790D">
      <w:pPr>
        <w:ind w:firstLine="0"/>
        <w:rPr>
          <w:b/>
          <w:bCs/>
          <w:sz w:val="22"/>
        </w:rPr>
      </w:pPr>
    </w:p>
    <w:p w14:paraId="4FCFD506" w14:textId="73D0F24B" w:rsidR="00D7769F" w:rsidRDefault="00D7769F" w:rsidP="00635DF2">
      <w:pPr>
        <w:pStyle w:val="Heading1"/>
      </w:pPr>
      <w:bookmarkStart w:id="217" w:name="_Toc11850451"/>
      <w:r w:rsidRPr="005C53D4">
        <w:lastRenderedPageBreak/>
        <w:t>Conclusion</w:t>
      </w:r>
      <w:bookmarkEnd w:id="217"/>
      <w:r w:rsidRPr="00A143DB">
        <w:t xml:space="preserve"> </w:t>
      </w:r>
    </w:p>
    <w:p w14:paraId="732C1A59" w14:textId="77777777" w:rsidR="00D7769F" w:rsidRPr="00631A25" w:rsidRDefault="00D7769F" w:rsidP="005C53D4">
      <w:r>
        <w:t xml:space="preserve">Dans </w:t>
      </w:r>
      <w:r w:rsidRPr="00631A25">
        <w:t>ce chapitre, nous avons présenté le phénomène de l’accidentologie, ses facteurs les plus influents et son impact socio-économique à l’échelle nationale et mondiale.</w:t>
      </w:r>
    </w:p>
    <w:p w14:paraId="7DFBB9FF" w14:textId="77777777" w:rsidR="00D7769F" w:rsidRPr="00631A25" w:rsidRDefault="00D7769F" w:rsidP="005C53D4">
      <w:r w:rsidRPr="00631A25">
        <w:t>En Algérie, la lutte contre ce phénomène fait intervenir plusieurs institutions. Pour que ses dernières puissent remplir leurs rôles efficacement et cibler les actions à entreprendre en matière de sécurité routière, il est important de disposer de données statistiques complètes et centralisées. Mais d’après le CNPRS le formulaire de collecte de données utilisé par les différents intervenants de la sécurité routière n’est pas uniforme et diffère d’une structure à l’autre. Ceci rend l’exploitation des données difficile. Quant à leurs analyses, elles restent limitées et ne se traduisent pas par des identifications précises des causes liées aux accidents enregistrés.</w:t>
      </w:r>
    </w:p>
    <w:p w14:paraId="3D1B5A9B" w14:textId="77777777" w:rsidR="00D7769F" w:rsidRPr="00631A25" w:rsidRDefault="00D7769F" w:rsidP="00631A25">
      <w:pPr>
        <w:ind w:firstLine="540"/>
        <w:rPr>
          <w:szCs w:val="24"/>
        </w:rPr>
      </w:pPr>
      <w:r w:rsidRPr="00631A25">
        <w:rPr>
          <w:szCs w:val="24"/>
        </w:rPr>
        <w:t xml:space="preserve">L’intégration de ces données sur l’insécurité routière au sein d’un environnement uniforme impliquant les décideurs des différentes institutions est la solution envisagée dans le cadre de ce travail. Cette dernière permettra aux décideurs des différents organismes une analyse approfondie personnalisée et une prise de décisions efficaces pour </w:t>
      </w:r>
      <w:r w:rsidRPr="00631A25">
        <w:rPr>
          <w:rFonts w:ascii="Times New Roman" w:hAnsi="Times New Roman" w:cs="Times New Roman"/>
          <w:szCs w:val="24"/>
        </w:rPr>
        <w:t>combattre et réduire l’impact du phénomène de l’accidentologie routière</w:t>
      </w:r>
      <w:r w:rsidRPr="00631A25">
        <w:rPr>
          <w:szCs w:val="24"/>
        </w:rPr>
        <w:t>.</w:t>
      </w:r>
    </w:p>
    <w:p w14:paraId="5D6FC699" w14:textId="77777777" w:rsidR="00D7769F" w:rsidRPr="00631A25" w:rsidRDefault="00D7769F" w:rsidP="00631A25">
      <w:pPr>
        <w:ind w:firstLine="540"/>
        <w:rPr>
          <w:szCs w:val="24"/>
        </w:rPr>
      </w:pPr>
      <w:r w:rsidRPr="00631A25">
        <w:rPr>
          <w:szCs w:val="24"/>
        </w:rPr>
        <w:t>Le chapitre suivant sera consacré à la conception de notre proposition.</w:t>
      </w:r>
    </w:p>
    <w:p w14:paraId="641AD0DA" w14:textId="77777777" w:rsidR="004C0399" w:rsidRDefault="004C0399"/>
    <w:p w14:paraId="557C2EB2" w14:textId="0C3D2E23" w:rsidR="007104A6" w:rsidRDefault="007104A6"/>
    <w:p w14:paraId="221FA532" w14:textId="331136A6" w:rsidR="00886D3D" w:rsidRDefault="00886D3D"/>
    <w:p w14:paraId="6656AEF1" w14:textId="77777777" w:rsidR="00886D3D" w:rsidRDefault="00886D3D"/>
    <w:p w14:paraId="76E11AFF" w14:textId="77777777" w:rsidR="007104A6" w:rsidRDefault="007104A6"/>
    <w:p w14:paraId="007F371A" w14:textId="77777777" w:rsidR="007104A6" w:rsidRDefault="007104A6"/>
    <w:p w14:paraId="3FE2AF4B" w14:textId="77777777" w:rsidR="007104A6" w:rsidRDefault="007104A6"/>
    <w:p w14:paraId="1D97F67A" w14:textId="77777777" w:rsidR="007104A6" w:rsidRDefault="007104A6"/>
    <w:p w14:paraId="05A83845" w14:textId="77777777" w:rsidR="007104A6" w:rsidRDefault="007104A6"/>
    <w:p w14:paraId="45DE9D65" w14:textId="77777777" w:rsidR="007104A6" w:rsidRDefault="007104A6"/>
    <w:p w14:paraId="48266367" w14:textId="2183519C" w:rsidR="007104A6" w:rsidRDefault="007104A6">
      <w:pPr>
        <w:sectPr w:rsidR="007104A6" w:rsidSect="009F616C">
          <w:headerReference w:type="default" r:id="rId61"/>
          <w:type w:val="continuous"/>
          <w:pgSz w:w="11906" w:h="16838" w:code="9"/>
          <w:pgMar w:top="1440" w:right="1440" w:bottom="1440" w:left="1440" w:header="708" w:footer="708" w:gutter="0"/>
          <w:pgNumType w:start="31"/>
          <w:cols w:space="708"/>
          <w:titlePg/>
          <w:docGrid w:linePitch="360"/>
        </w:sectPr>
      </w:pPr>
    </w:p>
    <w:p w14:paraId="2000AD63" w14:textId="38BB701A" w:rsidR="00041144" w:rsidRPr="00CD52AC" w:rsidRDefault="00041144" w:rsidP="00041144">
      <w:pPr>
        <w:spacing w:line="209" w:lineRule="auto"/>
        <w:ind w:left="6120" w:right="-334" w:hanging="1530"/>
        <w:rPr>
          <w:rFonts w:ascii="Times New Roman" w:eastAsia="Times New Roman" w:hAnsi="Times New Roman"/>
          <w:b/>
          <w:sz w:val="372"/>
          <w:vertAlign w:val="subscript"/>
        </w:rPr>
      </w:pPr>
      <w:r>
        <w:rPr>
          <w:rFonts w:ascii="Times New Roman" w:eastAsia="Times New Roman" w:hAnsi="Times New Roman"/>
          <w:b/>
          <w:noProof/>
          <w:sz w:val="372"/>
          <w:vertAlign w:val="subscript"/>
        </w:rPr>
        <w:lastRenderedPageBreak/>
        <w:drawing>
          <wp:anchor distT="0" distB="0" distL="114300" distR="114300" simplePos="0" relativeHeight="251686912" behindDoc="1" locked="0" layoutInCell="0" allowOverlap="1" wp14:anchorId="36881712" wp14:editId="1DE9E715">
            <wp:simplePos x="0" y="0"/>
            <wp:positionH relativeFrom="column">
              <wp:posOffset>3170712</wp:posOffset>
            </wp:positionH>
            <wp:positionV relativeFrom="paragraph">
              <wp:posOffset>773042</wp:posOffset>
            </wp:positionV>
            <wp:extent cx="2828290" cy="1781299"/>
            <wp:effectExtent l="0" t="0" r="0" b="95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5234" cy="1785672"/>
                    </a:xfrm>
                    <a:prstGeom prst="rect">
                      <a:avLst/>
                    </a:prstGeom>
                    <a:noFill/>
                  </pic:spPr>
                </pic:pic>
              </a:graphicData>
            </a:graphic>
            <wp14:sizeRelV relativeFrom="margin">
              <wp14:pctHeight>0</wp14:pctHeight>
            </wp14:sizeRelV>
          </wp:anchor>
        </w:drawing>
      </w:r>
      <w:r w:rsidRPr="00C20D49">
        <w:rPr>
          <w:rFonts w:ascii="Palatino Linotype" w:eastAsia="Palatino Linotype" w:hAnsi="Palatino Linotype"/>
          <w:b/>
          <w:sz w:val="96"/>
          <w:szCs w:val="96"/>
        </w:rPr>
        <w:t>Partie</w:t>
      </w:r>
      <w:r w:rsidRPr="00CD52AC">
        <w:rPr>
          <w:rFonts w:ascii="Times New Roman" w:eastAsia="Times New Roman" w:hAnsi="Times New Roman"/>
        </w:rPr>
        <w:tab/>
      </w:r>
      <w:r>
        <w:rPr>
          <w:rFonts w:ascii="Times New Roman" w:eastAsia="Times New Roman" w:hAnsi="Times New Roman"/>
        </w:rPr>
        <w:t xml:space="preserve">           </w:t>
      </w:r>
      <w:r>
        <w:rPr>
          <w:rFonts w:ascii="Times New Roman" w:eastAsia="Times New Roman" w:hAnsi="Times New Roman"/>
          <w:b/>
          <w:sz w:val="372"/>
          <w:vertAlign w:val="subscript"/>
        </w:rPr>
        <w:t>2</w:t>
      </w:r>
    </w:p>
    <w:p w14:paraId="550883B5" w14:textId="77777777" w:rsidR="00041144" w:rsidRPr="001C479B" w:rsidRDefault="00041144" w:rsidP="00041144">
      <w:r>
        <w:rPr>
          <w:rFonts w:ascii="Times New Roman" w:eastAsia="Times New Roman" w:hAnsi="Times New Roman"/>
          <w:b/>
          <w:noProof/>
          <w:sz w:val="372"/>
          <w:vertAlign w:val="subscript"/>
        </w:rPr>
        <mc:AlternateContent>
          <mc:Choice Requires="wps">
            <w:drawing>
              <wp:anchor distT="4294967295" distB="4294967295" distL="114300" distR="114300" simplePos="0" relativeHeight="251687936" behindDoc="1" locked="0" layoutInCell="0" allowOverlap="1" wp14:anchorId="3152C66E" wp14:editId="4F932D79">
                <wp:simplePos x="0" y="0"/>
                <wp:positionH relativeFrom="column">
                  <wp:posOffset>8255</wp:posOffset>
                </wp:positionH>
                <wp:positionV relativeFrom="paragraph">
                  <wp:posOffset>549909</wp:posOffset>
                </wp:positionV>
                <wp:extent cx="5940425" cy="0"/>
                <wp:effectExtent l="0" t="0" r="22225" b="1905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0425" cy="0"/>
                        </a:xfrm>
                        <a:prstGeom prst="line">
                          <a:avLst/>
                        </a:prstGeom>
                        <a:noFill/>
                        <a:ln w="254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A8A51D" id="Straight Connector 53" o:spid="_x0000_s1026" style="position:absolute;z-index:-251628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5pt,43.3pt" to="468.4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" o:allowincell="f" strokeweight="2pt"/>
            </w:pict>
          </mc:Fallback>
        </mc:AlternateContent>
      </w:r>
    </w:p>
    <w:p w14:paraId="42B1A14D" w14:textId="77777777" w:rsidR="00041144" w:rsidRDefault="00041144" w:rsidP="00041144">
      <w:pPr>
        <w:tabs>
          <w:tab w:val="left" w:pos="2070"/>
        </w:tabs>
        <w:spacing w:line="240" w:lineRule="auto"/>
        <w:rPr>
          <w:rFonts w:ascii="Times New Roman" w:eastAsia="Times New Roman" w:hAnsi="Times New Roman"/>
        </w:rPr>
      </w:pPr>
    </w:p>
    <w:p w14:paraId="3385EC0D" w14:textId="023CB043" w:rsidR="00041144" w:rsidRPr="00E714FE" w:rsidRDefault="009D22B5" w:rsidP="00041144">
      <w:pPr>
        <w:tabs>
          <w:tab w:val="left" w:pos="2070"/>
        </w:tabs>
        <w:spacing w:line="240" w:lineRule="auto"/>
        <w:jc w:val="center"/>
        <w:rPr>
          <w:rFonts w:ascii="Palatino Linotype" w:hAnsi="Palatino Linotype" w:cstheme="majorBidi"/>
          <w:b/>
          <w:bCs/>
          <w:sz w:val="72"/>
          <w:szCs w:val="72"/>
        </w:rPr>
      </w:pPr>
      <w:r>
        <w:rPr>
          <w:rFonts w:ascii="Palatino Linotype" w:hAnsi="Palatino Linotype" w:cstheme="majorBidi"/>
          <w:b/>
          <w:bCs/>
          <w:sz w:val="72"/>
          <w:szCs w:val="72"/>
        </w:rPr>
        <w:t>Contribution</w:t>
      </w:r>
    </w:p>
    <w:p w14:paraId="33BD89D6" w14:textId="77777777" w:rsidR="00041144" w:rsidRPr="00312C2F" w:rsidRDefault="00041144" w:rsidP="00041144">
      <w:pPr>
        <w:spacing w:line="360" w:lineRule="auto"/>
        <w:rPr>
          <w:rFonts w:ascii="Times New Roman" w:eastAsia="Times New Roman" w:hAnsi="Times New Roman"/>
        </w:rPr>
      </w:pPr>
      <w:r>
        <w:rPr>
          <w:rFonts w:ascii="Palatino Linotype" w:eastAsia="Palatino Linotype" w:hAnsi="Palatino Linotype"/>
          <w:b/>
          <w:noProof/>
          <w:sz w:val="72"/>
        </w:rPr>
        <mc:AlternateContent>
          <mc:Choice Requires="wps">
            <w:drawing>
              <wp:anchor distT="4294967295" distB="4294967295" distL="114300" distR="114300" simplePos="0" relativeHeight="251685888" behindDoc="1" locked="0" layoutInCell="0" allowOverlap="1" wp14:anchorId="5C4447AF" wp14:editId="427EDE6A">
                <wp:simplePos x="0" y="0"/>
                <wp:positionH relativeFrom="column">
                  <wp:posOffset>12700</wp:posOffset>
                </wp:positionH>
                <wp:positionV relativeFrom="paragraph">
                  <wp:posOffset>82549</wp:posOffset>
                </wp:positionV>
                <wp:extent cx="5939790" cy="0"/>
                <wp:effectExtent l="0" t="0" r="22860" b="1905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9790" cy="0"/>
                        </a:xfrm>
                        <a:prstGeom prst="line">
                          <a:avLst/>
                        </a:prstGeom>
                        <a:noFill/>
                        <a:ln w="2556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EFC98" id="Straight Connector 54" o:spid="_x0000_s1026" style="position:absolute;z-index:-251630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6.5pt" to="468.7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" o:allowincell="f" strokeweight=".71014mm"/>
            </w:pict>
          </mc:Fallback>
        </mc:AlternateContent>
      </w:r>
    </w:p>
    <w:p w14:paraId="095DABCA" w14:textId="77777777" w:rsidR="00041144" w:rsidRDefault="00041144" w:rsidP="00041144">
      <w:pPr>
        <w:pStyle w:val="Heading1"/>
        <w:numPr>
          <w:ilvl w:val="0"/>
          <w:numId w:val="0"/>
        </w:numPr>
        <w:ind w:left="432"/>
      </w:pPr>
    </w:p>
    <w:p w14:paraId="69941E13" w14:textId="77777777" w:rsidR="00041144" w:rsidRDefault="00041144" w:rsidP="00041144"/>
    <w:p w14:paraId="7252B9DB" w14:textId="77777777" w:rsidR="00041144" w:rsidRDefault="00041144" w:rsidP="00041144"/>
    <w:p w14:paraId="6AB10988" w14:textId="77777777" w:rsidR="00041144" w:rsidRDefault="00041144" w:rsidP="00041144"/>
    <w:p w14:paraId="24C793BB" w14:textId="77777777" w:rsidR="00041144" w:rsidRDefault="00041144" w:rsidP="00041144"/>
    <w:p w14:paraId="177B20F0" w14:textId="77777777" w:rsidR="00041144" w:rsidRDefault="00041144" w:rsidP="00041144"/>
    <w:p w14:paraId="69AB4CE9" w14:textId="7B04E68A" w:rsidR="00041144" w:rsidRDefault="00041144" w:rsidP="00041144"/>
    <w:p w14:paraId="060D34FF" w14:textId="43B6CDAA" w:rsidR="00094846" w:rsidRDefault="00094846" w:rsidP="00041144"/>
    <w:p w14:paraId="56FCC0FB" w14:textId="39844F4D" w:rsidR="00094846" w:rsidRDefault="00094846" w:rsidP="00041144"/>
    <w:p w14:paraId="23E308F4" w14:textId="77777777" w:rsidR="00094846" w:rsidRDefault="00094846" w:rsidP="00041144"/>
    <w:p w14:paraId="6BB2698C" w14:textId="77777777" w:rsidR="00041144" w:rsidRDefault="00041144" w:rsidP="00041144"/>
    <w:p w14:paraId="75ECF27D" w14:textId="77777777" w:rsidR="00EA33FF" w:rsidRDefault="00EA33FF"/>
    <w:p w14:paraId="3D053136" w14:textId="08490FB9" w:rsidR="007104A6" w:rsidRDefault="007104A6">
      <w:pPr>
        <w:sectPr w:rsidR="007104A6" w:rsidSect="002169B9">
          <w:headerReference w:type="default" r:id="rId62"/>
          <w:type w:val="continuous"/>
          <w:pgSz w:w="11906" w:h="16838" w:code="9"/>
          <w:pgMar w:top="1440" w:right="1440" w:bottom="1440" w:left="1440" w:header="708" w:footer="708" w:gutter="0"/>
          <w:cols w:space="708"/>
          <w:titlePg/>
          <w:docGrid w:linePitch="360"/>
        </w:sectPr>
      </w:pPr>
    </w:p>
    <w:p w14:paraId="19F65CC8" w14:textId="045CE68A" w:rsidR="00094846" w:rsidRPr="00A143DB" w:rsidRDefault="00094846" w:rsidP="00094846">
      <w:pPr>
        <w:spacing w:line="209" w:lineRule="auto"/>
        <w:ind w:left="6066" w:right="-576" w:hanging="2556"/>
        <w:rPr>
          <w:rFonts w:ascii="Times New Roman" w:hAnsi="Times New Roman" w:cs="Times New Roman"/>
        </w:rPr>
      </w:pPr>
      <w:r w:rsidRPr="00E05834">
        <w:rPr>
          <w:rFonts w:ascii="Times New Roman" w:eastAsia="Times New Roman" w:hAnsi="Times New Roman" w:cs="Times New Roman"/>
          <w:b/>
          <w:noProof/>
          <w:sz w:val="372"/>
          <w:vertAlign w:val="subscript"/>
        </w:rPr>
        <w:lastRenderedPageBreak/>
        <w:drawing>
          <wp:anchor distT="0" distB="0" distL="114300" distR="114300" simplePos="0" relativeHeight="251726848" behindDoc="1" locked="0" layoutInCell="0" allowOverlap="1" wp14:anchorId="1B52301D" wp14:editId="3B0C78A4">
            <wp:simplePos x="0" y="0"/>
            <wp:positionH relativeFrom="column">
              <wp:posOffset>4502150</wp:posOffset>
            </wp:positionH>
            <wp:positionV relativeFrom="paragraph">
              <wp:posOffset>508000</wp:posOffset>
            </wp:positionV>
            <wp:extent cx="1315085" cy="1155700"/>
            <wp:effectExtent l="0" t="0" r="0" b="635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3305"/>
                    <a:stretch/>
                  </pic:blipFill>
                  <pic:spPr bwMode="auto">
                    <a:xfrm>
                      <a:off x="0" y="0"/>
                      <a:ext cx="1315085" cy="115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5ECE">
        <w:rPr>
          <w:rFonts w:ascii="Palatino Linotype" w:eastAsia="Palatino Linotype" w:hAnsi="Palatino Linotype"/>
          <w:b/>
          <w:sz w:val="84"/>
          <w:szCs w:val="84"/>
        </w:rPr>
        <w:t>Chapitre</w:t>
      </w:r>
      <w:r>
        <w:rPr>
          <w:rFonts w:ascii="Times New Roman" w:eastAsia="Times New Roman" w:hAnsi="Times New Roman"/>
        </w:rPr>
        <w:t xml:space="preserve">     </w:t>
      </w:r>
      <w:r w:rsidRPr="00595C2A">
        <w:rPr>
          <w:rFonts w:ascii="Times New Roman" w:eastAsia="Times New Roman" w:hAnsi="Times New Roman"/>
          <w:b/>
          <w:sz w:val="260"/>
          <w:szCs w:val="10"/>
          <w:vertAlign w:val="subscript"/>
        </w:rPr>
        <w:t>I</w:t>
      </w:r>
      <w:r>
        <w:rPr>
          <w:rFonts w:ascii="Times New Roman" w:eastAsia="Times New Roman" w:hAnsi="Times New Roman"/>
          <w:b/>
          <w:sz w:val="260"/>
          <w:szCs w:val="10"/>
          <w:vertAlign w:val="subscript"/>
        </w:rPr>
        <w:t>V</w:t>
      </w:r>
    </w:p>
    <w:p w14:paraId="72C3B0FE" w14:textId="2F8BB236" w:rsidR="00E1537F" w:rsidRPr="00884B4D" w:rsidRDefault="00E1537F" w:rsidP="00E1537F"/>
    <w:p w14:paraId="586A03B2" w14:textId="77777777" w:rsidR="00E1537F" w:rsidRPr="00884B4D" w:rsidRDefault="00E1537F" w:rsidP="00E1537F">
      <w:pPr>
        <w:tabs>
          <w:tab w:val="left" w:pos="2070"/>
        </w:tabs>
        <w:spacing w:line="240" w:lineRule="auto"/>
        <w:rPr>
          <w:rFonts w:ascii="Times New Roman" w:eastAsia="Times New Roman" w:hAnsi="Times New Roman"/>
        </w:rPr>
      </w:pPr>
    </w:p>
    <w:p w14:paraId="761CB494" w14:textId="1BFE2CAC" w:rsidR="00E1537F" w:rsidRPr="00884B4D" w:rsidRDefault="00E1537F" w:rsidP="00A17D9C">
      <w:pPr>
        <w:pBdr>
          <w:top w:val="single" w:sz="24" w:space="1" w:color="auto"/>
          <w:bottom w:val="single" w:sz="24" w:space="1" w:color="auto"/>
        </w:pBdr>
        <w:tabs>
          <w:tab w:val="left" w:pos="2070"/>
        </w:tabs>
        <w:spacing w:line="240" w:lineRule="auto"/>
        <w:ind w:firstLine="0"/>
        <w:jc w:val="center"/>
        <w:rPr>
          <w:rFonts w:ascii="Palatino Linotype" w:hAnsi="Palatino Linotype" w:cstheme="majorBidi"/>
          <w:b/>
          <w:bCs/>
          <w:sz w:val="72"/>
          <w:szCs w:val="72"/>
        </w:rPr>
      </w:pPr>
      <w:r w:rsidRPr="00884B4D">
        <w:rPr>
          <w:rFonts w:ascii="Palatino Linotype" w:hAnsi="Palatino Linotype" w:cstheme="majorBidi"/>
          <w:b/>
          <w:bCs/>
          <w:sz w:val="72"/>
          <w:szCs w:val="72"/>
        </w:rPr>
        <w:t>C</w:t>
      </w:r>
      <w:r w:rsidR="00596518">
        <w:rPr>
          <w:rFonts w:ascii="Palatino Linotype" w:hAnsi="Palatino Linotype" w:cstheme="majorBidi"/>
          <w:b/>
          <w:bCs/>
          <w:sz w:val="72"/>
          <w:szCs w:val="72"/>
        </w:rPr>
        <w:t>onception</w:t>
      </w:r>
    </w:p>
    <w:p w14:paraId="464887B4" w14:textId="0CEB0782" w:rsidR="00E1537F" w:rsidRPr="00884B4D" w:rsidRDefault="00E1537F" w:rsidP="00E1537F">
      <w:pPr>
        <w:spacing w:line="360" w:lineRule="auto"/>
        <w:rPr>
          <w:rFonts w:ascii="Times New Roman" w:eastAsia="Times New Roman" w:hAnsi="Times New Roman"/>
        </w:rPr>
      </w:pPr>
    </w:p>
    <w:p w14:paraId="678ADAA2" w14:textId="77777777" w:rsidR="00E1537F" w:rsidRPr="00884B4D" w:rsidRDefault="00E1537F" w:rsidP="00E1537F">
      <w:pPr>
        <w:pStyle w:val="Default"/>
        <w:rPr>
          <w:b/>
        </w:rPr>
      </w:pPr>
    </w:p>
    <w:p w14:paraId="54F25550" w14:textId="77777777" w:rsidR="00E1537F" w:rsidRPr="00884B4D" w:rsidRDefault="00E1537F" w:rsidP="00E1537F">
      <w:pPr>
        <w:pStyle w:val="Default"/>
        <w:rPr>
          <w:b/>
        </w:rPr>
      </w:pPr>
    </w:p>
    <w:p w14:paraId="6FBFBD72" w14:textId="77777777" w:rsidR="00E1537F" w:rsidRPr="00884B4D" w:rsidRDefault="00E1537F" w:rsidP="00E1537F">
      <w:pPr>
        <w:pStyle w:val="Default"/>
        <w:rPr>
          <w:b/>
        </w:rPr>
      </w:pPr>
    </w:p>
    <w:p w14:paraId="29D3A105" w14:textId="77777777" w:rsidR="00E1537F" w:rsidRPr="00884B4D" w:rsidRDefault="00E1537F" w:rsidP="00E1537F">
      <w:pPr>
        <w:pStyle w:val="Default"/>
        <w:rPr>
          <w:b/>
        </w:rPr>
      </w:pPr>
    </w:p>
    <w:p w14:paraId="36D51828" w14:textId="77777777" w:rsidR="00E1537F" w:rsidRPr="00884B4D" w:rsidRDefault="00E1537F" w:rsidP="00E1537F">
      <w:pPr>
        <w:pStyle w:val="Default"/>
        <w:rPr>
          <w:b/>
        </w:rPr>
      </w:pPr>
    </w:p>
    <w:p w14:paraId="280C7A1E" w14:textId="77777777" w:rsidR="00E1537F" w:rsidRPr="00884B4D" w:rsidRDefault="00E1537F" w:rsidP="00E1537F">
      <w:pPr>
        <w:pStyle w:val="Default"/>
        <w:rPr>
          <w:b/>
        </w:rPr>
      </w:pPr>
    </w:p>
    <w:p w14:paraId="01B5A499" w14:textId="77777777" w:rsidR="00E1537F" w:rsidRPr="00884B4D" w:rsidRDefault="00E1537F" w:rsidP="00E1537F">
      <w:pPr>
        <w:pStyle w:val="Default"/>
        <w:rPr>
          <w:b/>
        </w:rPr>
      </w:pPr>
    </w:p>
    <w:p w14:paraId="307830F0" w14:textId="77777777" w:rsidR="00E1537F" w:rsidRPr="00094846" w:rsidRDefault="00E1537F" w:rsidP="00E1537F">
      <w:pPr>
        <w:pStyle w:val="Default"/>
        <w:rPr>
          <w:b/>
        </w:rPr>
      </w:pPr>
    </w:p>
    <w:p w14:paraId="0DFA393D" w14:textId="77777777" w:rsidR="00E1537F" w:rsidRPr="00884B4D" w:rsidRDefault="00E1537F" w:rsidP="00E1537F">
      <w:pPr>
        <w:pStyle w:val="Default"/>
        <w:rPr>
          <w:b/>
        </w:rPr>
      </w:pPr>
    </w:p>
    <w:p w14:paraId="53729FAB" w14:textId="77777777" w:rsidR="00E1537F" w:rsidRPr="00884B4D" w:rsidRDefault="00E1537F" w:rsidP="00E1537F">
      <w:pPr>
        <w:pStyle w:val="Default"/>
        <w:rPr>
          <w:b/>
        </w:rPr>
      </w:pPr>
    </w:p>
    <w:p w14:paraId="6F643A09" w14:textId="77777777" w:rsidR="00E1537F" w:rsidRPr="00884B4D" w:rsidRDefault="00E1537F" w:rsidP="00E1537F">
      <w:pPr>
        <w:pStyle w:val="Default"/>
        <w:rPr>
          <w:b/>
        </w:rPr>
      </w:pPr>
    </w:p>
    <w:p w14:paraId="73136014" w14:textId="77777777" w:rsidR="00E1537F" w:rsidRPr="00884B4D" w:rsidRDefault="00E1537F" w:rsidP="00E1537F">
      <w:pPr>
        <w:pStyle w:val="Default"/>
        <w:rPr>
          <w:b/>
        </w:rPr>
      </w:pPr>
    </w:p>
    <w:p w14:paraId="4959E65C" w14:textId="77777777" w:rsidR="00E1537F" w:rsidRPr="00884B4D" w:rsidRDefault="00E1537F" w:rsidP="00E1537F">
      <w:pPr>
        <w:pStyle w:val="Default"/>
        <w:rPr>
          <w:b/>
        </w:rPr>
      </w:pPr>
    </w:p>
    <w:p w14:paraId="18E74472" w14:textId="77777777" w:rsidR="00E1537F" w:rsidRPr="00884B4D" w:rsidRDefault="00E1537F" w:rsidP="00E1537F">
      <w:pPr>
        <w:pStyle w:val="Default"/>
        <w:rPr>
          <w:b/>
        </w:rPr>
      </w:pPr>
    </w:p>
    <w:p w14:paraId="7B3987E7" w14:textId="77777777" w:rsidR="00E1537F" w:rsidRPr="00884B4D" w:rsidRDefault="00E1537F" w:rsidP="00E1537F">
      <w:pPr>
        <w:pStyle w:val="Default"/>
        <w:rPr>
          <w:b/>
        </w:rPr>
      </w:pPr>
    </w:p>
    <w:p w14:paraId="691F957D" w14:textId="77777777" w:rsidR="00E1537F" w:rsidRPr="00884B4D" w:rsidRDefault="00E1537F" w:rsidP="00E1537F">
      <w:pPr>
        <w:pStyle w:val="Default"/>
        <w:rPr>
          <w:b/>
        </w:rPr>
      </w:pPr>
    </w:p>
    <w:p w14:paraId="7BB6BDE3" w14:textId="77777777" w:rsidR="00E1537F" w:rsidRPr="00884B4D" w:rsidRDefault="00E1537F" w:rsidP="00E1537F">
      <w:pPr>
        <w:pStyle w:val="Default"/>
        <w:rPr>
          <w:b/>
        </w:rPr>
      </w:pPr>
    </w:p>
    <w:p w14:paraId="2C9FB9BB" w14:textId="500D5B11" w:rsidR="00E1537F" w:rsidRDefault="00E1537F" w:rsidP="00E1537F">
      <w:pPr>
        <w:pStyle w:val="Default"/>
        <w:rPr>
          <w:b/>
        </w:rPr>
      </w:pPr>
    </w:p>
    <w:p w14:paraId="2B6B6D00" w14:textId="38AF8B60" w:rsidR="00925157" w:rsidRDefault="00925157" w:rsidP="00E1537F">
      <w:pPr>
        <w:pStyle w:val="Default"/>
        <w:rPr>
          <w:b/>
        </w:rPr>
      </w:pPr>
    </w:p>
    <w:p w14:paraId="4182C24F" w14:textId="506521C5" w:rsidR="00A658C2" w:rsidRDefault="00A658C2" w:rsidP="00E1537F">
      <w:pPr>
        <w:pStyle w:val="Default"/>
        <w:rPr>
          <w:b/>
        </w:rPr>
      </w:pPr>
    </w:p>
    <w:p w14:paraId="52CD70EF" w14:textId="2E727005" w:rsidR="00A658C2" w:rsidRDefault="00A658C2" w:rsidP="00E1537F">
      <w:pPr>
        <w:pStyle w:val="Default"/>
        <w:rPr>
          <w:b/>
        </w:rPr>
      </w:pPr>
    </w:p>
    <w:p w14:paraId="77403892" w14:textId="75C72130" w:rsidR="00A658C2" w:rsidRDefault="00A658C2" w:rsidP="00E1537F">
      <w:pPr>
        <w:pStyle w:val="Default"/>
        <w:rPr>
          <w:b/>
        </w:rPr>
      </w:pPr>
    </w:p>
    <w:p w14:paraId="73511ADB" w14:textId="77777777" w:rsidR="00A658C2" w:rsidRDefault="00A658C2" w:rsidP="00E1537F">
      <w:pPr>
        <w:pStyle w:val="Default"/>
        <w:rPr>
          <w:b/>
        </w:rPr>
      </w:pPr>
    </w:p>
    <w:p w14:paraId="0D251EB8" w14:textId="64181EFB" w:rsidR="00925157" w:rsidRDefault="00925157" w:rsidP="00E1537F">
      <w:pPr>
        <w:pStyle w:val="Default"/>
        <w:rPr>
          <w:b/>
        </w:rPr>
      </w:pPr>
    </w:p>
    <w:p w14:paraId="0C696E7C" w14:textId="43C042B8" w:rsidR="00925157" w:rsidRDefault="00925157" w:rsidP="00E1537F">
      <w:pPr>
        <w:pStyle w:val="Default"/>
        <w:rPr>
          <w:b/>
        </w:rPr>
      </w:pPr>
    </w:p>
    <w:p w14:paraId="41CC651C" w14:textId="47D7EE27" w:rsidR="00925157" w:rsidRDefault="00925157" w:rsidP="00E1537F">
      <w:pPr>
        <w:pStyle w:val="Default"/>
        <w:rPr>
          <w:b/>
        </w:rPr>
      </w:pPr>
    </w:p>
    <w:p w14:paraId="41D82922" w14:textId="77777777" w:rsidR="009D22B5" w:rsidRPr="00884B4D" w:rsidRDefault="009D22B5" w:rsidP="00E1537F">
      <w:pPr>
        <w:pStyle w:val="Default"/>
        <w:rPr>
          <w:b/>
        </w:rPr>
      </w:pPr>
    </w:p>
    <w:p w14:paraId="06A515FA" w14:textId="4E60899C" w:rsidR="00E1537F" w:rsidRPr="00884B4D" w:rsidRDefault="00E1537F" w:rsidP="00B32DF3">
      <w:pPr>
        <w:pStyle w:val="Heading1"/>
        <w:numPr>
          <w:ilvl w:val="0"/>
          <w:numId w:val="44"/>
        </w:numPr>
      </w:pPr>
      <w:bookmarkStart w:id="218" w:name="_Toc11850452"/>
      <w:r w:rsidRPr="003A3341">
        <w:lastRenderedPageBreak/>
        <w:t>Introduction</w:t>
      </w:r>
      <w:bookmarkEnd w:id="218"/>
      <w:r w:rsidRPr="00884B4D">
        <w:t xml:space="preserve"> </w:t>
      </w:r>
    </w:p>
    <w:p w14:paraId="0648BF89" w14:textId="77777777" w:rsidR="00E1537F" w:rsidRPr="00884B4D" w:rsidRDefault="00E1537F" w:rsidP="003A3341">
      <w:r w:rsidRPr="00884B4D">
        <w:t>Combattre le phénomène de l’accidentologie et réduire le nombre important de victimes qu’il implique, nécessite une étude approfondie pour explorer les facteurs influant sur ce phénomène afin d’extraire tous les indicateurs pertinents pour une prise de décision rapide et efficace.</w:t>
      </w:r>
    </w:p>
    <w:p w14:paraId="2FE8A896" w14:textId="77777777" w:rsidR="00E1537F" w:rsidRDefault="00E1537F" w:rsidP="003A3341">
      <w:pPr>
        <w:rPr>
          <w:color w:val="000000"/>
        </w:rPr>
      </w:pPr>
      <w:r w:rsidRPr="00884B4D">
        <w:t xml:space="preserve">Ce chapitre sera consacré à la conception </w:t>
      </w:r>
      <w:r w:rsidRPr="00884B4D">
        <w:rPr>
          <w:color w:val="000000"/>
        </w:rPr>
        <w:t>de notre système de personnalisation d’un entrepôt de données spatiales dédié au phénomène étudié.</w:t>
      </w:r>
      <w:r w:rsidRPr="00884B4D">
        <w:t xml:space="preserve"> L’EDS que nous exploitons dans ce travail a été mis en œuvre dans le cadre du projet </w:t>
      </w:r>
      <w:r w:rsidRPr="000737E9">
        <w:rPr>
          <w:b/>
          <w:bCs/>
        </w:rPr>
        <w:t xml:space="preserve">CNEPRU </w:t>
      </w:r>
      <w:r w:rsidRPr="000737E9">
        <w:rPr>
          <w:rFonts w:ascii="Times New Roman" w:hAnsi="Times New Roman" w:cs="Times New Roman"/>
          <w:b/>
          <w:bCs/>
        </w:rPr>
        <w:t>N</w:t>
      </w:r>
      <w:r w:rsidRPr="000737E9">
        <w:rPr>
          <w:rFonts w:ascii="Times New Roman" w:hAnsi="Times New Roman" w:cs="Times New Roman"/>
          <w:b/>
          <w:bCs/>
          <w:color w:val="222222"/>
          <w:shd w:val="clear" w:color="auto" w:fill="FFFFFF"/>
        </w:rPr>
        <w:t>°</w:t>
      </w:r>
      <w:r w:rsidRPr="000737E9">
        <w:rPr>
          <w:rFonts w:ascii="Calibri" w:hAnsi="Calibri" w:cs="Calibri"/>
          <w:b/>
          <w:bCs/>
          <w:color w:val="000000"/>
          <w:shd w:val="clear" w:color="auto" w:fill="FFFFFF"/>
        </w:rPr>
        <w:t xml:space="preserve"> </w:t>
      </w:r>
      <w:r w:rsidRPr="000737E9">
        <w:rPr>
          <w:rFonts w:ascii="Times New Roman" w:hAnsi="Times New Roman" w:cs="Times New Roman"/>
          <w:b/>
          <w:bCs/>
          <w:color w:val="000000"/>
          <w:shd w:val="clear" w:color="auto" w:fill="FFFFFF"/>
        </w:rPr>
        <w:t>C00L07UN160420150001</w:t>
      </w:r>
      <w:r>
        <w:rPr>
          <w:rStyle w:val="FootnoteReference"/>
          <w:rFonts w:ascii="Times New Roman" w:eastAsia="Times New Roman" w:hAnsi="Times New Roman" w:cs="Times New Roman"/>
          <w:bCs/>
          <w:szCs w:val="24"/>
        </w:rPr>
        <w:footnoteReference w:id="4"/>
      </w:r>
      <w:r w:rsidRPr="00884B4D">
        <w:rPr>
          <w:rFonts w:ascii="Times New Roman" w:eastAsia="Times New Roman" w:hAnsi="Times New Roman" w:cs="Times New Roman"/>
          <w:bCs/>
          <w:szCs w:val="24"/>
        </w:rPr>
        <w:t>.</w:t>
      </w:r>
      <w:r w:rsidRPr="00884B4D">
        <w:rPr>
          <w:color w:val="000000"/>
        </w:rPr>
        <w:t xml:space="preserve"> </w:t>
      </w:r>
      <w:r w:rsidRPr="00884B4D">
        <w:t>A cet effet</w:t>
      </w:r>
      <w:r w:rsidRPr="00884B4D">
        <w:rPr>
          <w:color w:val="000000"/>
        </w:rPr>
        <w:t xml:space="preserve">, ce chapitre sera réalisé en </w:t>
      </w:r>
      <w:r>
        <w:rPr>
          <w:color w:val="000000"/>
        </w:rPr>
        <w:t>deux</w:t>
      </w:r>
      <w:r w:rsidRPr="00884B4D">
        <w:rPr>
          <w:color w:val="000000"/>
        </w:rPr>
        <w:t xml:space="preserve"> phases, dans la première phase nous revenons sur l’EDS proposé dans </w:t>
      </w:r>
      <w:r>
        <w:rPr>
          <w:color w:val="000000"/>
        </w:rPr>
        <w:t xml:space="preserve">le projet </w:t>
      </w:r>
      <w:r w:rsidRPr="00A16BCA">
        <w:rPr>
          <w:rFonts w:ascii="Times New Roman" w:hAnsi="Times New Roman" w:cs="Times New Roman"/>
          <w:color w:val="000000"/>
          <w:shd w:val="clear" w:color="auto" w:fill="FFFFFF"/>
        </w:rPr>
        <w:t>CNEPRU</w:t>
      </w:r>
      <w:r>
        <w:rPr>
          <w:color w:val="000000"/>
        </w:rPr>
        <w:t xml:space="preserve"> et </w:t>
      </w:r>
      <w:r w:rsidRPr="00884B4D">
        <w:rPr>
          <w:color w:val="000000"/>
        </w:rPr>
        <w:t xml:space="preserve">présenterons les </w:t>
      </w:r>
      <w:r w:rsidRPr="00884B4D">
        <w:t xml:space="preserve">modifications </w:t>
      </w:r>
      <w:r w:rsidRPr="00884B4D">
        <w:rPr>
          <w:color w:val="000000"/>
        </w:rPr>
        <w:t xml:space="preserve">apportées à cet EDS et dans la </w:t>
      </w:r>
      <w:r>
        <w:rPr>
          <w:color w:val="000000"/>
        </w:rPr>
        <w:t>seconde</w:t>
      </w:r>
      <w:r w:rsidRPr="00884B4D">
        <w:rPr>
          <w:color w:val="000000"/>
        </w:rPr>
        <w:t xml:space="preserve"> phase nous aborderons l’essentiel de notre contribution : nous proposerons notre approche de personnalisation basée sur les techniques d’apprentissage en choisissant une des techniques présentées dans la partie état de l’art.</w:t>
      </w:r>
    </w:p>
    <w:p w14:paraId="0B9856B7" w14:textId="2FD2CB6C" w:rsidR="00E1537F" w:rsidRPr="00884B4D" w:rsidRDefault="00E1537F" w:rsidP="003A3341">
      <w:pPr>
        <w:pStyle w:val="Heading1"/>
      </w:pPr>
      <w:bookmarkStart w:id="219" w:name="_Toc11850453"/>
      <w:r w:rsidRPr="00884B4D">
        <w:t xml:space="preserve">Conception </w:t>
      </w:r>
      <w:r w:rsidRPr="003A3341">
        <w:t>de</w:t>
      </w:r>
      <w:r w:rsidRPr="00884B4D">
        <w:t xml:space="preserve"> l’EDS</w:t>
      </w:r>
      <w:bookmarkEnd w:id="219"/>
      <w:r w:rsidRPr="00884B4D">
        <w:t xml:space="preserve"> </w:t>
      </w:r>
    </w:p>
    <w:p w14:paraId="6E43643F" w14:textId="77777777" w:rsidR="00E1537F" w:rsidRPr="00884B4D" w:rsidRDefault="00E1537F" w:rsidP="003A3341">
      <w:r w:rsidRPr="00884B4D">
        <w:t xml:space="preserve">Un entrepôt de données est construit à partir d'un schéma source. L’étude des sources de données et des modèles ont été proposés par </w:t>
      </w:r>
      <w:r w:rsidRPr="00884B4D">
        <w:rPr>
          <w:rFonts w:ascii="Times New Roman" w:eastAsia="Times New Roman" w:hAnsi="Times New Roman" w:cs="Times New Roman"/>
          <w:b/>
          <w:bCs/>
          <w:szCs w:val="24"/>
        </w:rPr>
        <w:t>[Meziani et Gouria,2018]</w:t>
      </w:r>
      <w:r>
        <w:rPr>
          <w:rFonts w:ascii="Times New Roman" w:eastAsia="Times New Roman" w:hAnsi="Times New Roman" w:cs="Times New Roman"/>
          <w:b/>
          <w:bCs/>
          <w:szCs w:val="24"/>
        </w:rPr>
        <w:t xml:space="preserve"> </w:t>
      </w:r>
      <w:r w:rsidRPr="007F3456">
        <w:rPr>
          <w:rFonts w:ascii="Times New Roman" w:eastAsia="Times New Roman" w:hAnsi="Times New Roman" w:cs="Times New Roman"/>
          <w:szCs w:val="24"/>
        </w:rPr>
        <w:t>et qu</w:t>
      </w:r>
      <w:r>
        <w:rPr>
          <w:rFonts w:ascii="Times New Roman" w:eastAsia="Times New Roman" w:hAnsi="Times New Roman" w:cs="Times New Roman"/>
          <w:szCs w:val="24"/>
        </w:rPr>
        <w:t>i</w:t>
      </w:r>
      <w:r w:rsidRPr="007F3456">
        <w:rPr>
          <w:rFonts w:ascii="Times New Roman" w:eastAsia="Times New Roman" w:hAnsi="Times New Roman" w:cs="Times New Roman"/>
          <w:szCs w:val="24"/>
        </w:rPr>
        <w:t xml:space="preserve"> </w:t>
      </w:r>
      <w:r>
        <w:rPr>
          <w:rFonts w:ascii="Times New Roman" w:eastAsia="Times New Roman" w:hAnsi="Times New Roman" w:cs="Times New Roman"/>
          <w:szCs w:val="24"/>
        </w:rPr>
        <w:t>sont</w:t>
      </w:r>
      <w:r w:rsidRPr="007F3456">
        <w:rPr>
          <w:rFonts w:ascii="Times New Roman" w:eastAsia="Times New Roman" w:hAnsi="Times New Roman" w:cs="Times New Roman"/>
          <w:szCs w:val="24"/>
        </w:rPr>
        <w:t xml:space="preserve"> présentés dans l’annexe </w:t>
      </w:r>
      <w:r w:rsidRPr="00CF1777">
        <w:rPr>
          <w:rFonts w:ascii="Times New Roman" w:eastAsia="Times New Roman" w:hAnsi="Times New Roman" w:cs="Times New Roman"/>
          <w:szCs w:val="24"/>
        </w:rPr>
        <w:t xml:space="preserve">A. </w:t>
      </w:r>
      <w:r w:rsidRPr="00884B4D">
        <w:t xml:space="preserve"> </w:t>
      </w:r>
      <w:r>
        <w:t>N</w:t>
      </w:r>
      <w:r w:rsidRPr="00884B4D">
        <w:t xml:space="preserve">ous avons apporté quelques modifications </w:t>
      </w:r>
      <w:r>
        <w:t xml:space="preserve">au schéma source ainsi qu’aux différents modèles conceptuels de l’EDS </w:t>
      </w:r>
      <w:r w:rsidRPr="00884B4D">
        <w:t>que nous</w:t>
      </w:r>
      <w:r w:rsidRPr="00884B4D">
        <w:rPr>
          <w:rFonts w:eastAsiaTheme="majorEastAsia" w:cstheme="majorBidi"/>
          <w:b/>
          <w:sz w:val="32"/>
          <w:szCs w:val="32"/>
        </w:rPr>
        <w:t xml:space="preserve"> </w:t>
      </w:r>
      <w:r w:rsidRPr="00884B4D">
        <w:t>présentons dans ce qui suit</w:t>
      </w:r>
      <w:r>
        <w:t>.</w:t>
      </w:r>
    </w:p>
    <w:p w14:paraId="2A69C6D0" w14:textId="30FE2E61" w:rsidR="00E1537F" w:rsidRPr="00884B4D" w:rsidRDefault="00E1537F" w:rsidP="003A3341">
      <w:pPr>
        <w:pStyle w:val="Heading2"/>
      </w:pPr>
      <w:bookmarkStart w:id="220" w:name="_Toc11850454"/>
      <w:r w:rsidRPr="003A3341">
        <w:t>Source</w:t>
      </w:r>
      <w:r w:rsidRPr="00884B4D">
        <w:t xml:space="preserve"> de données</w:t>
      </w:r>
      <w:bookmarkEnd w:id="220"/>
      <w:r w:rsidRPr="00884B4D">
        <w:t xml:space="preserve"> </w:t>
      </w:r>
    </w:p>
    <w:p w14:paraId="36FCF234" w14:textId="77777777" w:rsidR="00E1537F" w:rsidRPr="008F712C" w:rsidRDefault="00E1537F" w:rsidP="003A3341">
      <w:r w:rsidRPr="00884B4D">
        <w:t>Le schéma de la base de données géographiques modélisé dans le diagramme de la figure 4.</w:t>
      </w:r>
      <w:r>
        <w:t>1</w:t>
      </w:r>
      <w:r w:rsidRPr="00884B4D">
        <w:t xml:space="preserve"> représente notre apport à la source de données, </w:t>
      </w:r>
      <w:r w:rsidRPr="008F712C">
        <w:t>les informations ajoutées sont tirées des différents rapports d’accidents et permettent de mieux comprendre les mécanismes et les spécificités des accidents routiers.</w:t>
      </w:r>
    </w:p>
    <w:p w14:paraId="20E48A29" w14:textId="77777777" w:rsidR="00E1537F" w:rsidRDefault="00E1537F" w:rsidP="003A3341">
      <w:pPr>
        <w:rPr>
          <w:ins w:id="221" w:author="ME" w:date="2019-06-03T20:54:00Z"/>
        </w:rPr>
      </w:pPr>
      <w:r w:rsidRPr="00884B4D">
        <w:t xml:space="preserve">Ces informations </w:t>
      </w:r>
      <w:r>
        <w:t xml:space="preserve">sont mises en évidence en rouge et </w:t>
      </w:r>
      <w:r w:rsidRPr="00884B4D">
        <w:t>sont :</w:t>
      </w:r>
      <w:ins w:id="222" w:author="hp" w:date="2019-06-03T13:44:00Z">
        <w:r>
          <w:t xml:space="preserve"> </w:t>
        </w:r>
      </w:ins>
    </w:p>
    <w:p w14:paraId="7A95157E" w14:textId="77777777" w:rsidR="00E1537F" w:rsidRPr="00884B4D" w:rsidRDefault="00E1537F" w:rsidP="00023E9F">
      <w:pPr>
        <w:pStyle w:val="ListParagraph"/>
        <w:numPr>
          <w:ilvl w:val="0"/>
          <w:numId w:val="22"/>
        </w:numPr>
        <w:spacing w:before="120" w:after="0"/>
        <w:ind w:left="810"/>
      </w:pPr>
      <w:r w:rsidRPr="00884B4D">
        <w:t xml:space="preserve">La table </w:t>
      </w:r>
      <w:r w:rsidRPr="00884B4D">
        <w:rPr>
          <w:b/>
        </w:rPr>
        <w:t>facteur</w:t>
      </w:r>
      <w:r w:rsidRPr="00884B4D">
        <w:t xml:space="preserve"> : permet d’associer la cause de l’accident a son facteur influent, par exemple la cause « excès de vitesse » est associé au facteur « humain ». </w:t>
      </w:r>
    </w:p>
    <w:p w14:paraId="4466715E" w14:textId="77777777" w:rsidR="00E1537F" w:rsidRPr="00884B4D" w:rsidRDefault="00E1537F" w:rsidP="00023E9F">
      <w:pPr>
        <w:pStyle w:val="ListParagraph"/>
        <w:numPr>
          <w:ilvl w:val="0"/>
          <w:numId w:val="22"/>
        </w:numPr>
        <w:spacing w:after="0"/>
        <w:ind w:left="810"/>
      </w:pPr>
      <w:r w:rsidRPr="00884B4D">
        <w:t xml:space="preserve">L’attribut </w:t>
      </w:r>
      <w:r w:rsidRPr="00884B4D">
        <w:rPr>
          <w:b/>
        </w:rPr>
        <w:t>situation_fam</w:t>
      </w:r>
      <w:r w:rsidRPr="00884B4D">
        <w:t xml:space="preserve"> dans la table personne : représente la situation familiale de la personne (marié, célibataire, divorcé).</w:t>
      </w:r>
    </w:p>
    <w:p w14:paraId="291800E3" w14:textId="77777777" w:rsidR="00E1537F" w:rsidRPr="00884B4D" w:rsidRDefault="00E1537F" w:rsidP="00023E9F">
      <w:pPr>
        <w:pStyle w:val="ListParagraph"/>
        <w:numPr>
          <w:ilvl w:val="0"/>
          <w:numId w:val="22"/>
        </w:numPr>
        <w:spacing w:after="0"/>
        <w:ind w:left="810"/>
      </w:pPr>
      <w:r w:rsidRPr="00884B4D">
        <w:t xml:space="preserve">L’attribut </w:t>
      </w:r>
      <w:r w:rsidRPr="00884B4D">
        <w:rPr>
          <w:b/>
        </w:rPr>
        <w:t>etat_vehic</w:t>
      </w:r>
      <w:r w:rsidRPr="00884B4D">
        <w:t xml:space="preserve"> dans la table véhicule : représente l’état du véhicule au moment de l’accident.</w:t>
      </w:r>
    </w:p>
    <w:p w14:paraId="18E6C0DC" w14:textId="77777777" w:rsidR="00E1537F" w:rsidRPr="00884B4D" w:rsidRDefault="00E1537F" w:rsidP="00E1537F">
      <w:pPr>
        <w:spacing w:before="0" w:after="0"/>
        <w:ind w:firstLine="0"/>
      </w:pPr>
    </w:p>
    <w:p w14:paraId="0BA0B873" w14:textId="77777777" w:rsidR="003240DA" w:rsidRDefault="00E1537F" w:rsidP="003240DA">
      <w:pPr>
        <w:pStyle w:val="Default"/>
        <w:keepNext/>
        <w:ind w:left="-1080"/>
        <w:jc w:val="center"/>
      </w:pPr>
      <w:r w:rsidRPr="00884B4D">
        <w:rPr>
          <w:noProof/>
          <w:lang w:eastAsia="fr-FR"/>
        </w:rPr>
        <w:lastRenderedPageBreak/>
        <w:drawing>
          <wp:inline distT="0" distB="0" distL="0" distR="0" wp14:anchorId="69C5B53E" wp14:editId="62734FCF">
            <wp:extent cx="6931858" cy="6376358"/>
            <wp:effectExtent l="76200" t="76200" r="135890" b="139065"/>
            <wp:docPr id="7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 t="8025" r="879" b="1080"/>
                    <a:stretch/>
                  </pic:blipFill>
                  <pic:spPr bwMode="auto">
                    <a:xfrm>
                      <a:off x="0" y="0"/>
                      <a:ext cx="6954501" cy="639718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817AD5" w14:textId="689DCEAD" w:rsidR="00E1537F" w:rsidRPr="003240DA" w:rsidRDefault="003240DA" w:rsidP="003240DA">
      <w:pPr>
        <w:pStyle w:val="Caption"/>
        <w:ind w:firstLine="0"/>
        <w:jc w:val="center"/>
        <w:rPr>
          <w:color w:val="auto"/>
          <w:sz w:val="24"/>
          <w:szCs w:val="24"/>
        </w:rPr>
      </w:pPr>
      <w:bookmarkStart w:id="223" w:name="_Toc11857659"/>
      <w:r w:rsidRPr="003240DA">
        <w:rPr>
          <w:b/>
          <w:bCs/>
          <w:color w:val="auto"/>
          <w:sz w:val="24"/>
          <w:szCs w:val="24"/>
        </w:rPr>
        <w:t>Figure 4.</w:t>
      </w:r>
      <w:r w:rsidRPr="003240DA">
        <w:rPr>
          <w:b/>
          <w:bCs/>
          <w:color w:val="auto"/>
          <w:sz w:val="24"/>
          <w:szCs w:val="24"/>
        </w:rPr>
        <w:fldChar w:fldCharType="begin"/>
      </w:r>
      <w:r w:rsidRPr="003240DA">
        <w:rPr>
          <w:b/>
          <w:bCs/>
          <w:color w:val="auto"/>
          <w:sz w:val="24"/>
          <w:szCs w:val="24"/>
        </w:rPr>
        <w:instrText xml:space="preserve"> SEQ Figure_4. \* ARABIC </w:instrText>
      </w:r>
      <w:r w:rsidRPr="003240DA">
        <w:rPr>
          <w:b/>
          <w:bCs/>
          <w:color w:val="auto"/>
          <w:sz w:val="24"/>
          <w:szCs w:val="24"/>
        </w:rPr>
        <w:fldChar w:fldCharType="separate"/>
      </w:r>
      <w:r w:rsidR="00931C8C">
        <w:rPr>
          <w:b/>
          <w:bCs/>
          <w:noProof/>
          <w:color w:val="auto"/>
          <w:sz w:val="24"/>
          <w:szCs w:val="24"/>
        </w:rPr>
        <w:t>1</w:t>
      </w:r>
      <w:r w:rsidRPr="003240DA">
        <w:rPr>
          <w:b/>
          <w:bCs/>
          <w:color w:val="auto"/>
          <w:sz w:val="24"/>
          <w:szCs w:val="24"/>
        </w:rPr>
        <w:fldChar w:fldCharType="end"/>
      </w:r>
      <w:r w:rsidRPr="003240DA">
        <w:rPr>
          <w:color w:val="auto"/>
          <w:sz w:val="24"/>
          <w:szCs w:val="24"/>
        </w:rPr>
        <w:t xml:space="preserve"> Diagramme de classe associé au domaine de l’accidentologie.</w:t>
      </w:r>
      <w:bookmarkEnd w:id="223"/>
    </w:p>
    <w:p w14:paraId="49CFBF31" w14:textId="41E694F1" w:rsidR="003A3341" w:rsidRDefault="003A3341" w:rsidP="00E41AE7">
      <w:pPr>
        <w:pStyle w:val="Default"/>
        <w:jc w:val="center"/>
      </w:pPr>
    </w:p>
    <w:p w14:paraId="45ECA8BC" w14:textId="2311FD34" w:rsidR="003A3341" w:rsidRDefault="003A3341" w:rsidP="00E41AE7">
      <w:pPr>
        <w:pStyle w:val="Default"/>
        <w:jc w:val="center"/>
      </w:pPr>
    </w:p>
    <w:p w14:paraId="042B839E" w14:textId="14650211" w:rsidR="003A3341" w:rsidRDefault="003A3341" w:rsidP="00E41AE7">
      <w:pPr>
        <w:pStyle w:val="Default"/>
        <w:jc w:val="center"/>
      </w:pPr>
    </w:p>
    <w:p w14:paraId="020D0C76" w14:textId="49A3CCE1" w:rsidR="003A3341" w:rsidRDefault="003A3341" w:rsidP="00E41AE7">
      <w:pPr>
        <w:pStyle w:val="Default"/>
        <w:jc w:val="center"/>
      </w:pPr>
    </w:p>
    <w:p w14:paraId="2BF7AE8E" w14:textId="57F04DC2" w:rsidR="003A3341" w:rsidRDefault="003A3341" w:rsidP="00E41AE7">
      <w:pPr>
        <w:pStyle w:val="Default"/>
        <w:jc w:val="center"/>
      </w:pPr>
    </w:p>
    <w:p w14:paraId="38E3F2F4" w14:textId="1BEC4E90" w:rsidR="003A3341" w:rsidRDefault="003A3341" w:rsidP="00E41AE7">
      <w:pPr>
        <w:pStyle w:val="Default"/>
        <w:jc w:val="center"/>
      </w:pPr>
    </w:p>
    <w:p w14:paraId="538EAE92" w14:textId="23CC0316" w:rsidR="003A3341" w:rsidRDefault="003A3341" w:rsidP="00E41AE7">
      <w:pPr>
        <w:pStyle w:val="Default"/>
        <w:jc w:val="center"/>
      </w:pPr>
    </w:p>
    <w:p w14:paraId="649F39FB" w14:textId="4B804DF7" w:rsidR="003A3341" w:rsidRDefault="003A3341" w:rsidP="00E41AE7">
      <w:pPr>
        <w:pStyle w:val="Default"/>
        <w:jc w:val="center"/>
      </w:pPr>
    </w:p>
    <w:p w14:paraId="143BD945" w14:textId="77777777" w:rsidR="003A3341" w:rsidRPr="00884B4D" w:rsidRDefault="003A3341" w:rsidP="00E41AE7">
      <w:pPr>
        <w:pStyle w:val="Default"/>
        <w:jc w:val="center"/>
      </w:pPr>
    </w:p>
    <w:p w14:paraId="386334DC" w14:textId="2907EB87" w:rsidR="00E1537F" w:rsidRPr="00884B4D" w:rsidRDefault="00E1537F" w:rsidP="003A3341">
      <w:pPr>
        <w:pStyle w:val="Heading2"/>
      </w:pPr>
      <w:bookmarkStart w:id="224" w:name="_Toc11850455"/>
      <w:r w:rsidRPr="003A3341">
        <w:lastRenderedPageBreak/>
        <w:t>Schéma</w:t>
      </w:r>
      <w:r w:rsidRPr="00884B4D">
        <w:t xml:space="preserve"> de l’EDS</w:t>
      </w:r>
      <w:bookmarkEnd w:id="224"/>
      <w:r w:rsidRPr="00884B4D">
        <w:t xml:space="preserve"> </w:t>
      </w:r>
    </w:p>
    <w:p w14:paraId="50EFA221" w14:textId="77777777" w:rsidR="00E1537F" w:rsidRPr="00884B4D" w:rsidRDefault="00E1537F" w:rsidP="00E1537F">
      <w:r w:rsidRPr="00884B4D">
        <w:t>La sources de données avec les informations que nous avons intégré ci-dessus, nous a conduit aux schémas de l’EDS représentés dans les figures 4.</w:t>
      </w:r>
      <w:r>
        <w:t>2</w:t>
      </w:r>
      <w:r w:rsidRPr="00884B4D">
        <w:t>, 4.</w:t>
      </w:r>
      <w:r>
        <w:t>3</w:t>
      </w:r>
      <w:r w:rsidRPr="00884B4D">
        <w:t xml:space="preserve"> et 4.</w:t>
      </w:r>
      <w:r>
        <w:t>4</w:t>
      </w:r>
      <w:r w:rsidRPr="00884B4D">
        <w:t xml:space="preserve"> pour chacun des cas</w:t>
      </w:r>
      <w:r>
        <w:t xml:space="preserve"> </w:t>
      </w:r>
      <w:r w:rsidRPr="00884B4D">
        <w:t xml:space="preserve">: « accident impliquant un seul véhicule », « accident impliquant deux véhicules » et « accident impliquant plus de deux véhicules ». </w:t>
      </w:r>
    </w:p>
    <w:p w14:paraId="142BAD66" w14:textId="77777777" w:rsidR="00E1537F" w:rsidRDefault="00E1537F" w:rsidP="00023E9F">
      <w:pPr>
        <w:pStyle w:val="ListParagraph"/>
        <w:numPr>
          <w:ilvl w:val="0"/>
          <w:numId w:val="21"/>
        </w:numPr>
        <w:spacing w:before="120" w:after="120"/>
      </w:pPr>
      <w:r w:rsidRPr="00884B4D">
        <w:rPr>
          <w:b/>
          <w:bCs/>
        </w:rPr>
        <w:t>Cas 1 :</w:t>
      </w:r>
      <w:r w:rsidRPr="00884B4D">
        <w:t xml:space="preserve"> accident impliquant un seul véhicule  </w:t>
      </w:r>
    </w:p>
    <w:p w14:paraId="447B0B49" w14:textId="64C6A236" w:rsidR="00E1537F" w:rsidRPr="00884B4D" w:rsidRDefault="00E1537F" w:rsidP="00F56FCD">
      <w:r w:rsidRPr="00884B4D">
        <w:t xml:space="preserve">Le schéma </w:t>
      </w:r>
      <w:r>
        <w:t>de la f</w:t>
      </w:r>
      <w:r w:rsidRPr="00884B4D">
        <w:t xml:space="preserve">igure </w:t>
      </w:r>
      <w:r>
        <w:t>4</w:t>
      </w:r>
      <w:r w:rsidRPr="00884B4D">
        <w:t>.2 permet d’analyser un certain nombre de mesures liées aux accidents qui n’impliquent qu’un seul véhicule et un seul conducteur. Nous disposons dans ce cas d’une seule dimension « Véhicule » et d’une seule dimension « Conducteur ».</w:t>
      </w:r>
    </w:p>
    <w:p w14:paraId="25F506C0" w14:textId="77777777" w:rsidR="009E547C" w:rsidRDefault="00E1537F" w:rsidP="009E547C">
      <w:pPr>
        <w:keepNext/>
        <w:spacing w:before="0" w:after="0"/>
        <w:ind w:left="-1418" w:firstLine="0"/>
      </w:pPr>
      <w:r>
        <w:rPr>
          <w:noProof/>
        </w:rPr>
        <w:drawing>
          <wp:inline distT="0" distB="0" distL="0" distR="0" wp14:anchorId="4D5384AD" wp14:editId="1815B931">
            <wp:extent cx="7369039" cy="4042410"/>
            <wp:effectExtent l="76200" t="76200" r="137160" b="129540"/>
            <wp:docPr id="7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l="2218"/>
                    <a:stretch/>
                  </pic:blipFill>
                  <pic:spPr bwMode="auto">
                    <a:xfrm>
                      <a:off x="0" y="0"/>
                      <a:ext cx="7369039" cy="404241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6CBD38" w14:textId="79F996DC" w:rsidR="00E1537F" w:rsidRPr="009E547C" w:rsidRDefault="009E547C" w:rsidP="009E547C">
      <w:pPr>
        <w:pStyle w:val="Caption"/>
        <w:ind w:firstLine="0"/>
        <w:jc w:val="center"/>
        <w:rPr>
          <w:color w:val="auto"/>
          <w:sz w:val="24"/>
          <w:szCs w:val="24"/>
        </w:rPr>
      </w:pPr>
      <w:bookmarkStart w:id="225" w:name="_Toc11857660"/>
      <w:r w:rsidRPr="009E547C">
        <w:rPr>
          <w:b/>
          <w:bCs/>
          <w:color w:val="auto"/>
          <w:sz w:val="24"/>
          <w:szCs w:val="24"/>
        </w:rPr>
        <w:t>Figure 4.</w:t>
      </w:r>
      <w:r w:rsidRPr="009E547C">
        <w:rPr>
          <w:b/>
          <w:bCs/>
          <w:color w:val="auto"/>
          <w:sz w:val="24"/>
          <w:szCs w:val="24"/>
        </w:rPr>
        <w:fldChar w:fldCharType="begin"/>
      </w:r>
      <w:r w:rsidRPr="009E547C">
        <w:rPr>
          <w:b/>
          <w:bCs/>
          <w:color w:val="auto"/>
          <w:sz w:val="24"/>
          <w:szCs w:val="24"/>
        </w:rPr>
        <w:instrText xml:space="preserve"> SEQ Figure_4. \* ARABIC </w:instrText>
      </w:r>
      <w:r w:rsidRPr="009E547C">
        <w:rPr>
          <w:b/>
          <w:bCs/>
          <w:color w:val="auto"/>
          <w:sz w:val="24"/>
          <w:szCs w:val="24"/>
        </w:rPr>
        <w:fldChar w:fldCharType="separate"/>
      </w:r>
      <w:r w:rsidR="00931C8C">
        <w:rPr>
          <w:b/>
          <w:bCs/>
          <w:noProof/>
          <w:color w:val="auto"/>
          <w:sz w:val="24"/>
          <w:szCs w:val="24"/>
        </w:rPr>
        <w:t>2</w:t>
      </w:r>
      <w:r w:rsidRPr="009E547C">
        <w:rPr>
          <w:b/>
          <w:bCs/>
          <w:color w:val="auto"/>
          <w:sz w:val="24"/>
          <w:szCs w:val="24"/>
        </w:rPr>
        <w:fldChar w:fldCharType="end"/>
      </w:r>
      <w:r w:rsidRPr="009E547C">
        <w:rPr>
          <w:color w:val="auto"/>
          <w:sz w:val="24"/>
          <w:szCs w:val="24"/>
        </w:rPr>
        <w:t xml:space="preserve"> Modèle conceptuel spatio-multidimensionnel pour l’analyse du phénomène d’accidentologie. </w:t>
      </w:r>
      <w:r w:rsidRPr="00334068">
        <w:rPr>
          <w:color w:val="auto"/>
          <w:sz w:val="24"/>
          <w:szCs w:val="24"/>
        </w:rPr>
        <w:t>(Cas d’un seul véhicule impliqué)</w:t>
      </w:r>
      <w:bookmarkEnd w:id="225"/>
    </w:p>
    <w:p w14:paraId="31FC8FD2" w14:textId="77777777" w:rsidR="00E1537F" w:rsidRPr="00884B4D" w:rsidRDefault="00E1537F" w:rsidP="00E1537F">
      <w:pPr>
        <w:spacing w:before="0"/>
        <w:ind w:left="90" w:firstLine="0"/>
        <w:jc w:val="center"/>
      </w:pPr>
    </w:p>
    <w:p w14:paraId="4126498D" w14:textId="17A36136" w:rsidR="00E1537F" w:rsidRDefault="00E1537F" w:rsidP="00E1537F">
      <w:pPr>
        <w:spacing w:before="0"/>
        <w:ind w:firstLine="0"/>
      </w:pPr>
    </w:p>
    <w:p w14:paraId="71D503D2" w14:textId="140079C4" w:rsidR="003E470E" w:rsidRDefault="003E470E" w:rsidP="00E1537F">
      <w:pPr>
        <w:spacing w:before="0"/>
        <w:ind w:firstLine="0"/>
      </w:pPr>
    </w:p>
    <w:p w14:paraId="714C0C06" w14:textId="0D762863" w:rsidR="003E470E" w:rsidRDefault="003E470E" w:rsidP="00E1537F">
      <w:pPr>
        <w:spacing w:before="0"/>
        <w:ind w:firstLine="0"/>
      </w:pPr>
    </w:p>
    <w:p w14:paraId="08F80827" w14:textId="2E5D7DC3" w:rsidR="003E470E" w:rsidRDefault="003E470E" w:rsidP="00E1537F">
      <w:pPr>
        <w:spacing w:before="0"/>
        <w:ind w:firstLine="0"/>
      </w:pPr>
    </w:p>
    <w:p w14:paraId="53AE6127" w14:textId="63D201AA" w:rsidR="003E470E" w:rsidRDefault="003E470E" w:rsidP="00E1537F">
      <w:pPr>
        <w:spacing w:before="0"/>
        <w:ind w:firstLine="0"/>
      </w:pPr>
    </w:p>
    <w:p w14:paraId="0A96B133" w14:textId="77777777" w:rsidR="003E470E" w:rsidRPr="00884B4D" w:rsidRDefault="003E470E" w:rsidP="00E1537F">
      <w:pPr>
        <w:spacing w:before="0"/>
        <w:ind w:firstLine="0"/>
      </w:pPr>
    </w:p>
    <w:p w14:paraId="74E06D07" w14:textId="77777777" w:rsidR="00E1537F" w:rsidRDefault="00E1537F" w:rsidP="00023E9F">
      <w:pPr>
        <w:pStyle w:val="ListParagraph"/>
        <w:numPr>
          <w:ilvl w:val="0"/>
          <w:numId w:val="21"/>
        </w:numPr>
        <w:spacing w:after="120"/>
        <w:ind w:hanging="243"/>
      </w:pPr>
      <w:r w:rsidRPr="00884B4D">
        <w:rPr>
          <w:b/>
          <w:bCs/>
        </w:rPr>
        <w:lastRenderedPageBreak/>
        <w:t>Cas 2 :</w:t>
      </w:r>
      <w:r w:rsidRPr="00884B4D">
        <w:t xml:space="preserve"> accidents impliquant deux véhicules</w:t>
      </w:r>
    </w:p>
    <w:p w14:paraId="60C39855" w14:textId="5218AE38" w:rsidR="00E1537F" w:rsidRPr="00884B4D" w:rsidRDefault="00E1537F" w:rsidP="00F56FCD">
      <w:r w:rsidRPr="00884B4D">
        <w:t>Le</w:t>
      </w:r>
      <w:r>
        <w:t xml:space="preserve"> </w:t>
      </w:r>
      <w:r w:rsidRPr="00884B4D">
        <w:t xml:space="preserve">schéma </w:t>
      </w:r>
      <w:r>
        <w:t>de la f</w:t>
      </w:r>
      <w:r w:rsidRPr="00884B4D">
        <w:t xml:space="preserve">igure </w:t>
      </w:r>
      <w:r>
        <w:t>4</w:t>
      </w:r>
      <w:r w:rsidRPr="00884B4D">
        <w:t>.3 permet d’évaluer les mêmes mesures pour les accidents qui impliquent deux véhicules et deux conducteurs. Nous disposons dans ce cas d</w:t>
      </w:r>
      <w:r>
        <w:t xml:space="preserve">e deux </w:t>
      </w:r>
      <w:r w:rsidRPr="00884B4D">
        <w:t>dimension</w:t>
      </w:r>
      <w:r>
        <w:t xml:space="preserve">s </w:t>
      </w:r>
      <w:r w:rsidRPr="00884B4D">
        <w:t xml:space="preserve">« Véhicule » et </w:t>
      </w:r>
      <w:r>
        <w:t>de deux</w:t>
      </w:r>
      <w:r w:rsidRPr="00884B4D">
        <w:t xml:space="preserve"> dimension</w:t>
      </w:r>
      <w:r>
        <w:t xml:space="preserve">s </w:t>
      </w:r>
      <w:r w:rsidRPr="00884B4D">
        <w:t>«</w:t>
      </w:r>
      <w:r>
        <w:t xml:space="preserve"> </w:t>
      </w:r>
      <w:r w:rsidRPr="00884B4D">
        <w:t>Conducteur</w:t>
      </w:r>
      <w:r>
        <w:t xml:space="preserve"> </w:t>
      </w:r>
      <w:r w:rsidRPr="00884B4D">
        <w:t>»</w:t>
      </w:r>
      <w:r>
        <w:t>.</w:t>
      </w:r>
    </w:p>
    <w:p w14:paraId="58DD2F64" w14:textId="77777777" w:rsidR="00334068" w:rsidRDefault="00E1537F" w:rsidP="000B1376">
      <w:pPr>
        <w:keepNext/>
        <w:ind w:left="-1134" w:right="-988" w:firstLine="0"/>
        <w:jc w:val="center"/>
      </w:pPr>
      <w:r w:rsidRPr="00884B4D">
        <w:rPr>
          <w:noProof/>
        </w:rPr>
        <w:drawing>
          <wp:inline distT="0" distB="0" distL="0" distR="0" wp14:anchorId="146E4633" wp14:editId="12FE04E2">
            <wp:extent cx="6978162" cy="4840728"/>
            <wp:effectExtent l="76200" t="76200" r="127635" b="131445"/>
            <wp:docPr id="7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89640" cy="4848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B7D935" w14:textId="574F3196" w:rsidR="00E1537F" w:rsidRPr="00334068" w:rsidRDefault="00334068" w:rsidP="00334068">
      <w:pPr>
        <w:pStyle w:val="Caption"/>
        <w:ind w:firstLine="0"/>
        <w:jc w:val="center"/>
        <w:rPr>
          <w:color w:val="auto"/>
          <w:sz w:val="24"/>
          <w:szCs w:val="24"/>
        </w:rPr>
      </w:pPr>
      <w:bookmarkStart w:id="226" w:name="_Toc11857661"/>
      <w:r w:rsidRPr="00EE27F8">
        <w:rPr>
          <w:b/>
          <w:bCs/>
          <w:color w:val="auto"/>
          <w:sz w:val="24"/>
          <w:szCs w:val="24"/>
        </w:rPr>
        <w:t>Figure 4.</w:t>
      </w:r>
      <w:r w:rsidRPr="00EE27F8">
        <w:rPr>
          <w:b/>
          <w:bCs/>
          <w:color w:val="auto"/>
          <w:sz w:val="24"/>
          <w:szCs w:val="24"/>
        </w:rPr>
        <w:fldChar w:fldCharType="begin"/>
      </w:r>
      <w:r w:rsidRPr="00EE27F8">
        <w:rPr>
          <w:b/>
          <w:bCs/>
          <w:color w:val="auto"/>
          <w:sz w:val="24"/>
          <w:szCs w:val="24"/>
        </w:rPr>
        <w:instrText xml:space="preserve"> SEQ Figure_4. \* ARABIC </w:instrText>
      </w:r>
      <w:r w:rsidRPr="00EE27F8">
        <w:rPr>
          <w:b/>
          <w:bCs/>
          <w:color w:val="auto"/>
          <w:sz w:val="24"/>
          <w:szCs w:val="24"/>
        </w:rPr>
        <w:fldChar w:fldCharType="separate"/>
      </w:r>
      <w:r w:rsidR="00931C8C">
        <w:rPr>
          <w:b/>
          <w:bCs/>
          <w:noProof/>
          <w:color w:val="auto"/>
          <w:sz w:val="24"/>
          <w:szCs w:val="24"/>
        </w:rPr>
        <w:t>3</w:t>
      </w:r>
      <w:r w:rsidRPr="00EE27F8">
        <w:rPr>
          <w:b/>
          <w:bCs/>
          <w:color w:val="auto"/>
          <w:sz w:val="24"/>
          <w:szCs w:val="24"/>
        </w:rPr>
        <w:fldChar w:fldCharType="end"/>
      </w:r>
      <w:r w:rsidRPr="00334068">
        <w:rPr>
          <w:color w:val="auto"/>
          <w:sz w:val="24"/>
          <w:szCs w:val="24"/>
        </w:rPr>
        <w:t xml:space="preserve"> Modèle conceptuel spatio-multidimensionnel pour l’analyse du phénomène d’accidentologie. </w:t>
      </w:r>
      <w:r w:rsidRPr="00A627F6">
        <w:rPr>
          <w:color w:val="auto"/>
          <w:sz w:val="24"/>
          <w:szCs w:val="24"/>
        </w:rPr>
        <w:t>(Cas de deux véhicules impliqués)</w:t>
      </w:r>
      <w:bookmarkEnd w:id="226"/>
    </w:p>
    <w:p w14:paraId="558D9C09" w14:textId="77777777" w:rsidR="00E1537F" w:rsidRPr="00884B4D" w:rsidRDefault="00E1537F" w:rsidP="00E1537F">
      <w:pPr>
        <w:ind w:left="90" w:firstLine="0"/>
        <w:jc w:val="center"/>
      </w:pPr>
    </w:p>
    <w:p w14:paraId="34A7E195" w14:textId="4BB2F7C3" w:rsidR="00E1537F" w:rsidRDefault="00E1537F" w:rsidP="00E1537F">
      <w:pPr>
        <w:ind w:firstLine="0"/>
      </w:pPr>
    </w:p>
    <w:p w14:paraId="2BD7E129" w14:textId="13E5BC43" w:rsidR="001976AE" w:rsidRDefault="001976AE" w:rsidP="00E1537F">
      <w:pPr>
        <w:ind w:firstLine="0"/>
      </w:pPr>
    </w:p>
    <w:p w14:paraId="6F740C10" w14:textId="51FFA4B8" w:rsidR="001976AE" w:rsidRDefault="001976AE" w:rsidP="00E1537F">
      <w:pPr>
        <w:ind w:firstLine="0"/>
      </w:pPr>
    </w:p>
    <w:p w14:paraId="575EF7B1" w14:textId="71511AC3" w:rsidR="001976AE" w:rsidRDefault="001976AE" w:rsidP="00E1537F">
      <w:pPr>
        <w:ind w:firstLine="0"/>
      </w:pPr>
    </w:p>
    <w:p w14:paraId="4F7CA665" w14:textId="7C085EC2" w:rsidR="001976AE" w:rsidRDefault="001976AE" w:rsidP="00E1537F">
      <w:pPr>
        <w:ind w:firstLine="0"/>
      </w:pPr>
    </w:p>
    <w:p w14:paraId="68283228" w14:textId="69192822" w:rsidR="001976AE" w:rsidRDefault="001976AE" w:rsidP="00E1537F">
      <w:pPr>
        <w:ind w:firstLine="0"/>
      </w:pPr>
    </w:p>
    <w:p w14:paraId="05258702" w14:textId="77777777" w:rsidR="001976AE" w:rsidRPr="00884B4D" w:rsidRDefault="001976AE" w:rsidP="00E1537F">
      <w:pPr>
        <w:ind w:firstLine="0"/>
      </w:pPr>
    </w:p>
    <w:p w14:paraId="2785E294" w14:textId="77777777" w:rsidR="00E1537F" w:rsidRDefault="00E1537F" w:rsidP="00023E9F">
      <w:pPr>
        <w:pStyle w:val="ListParagraph"/>
        <w:numPr>
          <w:ilvl w:val="0"/>
          <w:numId w:val="21"/>
        </w:numPr>
        <w:spacing w:after="120"/>
        <w:ind w:hanging="243"/>
      </w:pPr>
      <w:r w:rsidRPr="00884B4D">
        <w:rPr>
          <w:b/>
          <w:bCs/>
        </w:rPr>
        <w:lastRenderedPageBreak/>
        <w:t>Cas 3 :</w:t>
      </w:r>
      <w:r w:rsidRPr="00884B4D">
        <w:t xml:space="preserve"> Accident impliquant plus de deux véhicules</w:t>
      </w:r>
    </w:p>
    <w:p w14:paraId="56520C40" w14:textId="77777777" w:rsidR="00E1537F" w:rsidRPr="00884B4D" w:rsidRDefault="00E1537F" w:rsidP="00F56FCD">
      <w:r w:rsidRPr="00884B4D">
        <w:t xml:space="preserve">Il arrive qu’un accident implique plus de deux véhicules, ce qui correspond à un cas rare par rapport au total des accidents enregistrés et qui peut même être ignoré quand il s’agit d’un environnement décisionnel. Ce cas est représenté dans </w:t>
      </w:r>
      <w:r>
        <w:t xml:space="preserve">le </w:t>
      </w:r>
      <w:r w:rsidRPr="00884B4D">
        <w:t xml:space="preserve">schéma </w:t>
      </w:r>
      <w:r>
        <w:t>de la f</w:t>
      </w:r>
      <w:r w:rsidRPr="00884B4D">
        <w:t xml:space="preserve">igure </w:t>
      </w:r>
      <w:r>
        <w:t>4</w:t>
      </w:r>
      <w:r w:rsidRPr="00884B4D">
        <w:t xml:space="preserve">.4 où les dimensions « véhicule » et « conducteur » sont exclues de la liste des dimensions nécessaires pour l’analyse du phénomène.     </w:t>
      </w:r>
    </w:p>
    <w:p w14:paraId="6B0E77A5" w14:textId="77777777" w:rsidR="00A627F6" w:rsidRDefault="00E1537F" w:rsidP="00A627F6">
      <w:pPr>
        <w:keepNext/>
        <w:spacing w:before="0" w:after="0"/>
        <w:ind w:left="-1276" w:right="-1413" w:firstLine="0"/>
        <w:jc w:val="center"/>
      </w:pPr>
      <w:r w:rsidRPr="00884B4D">
        <w:rPr>
          <w:noProof/>
        </w:rPr>
        <w:drawing>
          <wp:inline distT="0" distB="0" distL="0" distR="0" wp14:anchorId="258D1CFC" wp14:editId="319DB502">
            <wp:extent cx="6707841" cy="3396203"/>
            <wp:effectExtent l="76200" t="76200" r="131445" b="128270"/>
            <wp:docPr id="7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12267" cy="3398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ACCDD7" w14:textId="6EC972F7" w:rsidR="00E1537F" w:rsidRPr="00A627F6" w:rsidRDefault="00A627F6" w:rsidP="00A627F6">
      <w:pPr>
        <w:pStyle w:val="Caption"/>
        <w:ind w:firstLine="0"/>
        <w:jc w:val="center"/>
        <w:rPr>
          <w:color w:val="auto"/>
          <w:sz w:val="24"/>
          <w:szCs w:val="24"/>
        </w:rPr>
      </w:pPr>
      <w:bookmarkStart w:id="227" w:name="_Toc11857662"/>
      <w:r w:rsidRPr="00A627F6">
        <w:rPr>
          <w:b/>
          <w:bCs/>
          <w:color w:val="auto"/>
          <w:sz w:val="24"/>
          <w:szCs w:val="24"/>
        </w:rPr>
        <w:t>Figure 4.</w:t>
      </w:r>
      <w:r w:rsidRPr="00A627F6">
        <w:rPr>
          <w:b/>
          <w:bCs/>
          <w:color w:val="auto"/>
          <w:sz w:val="24"/>
          <w:szCs w:val="24"/>
        </w:rPr>
        <w:fldChar w:fldCharType="begin"/>
      </w:r>
      <w:r w:rsidRPr="00A627F6">
        <w:rPr>
          <w:b/>
          <w:bCs/>
          <w:color w:val="auto"/>
          <w:sz w:val="24"/>
          <w:szCs w:val="24"/>
        </w:rPr>
        <w:instrText xml:space="preserve"> SEQ Figure_4. \* ARABIC </w:instrText>
      </w:r>
      <w:r w:rsidRPr="00A627F6">
        <w:rPr>
          <w:b/>
          <w:bCs/>
          <w:color w:val="auto"/>
          <w:sz w:val="24"/>
          <w:szCs w:val="24"/>
        </w:rPr>
        <w:fldChar w:fldCharType="separate"/>
      </w:r>
      <w:r w:rsidR="00931C8C">
        <w:rPr>
          <w:b/>
          <w:bCs/>
          <w:noProof/>
          <w:color w:val="auto"/>
          <w:sz w:val="24"/>
          <w:szCs w:val="24"/>
        </w:rPr>
        <w:t>4</w:t>
      </w:r>
      <w:r w:rsidRPr="00A627F6">
        <w:rPr>
          <w:b/>
          <w:bCs/>
          <w:color w:val="auto"/>
          <w:sz w:val="24"/>
          <w:szCs w:val="24"/>
        </w:rPr>
        <w:fldChar w:fldCharType="end"/>
      </w:r>
      <w:r w:rsidRPr="00A627F6">
        <w:rPr>
          <w:color w:val="auto"/>
          <w:sz w:val="24"/>
          <w:szCs w:val="24"/>
        </w:rPr>
        <w:t xml:space="preserve"> Modèle conceptuel spatio-multidimensionnel pour l’analyse du phénomène d’accidentologie. </w:t>
      </w:r>
      <w:r w:rsidRPr="00CB58EC">
        <w:rPr>
          <w:color w:val="auto"/>
          <w:sz w:val="24"/>
          <w:szCs w:val="24"/>
        </w:rPr>
        <w:t>(Cas de plus de deux véhicules impliqués)</w:t>
      </w:r>
      <w:bookmarkEnd w:id="227"/>
    </w:p>
    <w:p w14:paraId="7AD4B1D6" w14:textId="35AB988B" w:rsidR="00E1537F" w:rsidRPr="00884B4D" w:rsidRDefault="00E1537F" w:rsidP="00F56FCD">
      <w:pPr>
        <w:pStyle w:val="Heading1"/>
      </w:pPr>
      <w:bookmarkStart w:id="228" w:name="_Toc11850456"/>
      <w:r w:rsidRPr="00884B4D">
        <w:t xml:space="preserve">Approche de </w:t>
      </w:r>
      <w:r w:rsidRPr="00F56FCD">
        <w:t>Personnalisation</w:t>
      </w:r>
      <w:r w:rsidRPr="00884B4D">
        <w:t xml:space="preserve"> proposée</w:t>
      </w:r>
      <w:bookmarkEnd w:id="228"/>
      <w:r w:rsidRPr="00884B4D">
        <w:t xml:space="preserve">  </w:t>
      </w:r>
    </w:p>
    <w:p w14:paraId="4CB75714" w14:textId="77777777" w:rsidR="00E1537F" w:rsidRPr="00884B4D" w:rsidRDefault="00E1537F" w:rsidP="00F56FCD">
      <w:r w:rsidRPr="00884B4D">
        <w:t>La lutte contre le phénomène de l’accidentologie routière est une responsabilité partagée par différents organismes tels que : la gendarmerie nationale, le ministère des travaux publiques et l</w:t>
      </w:r>
      <w:r>
        <w:t xml:space="preserve">’établissement </w:t>
      </w:r>
      <w:r w:rsidRPr="00884B4D">
        <w:t>national du control technique automobile</w:t>
      </w:r>
      <w:r>
        <w:t xml:space="preserve"> (ENACTA)</w:t>
      </w:r>
      <w:r w:rsidRPr="00884B4D">
        <w:t xml:space="preserve">.  Ces acteurs interviennent sur ce phénomène par différentes actions selon leurs fonctions et leurs responsabilités.  </w:t>
      </w:r>
    </w:p>
    <w:p w14:paraId="30946951" w14:textId="77777777" w:rsidR="00E1537F" w:rsidRPr="00884B4D" w:rsidRDefault="00E1537F" w:rsidP="00F56FCD">
      <w:r w:rsidRPr="00884B4D">
        <w:t xml:space="preserve">L’entrepôt de données spatiales conçu permet de centraliser l’ensemble des données disponibles sur le phénomène de l’accidentologie, les utilisateurs de ce système se trouvent donc confrontés à une énorme masse d’informations dont seule une partie présente un intérêt pour eux car elle permet de satisfaire leurs besoins spécifiques, d’analyse en vue d’une prise de décisions efficace.  </w:t>
      </w:r>
    </w:p>
    <w:p w14:paraId="4899141A" w14:textId="77777777" w:rsidR="00E1537F" w:rsidRPr="00884B4D" w:rsidRDefault="00E1537F" w:rsidP="00F56FCD">
      <w:pPr>
        <w:ind w:firstLine="0"/>
        <w:rPr>
          <w:ins w:id="229" w:author="melissa derami" w:date="2019-05-28T00:50:00Z"/>
        </w:rPr>
      </w:pPr>
      <w:r w:rsidRPr="00884B4D">
        <w:t xml:space="preserve">Afin de ne fournir à ces utilisateurs que les données pertinentes par rapport à leurs préférences, à partir de l'énorme quantité d'information disponibles, nous proposons de concevoir un </w:t>
      </w:r>
      <w:r w:rsidRPr="00884B4D">
        <w:rPr>
          <w:bCs/>
        </w:rPr>
        <w:t xml:space="preserve">système de personnalisation </w:t>
      </w:r>
      <w:r w:rsidRPr="00884B4D">
        <w:t>qui permet d’</w:t>
      </w:r>
      <w:r w:rsidRPr="00884B4D">
        <w:rPr>
          <w:bCs/>
        </w:rPr>
        <w:t xml:space="preserve">adapter </w:t>
      </w:r>
      <w:r w:rsidRPr="00884B4D">
        <w:t xml:space="preserve">le </w:t>
      </w:r>
      <w:r w:rsidRPr="00884B4D">
        <w:rPr>
          <w:bCs/>
        </w:rPr>
        <w:t xml:space="preserve">contenu </w:t>
      </w:r>
      <w:r w:rsidRPr="00884B4D">
        <w:t xml:space="preserve">de l’entrepôt aux </w:t>
      </w:r>
      <w:r w:rsidRPr="00884B4D">
        <w:rPr>
          <w:bCs/>
        </w:rPr>
        <w:t xml:space="preserve">besoins </w:t>
      </w:r>
      <w:r w:rsidRPr="00884B4D">
        <w:t xml:space="preserve">des différents utilisateurs.  </w:t>
      </w:r>
    </w:p>
    <w:p w14:paraId="33A514D2" w14:textId="77777777" w:rsidR="00E1537F" w:rsidRPr="00884B4D" w:rsidRDefault="00E1537F" w:rsidP="00E1537F">
      <w:pPr>
        <w:spacing w:after="0"/>
        <w:ind w:firstLine="0"/>
        <w:rPr>
          <w:szCs w:val="24"/>
        </w:rPr>
      </w:pPr>
      <w:r w:rsidRPr="00884B4D">
        <w:rPr>
          <w:szCs w:val="24"/>
        </w:rPr>
        <w:lastRenderedPageBreak/>
        <w:t xml:space="preserve">Notre système de personnalisation est basé sur un </w:t>
      </w:r>
      <w:r w:rsidRPr="00884B4D">
        <w:rPr>
          <w:bCs/>
          <w:szCs w:val="24"/>
        </w:rPr>
        <w:t>modèle de profil mis en œuvre par approche hybride que nous avons présenté dans la partie état de l’art. Nous rappelons que l’approche hybride consiste en une combinaison de l’approche explicite ou l’utilisateur est appelé à interagir avec le système en entrant certaines informations nécessaire</w:t>
      </w:r>
      <w:r>
        <w:rPr>
          <w:bCs/>
          <w:szCs w:val="24"/>
        </w:rPr>
        <w:t>s</w:t>
      </w:r>
      <w:r w:rsidRPr="00884B4D">
        <w:rPr>
          <w:bCs/>
          <w:szCs w:val="24"/>
        </w:rPr>
        <w:t xml:space="preserve"> à la construction de son profil. Et l’approche implicite ou le système est appelé à capter toutes les interactions avec l’utilisateur et les exploiter dans la construction de son profil</w:t>
      </w:r>
      <w:r w:rsidRPr="00884B4D">
        <w:rPr>
          <w:szCs w:val="24"/>
        </w:rPr>
        <w:t xml:space="preserve">. </w:t>
      </w:r>
    </w:p>
    <w:p w14:paraId="5F1C7AED" w14:textId="049EB05E" w:rsidR="00E1537F" w:rsidRPr="00884B4D" w:rsidRDefault="00E1537F" w:rsidP="00ED2F17">
      <w:r w:rsidRPr="00884B4D">
        <w:t>Ainsi, des informations concernant les différents organismes (utilisateurs de notre système) comme le numéro de téléphone, l’adresse, etc sont fournies explicitement quant à leurs préférences et à leurs domaines d’intérêt, ils sont recueillis implicitement.</w:t>
      </w:r>
    </w:p>
    <w:p w14:paraId="62A4D09B" w14:textId="04E651C3" w:rsidR="00E1537F" w:rsidRPr="00884B4D" w:rsidRDefault="00E1537F" w:rsidP="00ED2F17">
      <w:pPr>
        <w:pStyle w:val="Heading2"/>
      </w:pPr>
      <w:bookmarkStart w:id="230" w:name="_Toc11850457"/>
      <w:r w:rsidRPr="00884B4D">
        <w:t>Modèle de Profil proposé</w:t>
      </w:r>
      <w:bookmarkEnd w:id="230"/>
      <w:r w:rsidRPr="00884B4D">
        <w:t xml:space="preserve"> </w:t>
      </w:r>
    </w:p>
    <w:p w14:paraId="67E3A379" w14:textId="77777777" w:rsidR="00E1537F" w:rsidRPr="00884B4D" w:rsidRDefault="00E1537F" w:rsidP="00ED2F17">
      <w:r w:rsidRPr="00884B4D">
        <w:t xml:space="preserve">Dans cette partie nous proposons un modèle de profil adapté aux services offerts par notre système et qui est destiné aux </w:t>
      </w:r>
      <w:r w:rsidRPr="00884B4D">
        <w:rPr>
          <w:bCs/>
        </w:rPr>
        <w:t>organisations</w:t>
      </w:r>
      <w:r w:rsidRPr="00884B4D">
        <w:rPr>
          <w:b/>
          <w:bCs/>
        </w:rPr>
        <w:t xml:space="preserve"> </w:t>
      </w:r>
      <w:r w:rsidRPr="00884B4D">
        <w:t>qui constituent les différents acteurs concernés par le domaine de la sécurité routière.</w:t>
      </w:r>
    </w:p>
    <w:p w14:paraId="230338A4" w14:textId="56E0A70A" w:rsidR="00E1537F" w:rsidRPr="00884B4D" w:rsidRDefault="00E1537F" w:rsidP="00ED2F17">
      <w:r w:rsidRPr="00884B4D">
        <w:t xml:space="preserve">Pour la conception de notre modèle de profil, nous nous sommes basés sur le modèle proposé dans </w:t>
      </w:r>
      <w:r w:rsidRPr="00884B4D">
        <w:rPr>
          <w:b/>
          <w:bCs/>
        </w:rPr>
        <w:t>[Bouzeghoub &amp; Kostadinov</w:t>
      </w:r>
      <w:r w:rsidR="00C854C3">
        <w:rPr>
          <w:b/>
          <w:bCs/>
        </w:rPr>
        <w:t>,</w:t>
      </w:r>
      <w:r w:rsidRPr="00884B4D">
        <w:rPr>
          <w:b/>
          <w:bCs/>
        </w:rPr>
        <w:t xml:space="preserve"> 2005] </w:t>
      </w:r>
      <w:r w:rsidRPr="00884B4D">
        <w:t>et qui a été présenté dans la section 3.2.1 du deuxième chapitre, ce dernier a été adapté pour répondre aux besoins des différents acteurs de notre système. La figure 4.</w:t>
      </w:r>
      <w:r>
        <w:t>5</w:t>
      </w:r>
      <w:r w:rsidRPr="00884B4D">
        <w:t xml:space="preserve"> représente le modelé de profil proposé.</w:t>
      </w:r>
    </w:p>
    <w:p w14:paraId="162B4FA8" w14:textId="77777777" w:rsidR="006B5788" w:rsidRDefault="00E1537F" w:rsidP="006B5788">
      <w:pPr>
        <w:keepNext/>
        <w:autoSpaceDE w:val="0"/>
        <w:autoSpaceDN w:val="0"/>
        <w:adjustRightInd w:val="0"/>
        <w:spacing w:before="0" w:after="0" w:line="240" w:lineRule="auto"/>
        <w:ind w:left="-180" w:firstLine="0"/>
        <w:jc w:val="center"/>
      </w:pPr>
      <w:r>
        <w:rPr>
          <w:noProof/>
        </w:rPr>
        <w:drawing>
          <wp:inline distT="0" distB="0" distL="0" distR="0" wp14:anchorId="0A35CFD1" wp14:editId="4D724058">
            <wp:extent cx="5894705" cy="3216726"/>
            <wp:effectExtent l="76200" t="76200" r="125095" b="136525"/>
            <wp:docPr id="8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944" r="1761"/>
                    <a:stretch/>
                  </pic:blipFill>
                  <pic:spPr bwMode="auto">
                    <a:xfrm>
                      <a:off x="0" y="0"/>
                      <a:ext cx="5895060" cy="32169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A0C3B1" w14:textId="08794127" w:rsidR="00E1537F" w:rsidRPr="006B5788" w:rsidRDefault="006B5788" w:rsidP="006B5788">
      <w:pPr>
        <w:pStyle w:val="Caption"/>
        <w:ind w:firstLine="0"/>
        <w:jc w:val="center"/>
        <w:rPr>
          <w:color w:val="auto"/>
          <w:sz w:val="24"/>
          <w:szCs w:val="36"/>
        </w:rPr>
      </w:pPr>
      <w:bookmarkStart w:id="231" w:name="_Toc11857663"/>
      <w:r w:rsidRPr="006B5788">
        <w:rPr>
          <w:b/>
          <w:bCs/>
          <w:color w:val="auto"/>
          <w:sz w:val="24"/>
          <w:szCs w:val="24"/>
        </w:rPr>
        <w:t>Figure 4.</w:t>
      </w:r>
      <w:r w:rsidRPr="006B5788">
        <w:rPr>
          <w:b/>
          <w:bCs/>
          <w:color w:val="auto"/>
          <w:sz w:val="24"/>
          <w:szCs w:val="24"/>
        </w:rPr>
        <w:fldChar w:fldCharType="begin"/>
      </w:r>
      <w:r w:rsidRPr="006B5788">
        <w:rPr>
          <w:b/>
          <w:bCs/>
          <w:color w:val="auto"/>
          <w:sz w:val="24"/>
          <w:szCs w:val="24"/>
        </w:rPr>
        <w:instrText xml:space="preserve"> SEQ Figure_4. \* ARABIC </w:instrText>
      </w:r>
      <w:r w:rsidRPr="006B5788">
        <w:rPr>
          <w:b/>
          <w:bCs/>
          <w:color w:val="auto"/>
          <w:sz w:val="24"/>
          <w:szCs w:val="24"/>
        </w:rPr>
        <w:fldChar w:fldCharType="separate"/>
      </w:r>
      <w:r w:rsidR="00931C8C">
        <w:rPr>
          <w:b/>
          <w:bCs/>
          <w:noProof/>
          <w:color w:val="auto"/>
          <w:sz w:val="24"/>
          <w:szCs w:val="24"/>
        </w:rPr>
        <w:t>5</w:t>
      </w:r>
      <w:r w:rsidRPr="006B5788">
        <w:rPr>
          <w:b/>
          <w:bCs/>
          <w:color w:val="auto"/>
          <w:sz w:val="24"/>
          <w:szCs w:val="24"/>
        </w:rPr>
        <w:fldChar w:fldCharType="end"/>
      </w:r>
      <w:r w:rsidRPr="006B5788">
        <w:rPr>
          <w:color w:val="auto"/>
          <w:sz w:val="24"/>
          <w:szCs w:val="24"/>
        </w:rPr>
        <w:t xml:space="preserve"> Modèle conceptuel du modèle de profil proposé.</w:t>
      </w:r>
      <w:bookmarkEnd w:id="231"/>
    </w:p>
    <w:p w14:paraId="74510966" w14:textId="77777777" w:rsidR="00E1537F" w:rsidRPr="00884B4D" w:rsidRDefault="00E1537F" w:rsidP="00E1537F">
      <w:pPr>
        <w:autoSpaceDE w:val="0"/>
        <w:autoSpaceDN w:val="0"/>
        <w:adjustRightInd w:val="0"/>
        <w:spacing w:before="0" w:after="0" w:line="240" w:lineRule="auto"/>
        <w:ind w:firstLine="0"/>
        <w:jc w:val="center"/>
        <w:rPr>
          <w:szCs w:val="24"/>
        </w:rPr>
      </w:pPr>
    </w:p>
    <w:p w14:paraId="63E27A06" w14:textId="77777777" w:rsidR="00E1537F" w:rsidRPr="00884B4D" w:rsidRDefault="00E1537F" w:rsidP="00E1537F">
      <w:pPr>
        <w:pStyle w:val="Heading2"/>
        <w:numPr>
          <w:ilvl w:val="0"/>
          <w:numId w:val="0"/>
        </w:numPr>
        <w:rPr>
          <w:sz w:val="24"/>
        </w:rPr>
      </w:pPr>
      <w:bookmarkStart w:id="232" w:name="_Toc11850458"/>
      <w:r w:rsidRPr="00884B4D">
        <w:rPr>
          <w:sz w:val="24"/>
        </w:rPr>
        <w:lastRenderedPageBreak/>
        <w:t>Description du modèle proposé</w:t>
      </w:r>
      <w:bookmarkEnd w:id="232"/>
      <w:r w:rsidRPr="00884B4D">
        <w:rPr>
          <w:sz w:val="24"/>
        </w:rPr>
        <w:t xml:space="preserve"> </w:t>
      </w:r>
    </w:p>
    <w:p w14:paraId="02702EA5" w14:textId="4D66B468" w:rsidR="00E1537F" w:rsidRPr="00884B4D" w:rsidRDefault="00E1537F" w:rsidP="00E1537F">
      <w:pPr>
        <w:pStyle w:val="Default"/>
        <w:spacing w:line="276" w:lineRule="auto"/>
        <w:jc w:val="both"/>
      </w:pPr>
      <w:r w:rsidRPr="00884B4D">
        <w:t xml:space="preserve">Notre modèle de profil est donc composé de six </w:t>
      </w:r>
      <w:r w:rsidRPr="00884B4D">
        <w:rPr>
          <w:color w:val="auto"/>
        </w:rPr>
        <w:t>dimensions</w:t>
      </w:r>
      <w:r w:rsidRPr="00884B4D">
        <w:rPr>
          <w:rStyle w:val="FootnoteReference"/>
        </w:rPr>
        <w:footnoteReference w:id="5"/>
      </w:r>
      <w:r w:rsidRPr="00884B4D">
        <w:rPr>
          <w:color w:val="FF0000"/>
        </w:rPr>
        <w:t xml:space="preserve"> </w:t>
      </w:r>
      <w:r w:rsidRPr="00884B4D">
        <w:t>principales </w:t>
      </w:r>
      <w:r w:rsidR="006F2D7D">
        <w:t xml:space="preserve">et </w:t>
      </w:r>
      <w:r w:rsidRPr="00884B4D">
        <w:t>qui sont :</w:t>
      </w:r>
    </w:p>
    <w:p w14:paraId="24BA2A16" w14:textId="77777777" w:rsidR="00E1537F" w:rsidRDefault="00E1537F" w:rsidP="00E1537F">
      <w:pPr>
        <w:pStyle w:val="Default"/>
        <w:spacing w:before="240" w:line="276" w:lineRule="auto"/>
        <w:jc w:val="both"/>
        <w:rPr>
          <w:szCs w:val="23"/>
        </w:rPr>
      </w:pPr>
      <w:r w:rsidRPr="00884B4D">
        <w:rPr>
          <w:b/>
          <w:szCs w:val="23"/>
        </w:rPr>
        <w:t xml:space="preserve">Profil </w:t>
      </w:r>
      <w:r w:rsidRPr="00884B4D">
        <w:rPr>
          <w:b/>
          <w:bCs/>
          <w:szCs w:val="23"/>
        </w:rPr>
        <w:t xml:space="preserve">Organisation : </w:t>
      </w:r>
      <w:r w:rsidRPr="00884B4D">
        <w:rPr>
          <w:bCs/>
          <w:szCs w:val="23"/>
        </w:rPr>
        <w:t xml:space="preserve">Cette </w:t>
      </w:r>
      <w:r w:rsidRPr="00884B4D">
        <w:rPr>
          <w:szCs w:val="23"/>
        </w:rPr>
        <w:t>dimension décrit les informations liées à l’organisation, elle est construite explicitement.</w:t>
      </w:r>
    </w:p>
    <w:p w14:paraId="14ED660A" w14:textId="77777777" w:rsidR="00E1537F" w:rsidRPr="00884B4D" w:rsidRDefault="00E1537F" w:rsidP="00E1537F">
      <w:pPr>
        <w:pStyle w:val="Default"/>
        <w:spacing w:line="276" w:lineRule="auto"/>
        <w:jc w:val="both"/>
        <w:rPr>
          <w:szCs w:val="23"/>
        </w:rPr>
      </w:pPr>
      <w:r>
        <w:rPr>
          <w:szCs w:val="23"/>
        </w:rPr>
        <w:t>La figure 4.6 représente un exemple d’i</w:t>
      </w:r>
      <w:r w:rsidRPr="00884B4D">
        <w:rPr>
          <w:szCs w:val="23"/>
        </w:rPr>
        <w:t>nformations liées</w:t>
      </w:r>
      <w:r>
        <w:rPr>
          <w:szCs w:val="23"/>
        </w:rPr>
        <w:t xml:space="preserve"> au profil de la gendarmerie nationale.</w:t>
      </w:r>
    </w:p>
    <w:p w14:paraId="3CC4AA35" w14:textId="77777777" w:rsidR="00CA4FCE" w:rsidRDefault="00E1537F" w:rsidP="00E36509">
      <w:pPr>
        <w:keepNext/>
        <w:spacing w:after="0"/>
        <w:ind w:left="-567" w:hanging="333"/>
      </w:pPr>
      <w:r>
        <w:rPr>
          <w:noProof/>
        </w:rPr>
        <w:drawing>
          <wp:inline distT="0" distB="0" distL="0" distR="0" wp14:anchorId="331B4B62" wp14:editId="3927B928">
            <wp:extent cx="6731143" cy="666750"/>
            <wp:effectExtent l="76200" t="76200" r="127000" b="133350"/>
            <wp:docPr id="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4281"/>
                    <a:stretch/>
                  </pic:blipFill>
                  <pic:spPr bwMode="auto">
                    <a:xfrm>
                      <a:off x="0" y="0"/>
                      <a:ext cx="6731143" cy="666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704228" w14:textId="51F47A7E" w:rsidR="00E1537F" w:rsidRPr="00CA4FCE" w:rsidRDefault="00CA4FCE" w:rsidP="00CA4FCE">
      <w:pPr>
        <w:pStyle w:val="Caption"/>
        <w:ind w:firstLine="0"/>
        <w:jc w:val="center"/>
        <w:rPr>
          <w:b/>
          <w:color w:val="auto"/>
          <w:sz w:val="24"/>
          <w:szCs w:val="32"/>
        </w:rPr>
      </w:pPr>
      <w:bookmarkStart w:id="233" w:name="_Toc11857664"/>
      <w:r w:rsidRPr="00CA4FCE">
        <w:rPr>
          <w:b/>
          <w:bCs/>
          <w:color w:val="auto"/>
          <w:sz w:val="24"/>
          <w:szCs w:val="24"/>
        </w:rPr>
        <w:t>Figure 4.</w:t>
      </w:r>
      <w:r w:rsidRPr="00CA4FCE">
        <w:rPr>
          <w:b/>
          <w:bCs/>
          <w:color w:val="auto"/>
          <w:sz w:val="24"/>
          <w:szCs w:val="24"/>
        </w:rPr>
        <w:fldChar w:fldCharType="begin"/>
      </w:r>
      <w:r w:rsidRPr="00CA4FCE">
        <w:rPr>
          <w:b/>
          <w:bCs/>
          <w:color w:val="auto"/>
          <w:sz w:val="24"/>
          <w:szCs w:val="24"/>
        </w:rPr>
        <w:instrText xml:space="preserve"> SEQ Figure_4. \* ARABIC </w:instrText>
      </w:r>
      <w:r w:rsidRPr="00CA4FCE">
        <w:rPr>
          <w:b/>
          <w:bCs/>
          <w:color w:val="auto"/>
          <w:sz w:val="24"/>
          <w:szCs w:val="24"/>
        </w:rPr>
        <w:fldChar w:fldCharType="separate"/>
      </w:r>
      <w:r w:rsidR="00931C8C">
        <w:rPr>
          <w:b/>
          <w:bCs/>
          <w:noProof/>
          <w:color w:val="auto"/>
          <w:sz w:val="24"/>
          <w:szCs w:val="24"/>
        </w:rPr>
        <w:t>6</w:t>
      </w:r>
      <w:r w:rsidRPr="00CA4FCE">
        <w:rPr>
          <w:b/>
          <w:bCs/>
          <w:color w:val="auto"/>
          <w:sz w:val="24"/>
          <w:szCs w:val="24"/>
        </w:rPr>
        <w:fldChar w:fldCharType="end"/>
      </w:r>
      <w:r w:rsidRPr="00CA4FCE">
        <w:rPr>
          <w:color w:val="auto"/>
          <w:sz w:val="24"/>
          <w:szCs w:val="24"/>
        </w:rPr>
        <w:t xml:space="preserve"> Informations liées au profil gendarmerie nationale.</w:t>
      </w:r>
      <w:bookmarkEnd w:id="233"/>
    </w:p>
    <w:p w14:paraId="37C72254" w14:textId="77777777" w:rsidR="00E1537F" w:rsidRPr="00884B4D" w:rsidRDefault="00E1537F" w:rsidP="00E1537F">
      <w:pPr>
        <w:ind w:firstLine="0"/>
      </w:pPr>
      <w:r w:rsidRPr="00884B4D">
        <w:rPr>
          <w:b/>
          <w:szCs w:val="23"/>
        </w:rPr>
        <w:t>Utilisateur :</w:t>
      </w:r>
      <w:r w:rsidRPr="00884B4D">
        <w:rPr>
          <w:szCs w:val="23"/>
        </w:rPr>
        <w:t xml:space="preserve"> lie les utilisateurs à leur organisme, elle représente les décideurs. Un </w:t>
      </w:r>
      <w:r w:rsidRPr="00884B4D">
        <w:t>décideur doit s’authentifier pour accéder au système et effectuer des interactions avec celui-ci. Afin de décrire ces interactions nous proposons le diagramme de cas d’utilisation de la figure 4.</w:t>
      </w:r>
      <w:r>
        <w:t>7</w:t>
      </w:r>
      <w:r w:rsidRPr="00884B4D">
        <w:t xml:space="preserve"> qui illustre les actions que peut entreprendre un décideur au sein de notre système</w:t>
      </w:r>
      <w:r>
        <w:t>.</w:t>
      </w:r>
    </w:p>
    <w:p w14:paraId="6D4284FF" w14:textId="77777777" w:rsidR="009C3617" w:rsidRDefault="00E1537F" w:rsidP="00DC37C2">
      <w:pPr>
        <w:pStyle w:val="ListParagraph"/>
        <w:keepNext/>
        <w:autoSpaceDE w:val="0"/>
        <w:autoSpaceDN w:val="0"/>
        <w:adjustRightInd w:val="0"/>
        <w:spacing w:after="0"/>
        <w:ind w:left="-360" w:firstLine="0"/>
        <w:jc w:val="center"/>
      </w:pPr>
      <w:r w:rsidRPr="00884B4D">
        <w:rPr>
          <w:noProof/>
          <w:lang w:eastAsia="fr-FR"/>
        </w:rPr>
        <w:drawing>
          <wp:inline distT="0" distB="0" distL="0" distR="0" wp14:anchorId="43F7031B" wp14:editId="763EF8E6">
            <wp:extent cx="6083198" cy="2727325"/>
            <wp:effectExtent l="76200" t="76200" r="127635" b="130175"/>
            <wp:docPr id="8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90978" cy="2730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874B2" w14:textId="77C0A4A0" w:rsidR="00E1537F" w:rsidRPr="00832F70" w:rsidRDefault="009C3617" w:rsidP="00832F70">
      <w:pPr>
        <w:pStyle w:val="Caption"/>
        <w:ind w:firstLine="0"/>
        <w:jc w:val="center"/>
        <w:rPr>
          <w:rFonts w:ascii="Times New Roman" w:hAnsi="Times New Roman" w:cs="Times New Roman"/>
          <w:color w:val="auto"/>
          <w:sz w:val="24"/>
          <w:szCs w:val="36"/>
        </w:rPr>
      </w:pPr>
      <w:bookmarkStart w:id="234" w:name="_Toc11857665"/>
      <w:r w:rsidRPr="00832F70">
        <w:rPr>
          <w:b/>
          <w:bCs/>
          <w:color w:val="auto"/>
          <w:sz w:val="24"/>
          <w:szCs w:val="24"/>
        </w:rPr>
        <w:t>Figure 4.</w:t>
      </w:r>
      <w:r w:rsidRPr="00832F70">
        <w:rPr>
          <w:b/>
          <w:bCs/>
          <w:color w:val="auto"/>
          <w:sz w:val="24"/>
          <w:szCs w:val="24"/>
        </w:rPr>
        <w:fldChar w:fldCharType="begin"/>
      </w:r>
      <w:r w:rsidRPr="00832F70">
        <w:rPr>
          <w:b/>
          <w:bCs/>
          <w:color w:val="auto"/>
          <w:sz w:val="24"/>
          <w:szCs w:val="24"/>
        </w:rPr>
        <w:instrText xml:space="preserve"> SEQ Figure_4. \* ARABIC </w:instrText>
      </w:r>
      <w:r w:rsidRPr="00832F70">
        <w:rPr>
          <w:b/>
          <w:bCs/>
          <w:color w:val="auto"/>
          <w:sz w:val="24"/>
          <w:szCs w:val="24"/>
        </w:rPr>
        <w:fldChar w:fldCharType="separate"/>
      </w:r>
      <w:r w:rsidR="00931C8C">
        <w:rPr>
          <w:b/>
          <w:bCs/>
          <w:noProof/>
          <w:color w:val="auto"/>
          <w:sz w:val="24"/>
          <w:szCs w:val="24"/>
        </w:rPr>
        <w:t>7</w:t>
      </w:r>
      <w:r w:rsidRPr="00832F70">
        <w:rPr>
          <w:b/>
          <w:bCs/>
          <w:color w:val="auto"/>
          <w:sz w:val="24"/>
          <w:szCs w:val="24"/>
        </w:rPr>
        <w:fldChar w:fldCharType="end"/>
      </w:r>
      <w:r w:rsidRPr="009C3617">
        <w:rPr>
          <w:color w:val="auto"/>
          <w:sz w:val="24"/>
          <w:szCs w:val="24"/>
        </w:rPr>
        <w:t xml:space="preserve"> Diagramme de cas d’utilisation d’un décideur.</w:t>
      </w:r>
      <w:bookmarkEnd w:id="234"/>
    </w:p>
    <w:p w14:paraId="6C618603" w14:textId="77777777" w:rsidR="00E1537F" w:rsidRPr="00884B4D" w:rsidRDefault="00E1537F" w:rsidP="00E1537F">
      <w:pPr>
        <w:pStyle w:val="Default"/>
        <w:spacing w:line="276" w:lineRule="auto"/>
        <w:jc w:val="both"/>
        <w:rPr>
          <w:szCs w:val="23"/>
        </w:rPr>
      </w:pPr>
      <w:r w:rsidRPr="00884B4D">
        <w:rPr>
          <w:b/>
          <w:bCs/>
          <w:szCs w:val="23"/>
        </w:rPr>
        <w:t xml:space="preserve">Requête : </w:t>
      </w:r>
      <w:r w:rsidRPr="00884B4D">
        <w:rPr>
          <w:bCs/>
          <w:szCs w:val="23"/>
        </w:rPr>
        <w:t>Cette dimension s</w:t>
      </w:r>
      <w:r w:rsidRPr="00884B4D">
        <w:rPr>
          <w:szCs w:val="23"/>
        </w:rPr>
        <w:t>auvegarde toutes les requêtes effectuées par les utilisateurs d’un profil, chaque requête est constituée de mots clés auxquels sont associés des poids (le poids d’un mot clé représente son nombre d’apparition dans un ensemble de requêtes).  Un mot clé peut être un fait, une mesure, une dimension ou un attribut de dimension.</w:t>
      </w:r>
    </w:p>
    <w:p w14:paraId="745F0784" w14:textId="77777777" w:rsidR="00E1537F" w:rsidRPr="00884B4D" w:rsidRDefault="00E1537F" w:rsidP="00E1537F">
      <w:pPr>
        <w:pStyle w:val="Default"/>
        <w:spacing w:before="120" w:line="276" w:lineRule="auto"/>
        <w:jc w:val="both"/>
        <w:rPr>
          <w:szCs w:val="23"/>
        </w:rPr>
      </w:pPr>
      <w:r w:rsidRPr="00884B4D">
        <w:rPr>
          <w:b/>
          <w:szCs w:val="23"/>
        </w:rPr>
        <w:lastRenderedPageBreak/>
        <w:t xml:space="preserve">Carte : </w:t>
      </w:r>
      <w:r w:rsidRPr="00884B4D">
        <w:rPr>
          <w:szCs w:val="23"/>
        </w:rPr>
        <w:t>Une carte représente le résultat d’une requête spatiale, elle permet une visualisation et des explorations (navigations) cartographiques, ces dernières sont :</w:t>
      </w:r>
    </w:p>
    <w:p w14:paraId="7CB0387A" w14:textId="77777777" w:rsidR="00E1537F" w:rsidRPr="00884B4D" w:rsidRDefault="00E1537F" w:rsidP="00023E9F">
      <w:pPr>
        <w:pStyle w:val="Default"/>
        <w:numPr>
          <w:ilvl w:val="0"/>
          <w:numId w:val="25"/>
        </w:numPr>
        <w:spacing w:line="276" w:lineRule="auto"/>
        <w:jc w:val="both"/>
        <w:rPr>
          <w:szCs w:val="23"/>
        </w:rPr>
      </w:pPr>
      <w:r w:rsidRPr="00884B4D">
        <w:rPr>
          <w:szCs w:val="23"/>
        </w:rPr>
        <w:t>Le clic : l’utilisateur peut cliquer sur une zone pour obtenir des informations relatives à celle-ci comme son nom, ses coordonnées (x,y),etc.</w:t>
      </w:r>
    </w:p>
    <w:p w14:paraId="0F73A552" w14:textId="77777777" w:rsidR="00E1537F" w:rsidRPr="00884B4D" w:rsidRDefault="00E1537F" w:rsidP="00023E9F">
      <w:pPr>
        <w:pStyle w:val="Default"/>
        <w:numPr>
          <w:ilvl w:val="0"/>
          <w:numId w:val="25"/>
        </w:numPr>
        <w:spacing w:line="276" w:lineRule="auto"/>
        <w:jc w:val="both"/>
        <w:rPr>
          <w:szCs w:val="23"/>
        </w:rPr>
      </w:pPr>
      <w:r w:rsidRPr="00884B4D">
        <w:rPr>
          <w:szCs w:val="23"/>
        </w:rPr>
        <w:t>Le zoom : l’utilisateur peut faire soit un zoom avant pour augmenter le niveau de détail de la carte soit un zoom arrière pour le réduire.</w:t>
      </w:r>
    </w:p>
    <w:p w14:paraId="6299FE26" w14:textId="77777777" w:rsidR="00E1537F" w:rsidRPr="00884B4D" w:rsidRDefault="00E1537F" w:rsidP="00023E9F">
      <w:pPr>
        <w:pStyle w:val="Default"/>
        <w:numPr>
          <w:ilvl w:val="0"/>
          <w:numId w:val="25"/>
        </w:numPr>
        <w:spacing w:line="276" w:lineRule="auto"/>
        <w:jc w:val="both"/>
        <w:rPr>
          <w:szCs w:val="23"/>
        </w:rPr>
      </w:pPr>
      <w:r w:rsidRPr="00884B4D">
        <w:rPr>
          <w:szCs w:val="23"/>
        </w:rPr>
        <w:t xml:space="preserve">L’utilisateur peut effectuer d’autres actions sur la carte grâce à une barre d’outils comme le calcul de la distance entre deux ou plusieurs points ou </w:t>
      </w:r>
      <w:r w:rsidRPr="001C727F">
        <w:rPr>
          <w:color w:val="000000" w:themeColor="text1"/>
          <w:szCs w:val="23"/>
        </w:rPr>
        <w:t>faire une sélection libre, une sélection circulaire ou rectangulaire sur une zone bien précise</w:t>
      </w:r>
      <w:r w:rsidRPr="00884B4D">
        <w:rPr>
          <w:szCs w:val="23"/>
        </w:rPr>
        <w:t xml:space="preserve">. </w:t>
      </w:r>
    </w:p>
    <w:p w14:paraId="48B7DCF5" w14:textId="77777777" w:rsidR="00E1537F" w:rsidRPr="00884B4D" w:rsidRDefault="00E1537F" w:rsidP="00E1537F">
      <w:pPr>
        <w:pStyle w:val="Default"/>
        <w:spacing w:line="276" w:lineRule="auto"/>
        <w:jc w:val="both"/>
        <w:rPr>
          <w:szCs w:val="23"/>
        </w:rPr>
      </w:pPr>
      <w:r w:rsidRPr="00884B4D">
        <w:rPr>
          <w:szCs w:val="23"/>
        </w:rPr>
        <w:t>La figure 4.</w:t>
      </w:r>
      <w:r>
        <w:rPr>
          <w:szCs w:val="23"/>
        </w:rPr>
        <w:t>8</w:t>
      </w:r>
      <w:r w:rsidRPr="00884B4D">
        <w:rPr>
          <w:szCs w:val="23"/>
        </w:rPr>
        <w:t xml:space="preserve"> résume les différentes actions d’une exploration cartographique.</w:t>
      </w:r>
    </w:p>
    <w:p w14:paraId="58666D24" w14:textId="44C7DEED" w:rsidR="00C63F56" w:rsidRDefault="00053B88" w:rsidP="00C63F56">
      <w:pPr>
        <w:pStyle w:val="Default"/>
        <w:keepNext/>
        <w:spacing w:line="276" w:lineRule="auto"/>
        <w:ind w:left="-90"/>
        <w:jc w:val="both"/>
      </w:pPr>
      <w:r>
        <w:rPr>
          <w:noProof/>
        </w:rPr>
        <w:drawing>
          <wp:inline distT="0" distB="0" distL="0" distR="0" wp14:anchorId="4574827A" wp14:editId="37A35ABA">
            <wp:extent cx="5731510" cy="4987290"/>
            <wp:effectExtent l="76200" t="76200" r="135890" b="137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987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A48516" w14:textId="69977D61" w:rsidR="00E1537F" w:rsidRPr="00C63F56" w:rsidRDefault="00C63F56" w:rsidP="00C63F56">
      <w:pPr>
        <w:pStyle w:val="Caption"/>
        <w:ind w:firstLine="0"/>
        <w:jc w:val="center"/>
        <w:rPr>
          <w:b/>
          <w:bCs/>
          <w:color w:val="auto"/>
          <w:sz w:val="24"/>
          <w:szCs w:val="32"/>
        </w:rPr>
      </w:pPr>
      <w:bookmarkStart w:id="235" w:name="_Toc11857666"/>
      <w:r w:rsidRPr="00C63F56">
        <w:rPr>
          <w:b/>
          <w:bCs/>
          <w:color w:val="auto"/>
          <w:sz w:val="24"/>
          <w:szCs w:val="24"/>
        </w:rPr>
        <w:t>Figure 4.</w:t>
      </w:r>
      <w:r w:rsidRPr="00C63F56">
        <w:rPr>
          <w:b/>
          <w:bCs/>
          <w:color w:val="auto"/>
          <w:sz w:val="24"/>
          <w:szCs w:val="24"/>
        </w:rPr>
        <w:fldChar w:fldCharType="begin"/>
      </w:r>
      <w:r w:rsidRPr="00C63F56">
        <w:rPr>
          <w:b/>
          <w:bCs/>
          <w:color w:val="auto"/>
          <w:sz w:val="24"/>
          <w:szCs w:val="24"/>
        </w:rPr>
        <w:instrText xml:space="preserve"> SEQ Figure_4. \* ARABIC </w:instrText>
      </w:r>
      <w:r w:rsidRPr="00C63F56">
        <w:rPr>
          <w:b/>
          <w:bCs/>
          <w:color w:val="auto"/>
          <w:sz w:val="24"/>
          <w:szCs w:val="24"/>
        </w:rPr>
        <w:fldChar w:fldCharType="separate"/>
      </w:r>
      <w:r w:rsidR="00931C8C">
        <w:rPr>
          <w:b/>
          <w:bCs/>
          <w:noProof/>
          <w:color w:val="auto"/>
          <w:sz w:val="24"/>
          <w:szCs w:val="24"/>
        </w:rPr>
        <w:t>8</w:t>
      </w:r>
      <w:r w:rsidRPr="00C63F56">
        <w:rPr>
          <w:b/>
          <w:bCs/>
          <w:color w:val="auto"/>
          <w:sz w:val="24"/>
          <w:szCs w:val="24"/>
        </w:rPr>
        <w:fldChar w:fldCharType="end"/>
      </w:r>
      <w:r w:rsidRPr="00951F75">
        <w:rPr>
          <w:color w:val="auto"/>
          <w:sz w:val="24"/>
          <w:szCs w:val="24"/>
        </w:rPr>
        <w:t xml:space="preserve"> </w:t>
      </w:r>
      <w:r w:rsidRPr="00AE12B1">
        <w:rPr>
          <w:color w:val="auto"/>
          <w:sz w:val="24"/>
          <w:szCs w:val="24"/>
        </w:rPr>
        <w:t xml:space="preserve">Schématisation de la navigation </w:t>
      </w:r>
      <w:r w:rsidRPr="00951F75">
        <w:rPr>
          <w:color w:val="auto"/>
          <w:sz w:val="24"/>
          <w:szCs w:val="24"/>
        </w:rPr>
        <w:t>cartographique.</w:t>
      </w:r>
      <w:bookmarkEnd w:id="235"/>
    </w:p>
    <w:p w14:paraId="5BBEE21F" w14:textId="6C6ED7EB" w:rsidR="00E1537F" w:rsidRPr="00ED2F17" w:rsidRDefault="00E1537F" w:rsidP="00ED2F17">
      <w:pPr>
        <w:ind w:firstLine="0"/>
      </w:pPr>
      <w:r w:rsidRPr="00884B4D">
        <w:rPr>
          <w:b/>
          <w:bCs/>
        </w:rPr>
        <w:t>Domaine</w:t>
      </w:r>
      <w:r>
        <w:rPr>
          <w:b/>
          <w:bCs/>
        </w:rPr>
        <w:t>_</w:t>
      </w:r>
      <w:r w:rsidRPr="00884B4D">
        <w:rPr>
          <w:b/>
          <w:bCs/>
        </w:rPr>
        <w:t xml:space="preserve">intérêt : </w:t>
      </w:r>
      <w:r w:rsidRPr="00884B4D">
        <w:t xml:space="preserve">Sélectionne les données de l’EDS en termes de faits et de dimensions correspondant </w:t>
      </w:r>
      <w:r w:rsidR="006F2D7D">
        <w:t>au centre d’intérêt</w:t>
      </w:r>
      <w:r w:rsidRPr="00884B4D">
        <w:t xml:space="preserve"> de l’organisation. </w:t>
      </w:r>
    </w:p>
    <w:p w14:paraId="10754A55" w14:textId="2D9108A5" w:rsidR="00E1537F" w:rsidRPr="00076298" w:rsidRDefault="00E1537F" w:rsidP="00076298">
      <w:pPr>
        <w:ind w:firstLine="0"/>
      </w:pPr>
      <w:r w:rsidRPr="00884B4D">
        <w:rPr>
          <w:b/>
          <w:bCs/>
        </w:rPr>
        <w:t xml:space="preserve">Restriction : </w:t>
      </w:r>
      <w:r w:rsidRPr="00884B4D">
        <w:t xml:space="preserve">Permet d’appliquer des restrictions au niveau des attributs des différentes dimensions pour en sélectionner les plus pertinents pour le profil. </w:t>
      </w:r>
    </w:p>
    <w:p w14:paraId="7EB160AA" w14:textId="7B7A8D26" w:rsidR="00E1537F" w:rsidRPr="00884B4D" w:rsidRDefault="00E1537F" w:rsidP="00ED2F17">
      <w:pPr>
        <w:pStyle w:val="Heading2"/>
        <w:rPr>
          <w:rFonts w:ascii="LMRoman12-Regular" w:eastAsia="LMRoman12-Regular" w:hAnsiTheme="minorHAnsi" w:cs="LMRoman12-Regular"/>
          <w:szCs w:val="24"/>
        </w:rPr>
      </w:pPr>
      <w:bookmarkStart w:id="236" w:name="_Toc11850459"/>
      <w:r w:rsidRPr="00884B4D">
        <w:lastRenderedPageBreak/>
        <w:t>Architecture générale de notre système décisionnel personnalisé</w:t>
      </w:r>
      <w:bookmarkEnd w:id="236"/>
      <w:r w:rsidRPr="00884B4D">
        <w:t xml:space="preserve">  </w:t>
      </w:r>
    </w:p>
    <w:p w14:paraId="75D64607" w14:textId="2455CDE6" w:rsidR="00E1537F" w:rsidRPr="00884B4D" w:rsidRDefault="00E1537F" w:rsidP="00ED2F17">
      <w:r w:rsidRPr="00884B4D">
        <w:t>L’architecture globale de notre système décisionnel, représentée dans la figure 4.</w:t>
      </w:r>
      <w:r>
        <w:t>9</w:t>
      </w:r>
      <w:r w:rsidRPr="00884B4D">
        <w:t>, comporte six principaux modules : (</w:t>
      </w:r>
      <w:r>
        <w:t>0</w:t>
      </w:r>
      <w:r w:rsidRPr="00884B4D">
        <w:t>) construction et alimentation de l’EDS, (</w:t>
      </w:r>
      <w:r>
        <w:t>1</w:t>
      </w:r>
      <w:r w:rsidRPr="00884B4D">
        <w:t>) définition des domaines d’intérêt,</w:t>
      </w:r>
      <w:r w:rsidRPr="00884B4D">
        <w:rPr>
          <w:b/>
        </w:rPr>
        <w:t> </w:t>
      </w:r>
      <w:r w:rsidRPr="00884B4D">
        <w:rPr>
          <w:bCs/>
        </w:rPr>
        <w:t>(</w:t>
      </w:r>
      <w:r>
        <w:rPr>
          <w:bCs/>
        </w:rPr>
        <w:t>2</w:t>
      </w:r>
      <w:r w:rsidRPr="00884B4D">
        <w:rPr>
          <w:bCs/>
        </w:rPr>
        <w:t xml:space="preserve">) </w:t>
      </w:r>
      <w:r w:rsidRPr="00884B4D">
        <w:t>collecte de données, (</w:t>
      </w:r>
      <w:r>
        <w:t>3</w:t>
      </w:r>
      <w:r w:rsidRPr="00884B4D">
        <w:t>) apprentissage ayant pour objectif la construction des profils, (</w:t>
      </w:r>
      <w:r>
        <w:t>4</w:t>
      </w:r>
      <w:r w:rsidRPr="00884B4D">
        <w:t>) exploitation de ces derniers afin de cibler l’information qui répond aux besoins spécifiques et aux préférences des utilisateurs de notre système et enfin (</w:t>
      </w:r>
      <w:r>
        <w:t>5</w:t>
      </w:r>
      <w:r w:rsidRPr="00884B4D">
        <w:t xml:space="preserve">) détection d’éventuelles évolutions : il s’agit de capter  </w:t>
      </w:r>
      <w:r w:rsidR="005F573A">
        <w:t xml:space="preserve">les </w:t>
      </w:r>
      <w:r w:rsidRPr="00884B4D">
        <w:t>éventuels changements ou les renouvellements de centres d’intérêt des utilisateurs de notre système.</w:t>
      </w:r>
    </w:p>
    <w:p w14:paraId="38496684" w14:textId="351874A2" w:rsidR="00E1537F" w:rsidRPr="00884B4D" w:rsidRDefault="00E1537F" w:rsidP="00ED2F17">
      <w:r w:rsidRPr="00884B4D">
        <w:t>A l’issue d</w:t>
      </w:r>
      <w:r>
        <w:t>e l</w:t>
      </w:r>
      <w:r w:rsidRPr="00884B4D">
        <w:t xml:space="preserve">’état de l’art présenté dans le chapitre 2 et après une </w:t>
      </w:r>
      <w:r>
        <w:t>étude</w:t>
      </w:r>
      <w:r w:rsidRPr="00884B4D">
        <w:t xml:space="preserve"> de différentes techniques d’apprentissage, nous avons choisi la méthode de classification par k-plus proches voisins car elle présente certains avantages que nous présentons ci-après et qui la rend adapté</w:t>
      </w:r>
      <w:r w:rsidR="00EC2C6A">
        <w:t>e</w:t>
      </w:r>
      <w:r w:rsidRPr="00884B4D">
        <w:t xml:space="preserve"> à notre cas d’étude.</w:t>
      </w:r>
    </w:p>
    <w:p w14:paraId="417F2D03" w14:textId="77777777" w:rsidR="00951F75" w:rsidRDefault="00E1537F" w:rsidP="00951F75">
      <w:pPr>
        <w:pStyle w:val="Default"/>
        <w:keepNext/>
        <w:ind w:left="-142"/>
        <w:jc w:val="center"/>
      </w:pPr>
      <w:r w:rsidRPr="00884B4D">
        <w:rPr>
          <w:noProof/>
          <w:lang w:eastAsia="fr-FR"/>
        </w:rPr>
        <w:drawing>
          <wp:inline distT="0" distB="0" distL="0" distR="0" wp14:anchorId="3AB430B4" wp14:editId="2DBD4BC6">
            <wp:extent cx="5994400" cy="3646593"/>
            <wp:effectExtent l="76200" t="76200" r="123825" b="133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94400" cy="36465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EA60C" w14:textId="15BBB9A3" w:rsidR="00E1537F" w:rsidRPr="00951F75" w:rsidRDefault="00951F75" w:rsidP="00951F75">
      <w:pPr>
        <w:pStyle w:val="Caption"/>
        <w:ind w:firstLine="0"/>
        <w:jc w:val="center"/>
        <w:rPr>
          <w:color w:val="auto"/>
          <w:sz w:val="32"/>
          <w:szCs w:val="32"/>
        </w:rPr>
      </w:pPr>
      <w:bookmarkStart w:id="237" w:name="_Toc11857667"/>
      <w:r w:rsidRPr="00951F75">
        <w:rPr>
          <w:b/>
          <w:bCs/>
          <w:color w:val="auto"/>
          <w:sz w:val="24"/>
          <w:szCs w:val="24"/>
        </w:rPr>
        <w:t>Figure 4.</w:t>
      </w:r>
      <w:r w:rsidRPr="00951F75">
        <w:rPr>
          <w:b/>
          <w:bCs/>
          <w:color w:val="auto"/>
          <w:sz w:val="24"/>
          <w:szCs w:val="24"/>
        </w:rPr>
        <w:fldChar w:fldCharType="begin"/>
      </w:r>
      <w:r w:rsidRPr="00951F75">
        <w:rPr>
          <w:b/>
          <w:bCs/>
          <w:color w:val="auto"/>
          <w:sz w:val="24"/>
          <w:szCs w:val="24"/>
        </w:rPr>
        <w:instrText xml:space="preserve"> SEQ Figure_4. \* ARABIC </w:instrText>
      </w:r>
      <w:r w:rsidRPr="00951F75">
        <w:rPr>
          <w:b/>
          <w:bCs/>
          <w:color w:val="auto"/>
          <w:sz w:val="24"/>
          <w:szCs w:val="24"/>
        </w:rPr>
        <w:fldChar w:fldCharType="separate"/>
      </w:r>
      <w:r w:rsidR="00931C8C">
        <w:rPr>
          <w:b/>
          <w:bCs/>
          <w:noProof/>
          <w:color w:val="auto"/>
          <w:sz w:val="24"/>
          <w:szCs w:val="24"/>
        </w:rPr>
        <w:t>9</w:t>
      </w:r>
      <w:r w:rsidRPr="00951F75">
        <w:rPr>
          <w:b/>
          <w:bCs/>
          <w:color w:val="auto"/>
          <w:sz w:val="24"/>
          <w:szCs w:val="24"/>
        </w:rPr>
        <w:fldChar w:fldCharType="end"/>
      </w:r>
      <w:r w:rsidRPr="00951F75">
        <w:rPr>
          <w:color w:val="auto"/>
          <w:sz w:val="24"/>
          <w:szCs w:val="24"/>
        </w:rPr>
        <w:t xml:space="preserve"> Architecture globale du système décisionnel proposé.</w:t>
      </w:r>
      <w:bookmarkEnd w:id="237"/>
    </w:p>
    <w:p w14:paraId="5079CE1A" w14:textId="77777777" w:rsidR="00E1537F" w:rsidRPr="00884B4D" w:rsidRDefault="00E1537F" w:rsidP="00E1537F">
      <w:pPr>
        <w:spacing w:before="0"/>
        <w:ind w:firstLine="0"/>
        <w:rPr>
          <w:b/>
          <w:sz w:val="26"/>
          <w:szCs w:val="26"/>
        </w:rPr>
      </w:pPr>
      <w:r w:rsidRPr="00884B4D">
        <w:rPr>
          <w:b/>
          <w:sz w:val="26"/>
          <w:szCs w:val="26"/>
        </w:rPr>
        <w:t>Description de l’architecture :</w:t>
      </w:r>
    </w:p>
    <w:p w14:paraId="6BE48EFD" w14:textId="77777777" w:rsidR="00E1537F" w:rsidRPr="00884B4D" w:rsidRDefault="00E1537F" w:rsidP="00E1537F">
      <w:pPr>
        <w:rPr>
          <w:b/>
        </w:rPr>
      </w:pPr>
      <w:r w:rsidRPr="00884B4D">
        <w:rPr>
          <w:b/>
        </w:rPr>
        <w:t>Module 0 : Création et alimentation de l’EDS</w:t>
      </w:r>
    </w:p>
    <w:p w14:paraId="3A4E6E0E" w14:textId="02FFE312" w:rsidR="00E1537F" w:rsidRDefault="00E1537F" w:rsidP="00E1537F">
      <w:r w:rsidRPr="00884B4D">
        <w:t>Cette phase assure la mise en œuvre de l’EDS depuis son implémentation jusqu’à son alimentation à partir de la base de données géographique source.</w:t>
      </w:r>
    </w:p>
    <w:p w14:paraId="2DB6CB1C" w14:textId="589AB309" w:rsidR="00ED2F17" w:rsidRDefault="00ED2F17" w:rsidP="00E1537F"/>
    <w:p w14:paraId="16534636" w14:textId="30055E69" w:rsidR="00ED2F17" w:rsidRDefault="00ED2F17" w:rsidP="006665D4">
      <w:pPr>
        <w:ind w:firstLine="0"/>
      </w:pPr>
    </w:p>
    <w:p w14:paraId="5903AC06" w14:textId="77777777" w:rsidR="00076298" w:rsidRPr="00884B4D" w:rsidRDefault="00076298" w:rsidP="006665D4">
      <w:pPr>
        <w:ind w:firstLine="0"/>
      </w:pPr>
    </w:p>
    <w:p w14:paraId="6DE0E986" w14:textId="77777777" w:rsidR="00E1537F" w:rsidRPr="00884B4D" w:rsidRDefault="00E1537F" w:rsidP="00E1537F">
      <w:pPr>
        <w:rPr>
          <w:b/>
        </w:rPr>
      </w:pPr>
      <w:r w:rsidRPr="00884B4D">
        <w:rPr>
          <w:b/>
        </w:rPr>
        <w:lastRenderedPageBreak/>
        <w:t>Module 1 : Définition des domaines d’intérêt </w:t>
      </w:r>
    </w:p>
    <w:p w14:paraId="686B9CBC" w14:textId="77777777" w:rsidR="00E1537F" w:rsidRPr="00884B4D" w:rsidRDefault="00E1537F" w:rsidP="00ED2F17">
      <w:r w:rsidRPr="00884B4D">
        <w:t xml:space="preserve">Cette phase nécessite la définition préalable d’une batterie de requêtes relatives au domaine de l’accidentologie routière.  Selon la méthode d’apprentissage choisie, les requêtes définies sont reparties dans des clusters où chaque cluster représente un domaine d’intérêt, ces clusters vont constituer notre base d’apprentissage pour la détection des domaines d’intérêt des profils.  </w:t>
      </w:r>
    </w:p>
    <w:p w14:paraId="0368B73C" w14:textId="77777777" w:rsidR="00E1537F" w:rsidRPr="00884B4D" w:rsidRDefault="00E1537F" w:rsidP="00ED2F17">
      <w:r w:rsidRPr="00884B4D">
        <w:t xml:space="preserve">Notre proposition est basée sur un ensemble de concepts que nous définissons et formalisons comme suit :  </w:t>
      </w:r>
    </w:p>
    <w:p w14:paraId="634A3197" w14:textId="77777777" w:rsidR="00E1537F" w:rsidRPr="00884B4D" w:rsidRDefault="00E1537F" w:rsidP="00E1537F">
      <w:pPr>
        <w:ind w:firstLine="0"/>
      </w:pPr>
      <w:r w:rsidRPr="00884B4D">
        <w:rPr>
          <w:i/>
          <w:iCs/>
        </w:rPr>
        <w:t>Un domaine d’intérêt,</w:t>
      </w:r>
      <w:r w:rsidRPr="00884B4D">
        <w:t xml:space="preserve"> dans notre cas, est défini par une description et un ensemble de requêtes spécifique à ce domaine, chaque requête est composée d’un ensemble de mot clés auxquels sont associées des poids.</w:t>
      </w:r>
    </w:p>
    <w:p w14:paraId="09825C13" w14:textId="5906C672" w:rsidR="00E1537F" w:rsidRPr="00884B4D" w:rsidRDefault="00E1537F" w:rsidP="00E1537F">
      <w:pPr>
        <w:spacing w:after="0"/>
        <w:ind w:firstLine="0"/>
      </w:pPr>
      <w:r w:rsidRPr="00884B4D">
        <w:t xml:space="preserve"> Ainsi, nous avons défini :</w:t>
      </w:r>
    </w:p>
    <w:p w14:paraId="0392AAA6" w14:textId="7E15E28F" w:rsidR="00706E90" w:rsidRDefault="00E1537F" w:rsidP="00023E9F">
      <w:pPr>
        <w:pStyle w:val="ListParagraph"/>
        <w:numPr>
          <w:ilvl w:val="0"/>
          <w:numId w:val="23"/>
        </w:numPr>
        <w:spacing w:before="0"/>
        <w:ind w:left="567" w:hanging="11"/>
      </w:pPr>
      <w:r w:rsidRPr="00884B4D">
        <w:t xml:space="preserve"> </w:t>
      </w:r>
      <w:r w:rsidR="00706E90">
        <w:t>U</w:t>
      </w:r>
      <w:r w:rsidR="00706E90" w:rsidRPr="00884B4D">
        <w:t xml:space="preserve">n ensemble de domaines </w:t>
      </w:r>
      <w:r w:rsidR="00706E90">
        <w:t>d’intérêt</w:t>
      </w:r>
      <w:r w:rsidR="00706E90" w:rsidRPr="00884B4D">
        <w:t> </w:t>
      </w:r>
      <w:r w:rsidR="00706E90">
        <w:t>relatifs au phénomène de l’accidentologie :</w:t>
      </w:r>
      <w:r w:rsidR="00706E90" w:rsidRPr="00884B4D">
        <w:t xml:space="preserve"> DI</w:t>
      </w:r>
      <w:r w:rsidR="00706E90" w:rsidRPr="00884B4D">
        <w:rPr>
          <w:vertAlign w:val="subscript"/>
        </w:rPr>
        <w:t>1</w:t>
      </w:r>
      <w:r w:rsidR="00706E90" w:rsidRPr="00884B4D">
        <w:t>, DI</w:t>
      </w:r>
      <w:r w:rsidR="00706E90" w:rsidRPr="00884B4D">
        <w:rPr>
          <w:vertAlign w:val="subscript"/>
        </w:rPr>
        <w:t>2</w:t>
      </w:r>
      <w:r w:rsidR="00706E90" w:rsidRPr="00884B4D">
        <w:t>, …, DI</w:t>
      </w:r>
      <w:r w:rsidR="00706E90" w:rsidRPr="00262F71">
        <w:rPr>
          <w:vertAlign w:val="subscript"/>
        </w:rPr>
        <w:t>m</w:t>
      </w:r>
      <w:r w:rsidR="00706E90" w:rsidRPr="00884B4D">
        <w:t xml:space="preserve"> , tel que  m&gt;1.</w:t>
      </w:r>
    </w:p>
    <w:p w14:paraId="6913075D" w14:textId="474C26BE" w:rsidR="00E1537F" w:rsidRPr="00884B4D" w:rsidRDefault="007919FD" w:rsidP="00023E9F">
      <w:pPr>
        <w:pStyle w:val="ListParagraph"/>
        <w:numPr>
          <w:ilvl w:val="0"/>
          <w:numId w:val="23"/>
        </w:numPr>
        <w:spacing w:before="0"/>
        <w:ind w:left="567" w:hanging="11"/>
      </w:pPr>
      <w:r>
        <w:t xml:space="preserve"> </w:t>
      </w:r>
      <w:r w:rsidR="00E1537F" w:rsidRPr="00884B4D">
        <w:t>Un domaine d’intérêt DI</w:t>
      </w:r>
      <w:r w:rsidR="00E1537F" w:rsidRPr="00884B4D">
        <w:rPr>
          <w:vertAlign w:val="subscript"/>
        </w:rPr>
        <w:t xml:space="preserve">k </w:t>
      </w:r>
      <w:r w:rsidR="00E1537F" w:rsidRPr="00884B4D">
        <w:t>= {Rq</w:t>
      </w:r>
      <w:r w:rsidR="00E1537F" w:rsidRPr="00884B4D">
        <w:rPr>
          <w:vertAlign w:val="subscript"/>
        </w:rPr>
        <w:t>1k</w:t>
      </w:r>
      <w:r w:rsidR="00E1537F" w:rsidRPr="00884B4D">
        <w:t>, ..., Rq</w:t>
      </w:r>
      <w:r w:rsidR="00E1537F" w:rsidRPr="00884B4D">
        <w:rPr>
          <w:vertAlign w:val="subscript"/>
        </w:rPr>
        <w:t xml:space="preserve">ik, </w:t>
      </w:r>
      <w:r w:rsidR="00E1537F" w:rsidRPr="00884B4D">
        <w:t>Rq</w:t>
      </w:r>
      <w:r w:rsidR="00E1537F" w:rsidRPr="00884B4D">
        <w:rPr>
          <w:vertAlign w:val="subscript"/>
        </w:rPr>
        <w:t>nk</w:t>
      </w:r>
      <w:r w:rsidR="00E1537F" w:rsidRPr="00884B4D">
        <w:t>} tel que :  Rq</w:t>
      </w:r>
      <w:r w:rsidR="00E1537F" w:rsidRPr="00884B4D">
        <w:rPr>
          <w:vertAlign w:val="subscript"/>
        </w:rPr>
        <w:t>ik</w:t>
      </w:r>
      <w:r w:rsidR="00E1537F" w:rsidRPr="00884B4D">
        <w:t xml:space="preserve"> est une requête du domaine DI</w:t>
      </w:r>
      <w:r w:rsidR="00E1537F" w:rsidRPr="00884B4D">
        <w:rPr>
          <w:vertAlign w:val="subscript"/>
        </w:rPr>
        <w:t>k</w:t>
      </w:r>
      <w:r w:rsidR="00E1537F" w:rsidRPr="00884B4D">
        <w:t xml:space="preserve"> et n est le nombre de requêtes de ce domaine.</w:t>
      </w:r>
    </w:p>
    <w:p w14:paraId="1A0E590C" w14:textId="6C4E8FC2" w:rsidR="00E1537F" w:rsidRPr="00884B4D" w:rsidRDefault="00E1537F" w:rsidP="00023E9F">
      <w:pPr>
        <w:pStyle w:val="ListParagraph"/>
        <w:numPr>
          <w:ilvl w:val="0"/>
          <w:numId w:val="23"/>
        </w:numPr>
        <w:spacing w:before="0"/>
        <w:ind w:left="567" w:firstLine="0"/>
      </w:pPr>
      <w:r w:rsidRPr="00884B4D">
        <w:t xml:space="preserve"> Rq</w:t>
      </w:r>
      <w:r w:rsidRPr="00884B4D">
        <w:rPr>
          <w:vertAlign w:val="subscript"/>
        </w:rPr>
        <w:t>ik</w:t>
      </w:r>
      <w:r w:rsidRPr="00884B4D">
        <w:t xml:space="preserve"> = {</w:t>
      </w:r>
      <w:r w:rsidRPr="00D9468C">
        <w:t>Mc</w:t>
      </w:r>
      <w:r w:rsidRPr="00D9468C">
        <w:rPr>
          <w:vertAlign w:val="subscript"/>
        </w:rPr>
        <w:t>i</w:t>
      </w:r>
      <w:r w:rsidR="00B80EB0">
        <w:rPr>
          <w:vertAlign w:val="subscript"/>
        </w:rPr>
        <w:t>1</w:t>
      </w:r>
      <w:r w:rsidRPr="00D9468C">
        <w:t>, …, Mc</w:t>
      </w:r>
      <w:r w:rsidRPr="00D9468C">
        <w:rPr>
          <w:vertAlign w:val="subscript"/>
        </w:rPr>
        <w:t>i</w:t>
      </w:r>
      <w:r w:rsidR="00B80EB0">
        <w:rPr>
          <w:vertAlign w:val="subscript"/>
        </w:rPr>
        <w:t>t</w:t>
      </w:r>
      <w:r w:rsidRPr="00884B4D">
        <w:t>} tel que : Mc</w:t>
      </w:r>
      <w:r w:rsidRPr="00884B4D">
        <w:rPr>
          <w:vertAlign w:val="subscript"/>
        </w:rPr>
        <w:t>i</w:t>
      </w:r>
      <w:r w:rsidR="00B80EB0">
        <w:rPr>
          <w:vertAlign w:val="subscript"/>
        </w:rPr>
        <w:t>t</w:t>
      </w:r>
      <w:r w:rsidRPr="00884B4D">
        <w:t xml:space="preserve"> est un mot clé de la requête Rq</w:t>
      </w:r>
      <w:r w:rsidRPr="00884B4D">
        <w:rPr>
          <w:vertAlign w:val="subscript"/>
        </w:rPr>
        <w:t>ik</w:t>
      </w:r>
      <w:r w:rsidRPr="00884B4D">
        <w:t xml:space="preserve"> et </w:t>
      </w:r>
      <w:r w:rsidR="00B80EB0">
        <w:t>t</w:t>
      </w:r>
      <w:r>
        <w:t xml:space="preserve"> </w:t>
      </w:r>
      <w:r w:rsidRPr="00884B4D">
        <w:t>le nombre de mot clés de cette requête.</w:t>
      </w:r>
    </w:p>
    <w:p w14:paraId="337AE82B" w14:textId="2BBC53DF" w:rsidR="00E1537F" w:rsidRDefault="00E1537F" w:rsidP="00023E9F">
      <w:pPr>
        <w:pStyle w:val="ListParagraph"/>
        <w:numPr>
          <w:ilvl w:val="0"/>
          <w:numId w:val="23"/>
        </w:numPr>
        <w:spacing w:before="0"/>
        <w:ind w:left="567" w:firstLine="0"/>
      </w:pPr>
      <w:r w:rsidRPr="00884B4D">
        <w:t xml:space="preserve"> Le poids d’un mot clé Mc</w:t>
      </w:r>
      <w:r w:rsidRPr="00884B4D">
        <w:rPr>
          <w:vertAlign w:val="subscript"/>
        </w:rPr>
        <w:t>i</w:t>
      </w:r>
      <w:r w:rsidR="00DA26ED">
        <w:rPr>
          <w:vertAlign w:val="subscript"/>
        </w:rPr>
        <w:t>t</w:t>
      </w:r>
      <w:r w:rsidRPr="00884B4D">
        <w:rPr>
          <w:vertAlign w:val="subscript"/>
        </w:rPr>
        <w:t xml:space="preserve"> </w:t>
      </w:r>
      <w:r w:rsidRPr="00884B4D">
        <w:t>d’une requête Rq</w:t>
      </w:r>
      <w:r w:rsidRPr="00884B4D">
        <w:rPr>
          <w:vertAlign w:val="subscript"/>
        </w:rPr>
        <w:t>ik</w:t>
      </w:r>
      <w:r w:rsidRPr="00884B4D">
        <w:t xml:space="preserve"> </w:t>
      </w:r>
      <w:r>
        <w:t xml:space="preserve">du </w:t>
      </w:r>
      <w:r w:rsidRPr="00884B4D">
        <w:t>domaine DI</w:t>
      </w:r>
      <w:r w:rsidRPr="00884B4D">
        <w:rPr>
          <w:vertAlign w:val="subscript"/>
        </w:rPr>
        <w:t>k</w:t>
      </w:r>
      <w:r w:rsidRPr="00884B4D">
        <w:t xml:space="preserve"> est calculé en utilisant la formule suivante :  </w:t>
      </w:r>
    </w:p>
    <w:tbl>
      <w:tblPr>
        <w:tblStyle w:val="TableGrid"/>
        <w:tblpPr w:leftFromText="180" w:rightFromText="180" w:vertAnchor="text" w:horzAnchor="margin" w:tblpXSpec="center" w:tblpY="-10"/>
        <w:tblOverlap w:val="never"/>
        <w:tblW w:w="5940" w:type="dxa"/>
        <w:tblLook w:val="04A0" w:firstRow="1" w:lastRow="0" w:firstColumn="1" w:lastColumn="0" w:noHBand="0" w:noVBand="1"/>
      </w:tblPr>
      <w:tblGrid>
        <w:gridCol w:w="2970"/>
        <w:gridCol w:w="2970"/>
      </w:tblGrid>
      <w:tr w:rsidR="00AE4602" w:rsidRPr="00206779" w14:paraId="26F24540" w14:textId="223AE805" w:rsidTr="00972293">
        <w:tc>
          <w:tcPr>
            <w:tcW w:w="2970" w:type="dxa"/>
            <w:tcBorders>
              <w:right w:val="single" w:sz="4" w:space="0" w:color="auto"/>
            </w:tcBorders>
          </w:tcPr>
          <w:p w14:paraId="588C3B7A" w14:textId="06041D67" w:rsidR="00AE4602" w:rsidRPr="00C33423" w:rsidRDefault="00AE4602" w:rsidP="00972293">
            <w:pPr>
              <w:spacing w:before="0"/>
              <w:ind w:left="1123" w:right="-1372" w:hanging="1139"/>
              <w:rPr>
                <w:lang w:val="en-US"/>
              </w:rPr>
            </w:pPr>
            <w:r w:rsidRPr="00076298">
              <w:rPr>
                <w:b/>
                <w:bCs/>
                <w:lang w:val="en-US"/>
              </w:rPr>
              <w:t>Poids (Mc</w:t>
            </w:r>
            <w:r w:rsidRPr="00076298">
              <w:rPr>
                <w:b/>
                <w:bCs/>
                <w:vertAlign w:val="subscript"/>
                <w:lang w:val="en-US"/>
              </w:rPr>
              <w:t>i</w:t>
            </w:r>
            <w:r>
              <w:rPr>
                <w:b/>
                <w:bCs/>
                <w:vertAlign w:val="subscript"/>
                <w:lang w:val="en-US"/>
              </w:rPr>
              <w:t>t</w:t>
            </w:r>
            <w:r w:rsidRPr="00076298">
              <w:rPr>
                <w:b/>
                <w:bCs/>
                <w:lang w:val="en-US"/>
              </w:rPr>
              <w:t>)</w:t>
            </w:r>
            <w:r w:rsidRPr="001C727F">
              <w:rPr>
                <w:lang w:val="en-US"/>
              </w:rPr>
              <w:t xml:space="preserve"> </w:t>
            </w:r>
            <w:r w:rsidRPr="001C727F">
              <w:rPr>
                <w:lang w:val="en-US"/>
              </w:rPr>
              <w:t xml:space="preserve">= </w:t>
            </w:r>
            <m:oMath>
              <m:f>
                <m:fPr>
                  <m:ctrlPr>
                    <w:rPr>
                      <w:rFonts w:ascii="Cambria Math" w:hAnsi="Cambria Math"/>
                      <w:i/>
                      <w:sz w:val="28"/>
                    </w:rPr>
                  </m:ctrlPr>
                </m:fPr>
                <m:num>
                  <m:sSub>
                    <m:sSubPr>
                      <m:ctrlPr>
                        <w:rPr>
                          <w:rFonts w:ascii="Cambria Math" w:hAnsi="Cambria Math"/>
                          <w:sz w:val="28"/>
                        </w:rPr>
                      </m:ctrlPr>
                    </m:sSubPr>
                    <m:e>
                      <m:r>
                        <m:rPr>
                          <m:sty m:val="p"/>
                        </m:rPr>
                        <w:rPr>
                          <w:rFonts w:ascii="Cambria Math" w:hAnsi="Cambria Math"/>
                          <w:sz w:val="28"/>
                          <w:lang w:val="en-US"/>
                        </w:rPr>
                        <m:t>NbOcc</m:t>
                      </m:r>
                    </m:e>
                    <m:sub>
                      <m:r>
                        <w:rPr>
                          <w:rFonts w:ascii="Cambria Math" w:hAnsi="Cambria Math"/>
                          <w:sz w:val="28"/>
                        </w:rPr>
                        <m:t>DIk</m:t>
                      </m:r>
                    </m:sub>
                  </m:sSub>
                </m:num>
                <m:den>
                  <m:sSub>
                    <m:sSubPr>
                      <m:ctrlPr>
                        <w:rPr>
                          <w:rFonts w:ascii="Cambria Math" w:hAnsi="Cambria Math"/>
                          <w:sz w:val="28"/>
                        </w:rPr>
                      </m:ctrlPr>
                    </m:sSubPr>
                    <m:e>
                      <m:r>
                        <m:rPr>
                          <m:sty m:val="p"/>
                        </m:rPr>
                        <w:rPr>
                          <w:rFonts w:ascii="Cambria Math" w:hAnsi="Cambria Math"/>
                          <w:sz w:val="28"/>
                          <w:lang w:val="en-US"/>
                        </w:rPr>
                        <m:t>NbRequete</m:t>
                      </m:r>
                    </m:e>
                    <m:sub>
                      <m:r>
                        <w:rPr>
                          <w:rFonts w:ascii="Cambria Math" w:hAnsi="Cambria Math"/>
                          <w:sz w:val="28"/>
                        </w:rPr>
                        <m:t>DIk</m:t>
                      </m:r>
                    </m:sub>
                  </m:sSub>
                </m:den>
              </m:f>
            </m:oMath>
            <w:r w:rsidRPr="00C33423">
              <w:rPr>
                <w:sz w:val="28"/>
                <w:lang w:val="en-US"/>
              </w:rPr>
              <w:t xml:space="preserve"> </w:t>
            </w:r>
          </w:p>
        </w:tc>
        <w:tc>
          <w:tcPr>
            <w:tcW w:w="2970" w:type="dxa"/>
            <w:tcBorders>
              <w:top w:val="nil"/>
              <w:bottom w:val="nil"/>
              <w:right w:val="nil"/>
            </w:tcBorders>
          </w:tcPr>
          <w:p w14:paraId="48E3D73D" w14:textId="74E2E641" w:rsidR="00AE4602" w:rsidRPr="00076298" w:rsidRDefault="00AE4602" w:rsidP="00972293">
            <w:pPr>
              <w:spacing w:line="480" w:lineRule="auto"/>
              <w:ind w:left="1123" w:right="-1372" w:hanging="1139"/>
              <w:rPr>
                <w:b/>
                <w:bCs/>
                <w:lang w:val="en-US"/>
              </w:rPr>
            </w:pPr>
            <w:r>
              <w:rPr>
                <w:b/>
                <w:bCs/>
                <w:lang w:val="en-US"/>
              </w:rPr>
              <w:t>………. (</w:t>
            </w:r>
            <w:r w:rsidRPr="00AE4602">
              <w:rPr>
                <w:b/>
                <w:bCs/>
                <w:i/>
                <w:iCs/>
                <w:lang w:val="en-US"/>
              </w:rPr>
              <w:t>formule2</w:t>
            </w:r>
            <w:r>
              <w:rPr>
                <w:b/>
                <w:bCs/>
                <w:lang w:val="en-US"/>
              </w:rPr>
              <w:t>)</w:t>
            </w:r>
          </w:p>
        </w:tc>
      </w:tr>
    </w:tbl>
    <w:p w14:paraId="302A07E6" w14:textId="77777777" w:rsidR="00BF618F" w:rsidRPr="00AE4602" w:rsidRDefault="00BF618F" w:rsidP="00BF618F">
      <w:pPr>
        <w:spacing w:before="0"/>
        <w:ind w:firstLine="0"/>
        <w:rPr>
          <w:lang w:val="en-US"/>
        </w:rPr>
      </w:pPr>
    </w:p>
    <w:p w14:paraId="5717389C" w14:textId="20672603" w:rsidR="00E1537F" w:rsidRPr="00884B4D" w:rsidRDefault="00BF618F" w:rsidP="00BF618F">
      <w:pPr>
        <w:spacing w:before="0"/>
        <w:ind w:firstLine="0"/>
      </w:pPr>
      <w:r w:rsidRPr="00AE4602">
        <w:rPr>
          <w:lang w:val="en-US"/>
        </w:rPr>
        <w:br w:type="textWrapping" w:clear="all"/>
      </w:r>
      <w:r w:rsidR="00E1537F" w:rsidRPr="00884B4D">
        <w:t xml:space="preserve">Où </w:t>
      </w:r>
      <w:r w:rsidR="00E1537F" w:rsidRPr="00884B4D">
        <w:rPr>
          <w:iCs/>
        </w:rPr>
        <w:t>NbOcc</w:t>
      </w:r>
      <w:r w:rsidR="00E1537F" w:rsidRPr="00884B4D">
        <w:rPr>
          <w:iCs/>
          <w:vertAlign w:val="subscript"/>
        </w:rPr>
        <w:t>DIk</w:t>
      </w:r>
      <w:r w:rsidR="00E1537F" w:rsidRPr="00884B4D">
        <w:t xml:space="preserve"> est le nombre d’occurrence du mot clé Mc</w:t>
      </w:r>
      <w:r w:rsidR="00E1537F">
        <w:rPr>
          <w:vertAlign w:val="subscript"/>
        </w:rPr>
        <w:t>i</w:t>
      </w:r>
      <w:r w:rsidR="00107F20">
        <w:rPr>
          <w:vertAlign w:val="subscript"/>
        </w:rPr>
        <w:t>t</w:t>
      </w:r>
      <w:r w:rsidR="00E1537F" w:rsidRPr="00884B4D">
        <w:t xml:space="preserve"> dans le domaine d’intérêt DI</w:t>
      </w:r>
      <w:r w:rsidR="00E1537F" w:rsidRPr="00884B4D">
        <w:rPr>
          <w:vertAlign w:val="subscript"/>
        </w:rPr>
        <w:t>k</w:t>
      </w:r>
      <w:r w:rsidR="00E1537F" w:rsidRPr="00884B4D">
        <w:t xml:space="preserve"> et NbRrequete</w:t>
      </w:r>
      <w:r w:rsidR="00E1537F" w:rsidRPr="00884B4D">
        <w:rPr>
          <w:vertAlign w:val="subscript"/>
        </w:rPr>
        <w:t>DIk</w:t>
      </w:r>
      <w:r w:rsidR="00E1537F" w:rsidRPr="00884B4D">
        <w:t xml:space="preserve"> est le nombre total de requêtes du domaine d’intérêt DI</w:t>
      </w:r>
      <w:r w:rsidR="00E1537F" w:rsidRPr="00884B4D">
        <w:rPr>
          <w:vertAlign w:val="subscript"/>
        </w:rPr>
        <w:t>k</w:t>
      </w:r>
      <w:r w:rsidR="00E1537F" w:rsidRPr="00884B4D">
        <w:t>.</w:t>
      </w:r>
    </w:p>
    <w:p w14:paraId="30E394FC" w14:textId="77777777" w:rsidR="00E1537F" w:rsidRPr="00884B4D" w:rsidRDefault="00E1537F" w:rsidP="00E1537F">
      <w:pPr>
        <w:ind w:left="360" w:firstLine="0"/>
      </w:pPr>
      <w:r w:rsidRPr="00884B4D">
        <w:rPr>
          <w:b/>
        </w:rPr>
        <w:t>Module 2 : Collecte de données</w:t>
      </w:r>
      <w:r w:rsidRPr="00884B4D">
        <w:t> </w:t>
      </w:r>
    </w:p>
    <w:p w14:paraId="25D758FF" w14:textId="77777777" w:rsidR="00E1537F" w:rsidRPr="00884B4D" w:rsidRDefault="00E1537F" w:rsidP="00E1537F">
      <w:r w:rsidRPr="00884B4D">
        <w:t>Cette étape permet d’instancier le modèle de profil avec les requêtes saisies et les navigations</w:t>
      </w:r>
      <w:r w:rsidRPr="002E769B">
        <w:t xml:space="preserve"> </w:t>
      </w:r>
      <w:r w:rsidRPr="00884B4D">
        <w:t xml:space="preserve">cartographiques faites par les utilisateurs du profil durant leurs sessions d’interaction. </w:t>
      </w:r>
    </w:p>
    <w:p w14:paraId="517DF31F" w14:textId="77777777" w:rsidR="00E1537F" w:rsidRPr="00884B4D" w:rsidRDefault="00E1537F" w:rsidP="00E1537F">
      <w:pPr>
        <w:pStyle w:val="Heading3"/>
        <w:numPr>
          <w:ilvl w:val="0"/>
          <w:numId w:val="0"/>
        </w:numPr>
        <w:ind w:left="720" w:hanging="360"/>
      </w:pPr>
      <w:bookmarkStart w:id="238" w:name="_Toc11850460"/>
      <w:r w:rsidRPr="00884B4D">
        <w:t>Module</w:t>
      </w:r>
      <w:r w:rsidRPr="00884B4D">
        <w:rPr>
          <w:b w:val="0"/>
        </w:rPr>
        <w:t xml:space="preserve"> </w:t>
      </w:r>
      <w:r w:rsidRPr="00884B4D">
        <w:t>3 : Apprentissage</w:t>
      </w:r>
      <w:bookmarkEnd w:id="238"/>
    </w:p>
    <w:p w14:paraId="67E4C6D9" w14:textId="102C5DEB" w:rsidR="00E1537F" w:rsidRPr="00884B4D" w:rsidRDefault="00E1537F" w:rsidP="00E1537F">
      <w:r w:rsidRPr="00884B4D">
        <w:t>Dans cette phase nous allons exploiter les données collectées sur le profil et s’appuyer sur l’algorithme de classification par K-plus proches voisins (K-NN) que nous avons présenté dans la section 3.3.</w:t>
      </w:r>
      <w:r w:rsidR="00064C56">
        <w:t>1</w:t>
      </w:r>
      <w:r w:rsidRPr="00884B4D">
        <w:t xml:space="preserve"> du deuxième chapitre pour connaitre le ou les domaines d’intérêt du profil. </w:t>
      </w:r>
    </w:p>
    <w:p w14:paraId="4EAD63D3" w14:textId="77777777" w:rsidR="00E1537F" w:rsidRPr="00884B4D" w:rsidRDefault="00E1537F" w:rsidP="00E1537F">
      <w:pPr>
        <w:rPr>
          <w:rFonts w:ascii="Times New Roman" w:hAnsi="Times New Roman" w:cs="Times New Roman"/>
          <w:color w:val="212121"/>
          <w:szCs w:val="24"/>
          <w:shd w:val="clear" w:color="auto" w:fill="FFFFFF"/>
        </w:rPr>
      </w:pPr>
      <w:r w:rsidRPr="00884B4D">
        <w:t>Le choix de cet algorithme est justifié par ses avantages connus dans le domaine de l’apprentissage automatique et qui sont :</w:t>
      </w:r>
    </w:p>
    <w:p w14:paraId="6CDB6C31" w14:textId="77777777" w:rsidR="00E1537F" w:rsidRPr="00884B4D" w:rsidRDefault="00E1537F" w:rsidP="00023E9F">
      <w:pPr>
        <w:pStyle w:val="ListParagraph"/>
        <w:numPr>
          <w:ilvl w:val="0"/>
          <w:numId w:val="20"/>
        </w:numPr>
        <w:spacing w:after="0"/>
        <w:rPr>
          <w:rFonts w:ascii="Times New Roman" w:hAnsi="Times New Roman" w:cs="Times New Roman"/>
          <w:color w:val="212121"/>
          <w:szCs w:val="24"/>
          <w:shd w:val="clear" w:color="auto" w:fill="FFFFFF"/>
        </w:rPr>
      </w:pPr>
      <w:r w:rsidRPr="00884B4D">
        <w:rPr>
          <w:rFonts w:ascii="Times New Roman" w:hAnsi="Times New Roman" w:cs="Times New Roman"/>
          <w:color w:val="212121"/>
          <w:szCs w:val="24"/>
          <w:shd w:val="clear" w:color="auto" w:fill="FFFFFF"/>
        </w:rPr>
        <w:t xml:space="preserve">Un algorithme simple et intuitif : l’algorithme K-NN est très simple à comprendre et facile à implémenter. </w:t>
      </w:r>
    </w:p>
    <w:p w14:paraId="38D28C23" w14:textId="77777777" w:rsidR="00E1537F" w:rsidRPr="00884B4D" w:rsidRDefault="00E1537F" w:rsidP="00023E9F">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Times New Roman" w:eastAsia="Times New Roman" w:hAnsi="Times New Roman" w:cs="Times New Roman"/>
          <w:color w:val="212121"/>
          <w:szCs w:val="24"/>
          <w:lang w:eastAsia="fr-FR"/>
        </w:rPr>
      </w:pPr>
      <w:r w:rsidRPr="00884B4D">
        <w:rPr>
          <w:rFonts w:ascii="Times New Roman" w:eastAsia="Times New Roman" w:hAnsi="Times New Roman" w:cs="Times New Roman"/>
          <w:color w:val="212121"/>
          <w:szCs w:val="24"/>
          <w:lang w:eastAsia="fr-FR"/>
        </w:rPr>
        <w:t>Pas de modèle d'apprentissage : K-NN ne construit pas explicitement de modèle, il marque simplement le nouvel apprentissage en se basant sur des données historiques.</w:t>
      </w:r>
    </w:p>
    <w:p w14:paraId="0056E9C5" w14:textId="77777777" w:rsidR="00E1537F" w:rsidRPr="00884B4D" w:rsidRDefault="00E1537F" w:rsidP="00E1537F">
      <w:pPr>
        <w:spacing w:after="0"/>
        <w:ind w:firstLine="0"/>
      </w:pPr>
      <w:r w:rsidRPr="00884B4D">
        <w:lastRenderedPageBreak/>
        <w:t>Les principales étapes de notre algorithme pour la détection des domaines d’intérêt d’un profil sont :</w:t>
      </w:r>
    </w:p>
    <w:p w14:paraId="2152CFE2" w14:textId="11E9F166" w:rsidR="00E1537F" w:rsidRPr="00884B4D" w:rsidRDefault="00E1537F" w:rsidP="00023E9F">
      <w:pPr>
        <w:pStyle w:val="ListParagraph"/>
        <w:numPr>
          <w:ilvl w:val="0"/>
          <w:numId w:val="19"/>
        </w:numPr>
        <w:autoSpaceDE w:val="0"/>
        <w:autoSpaceDN w:val="0"/>
        <w:adjustRightInd w:val="0"/>
        <w:spacing w:before="0" w:after="0"/>
        <w:ind w:left="0" w:firstLine="1134"/>
        <w:rPr>
          <w:rFonts w:ascii="Times New Roman" w:hAnsi="Times New Roman" w:cs="Times New Roman"/>
          <w:szCs w:val="24"/>
        </w:rPr>
      </w:pPr>
      <w:r w:rsidRPr="00884B4D">
        <w:rPr>
          <w:rFonts w:ascii="Times New Roman" w:hAnsi="Times New Roman" w:cs="Times New Roman"/>
          <w:szCs w:val="24"/>
        </w:rPr>
        <w:t xml:space="preserve">Extraire tous les mots clés des requêtes soumises par le profil ainsi que </w:t>
      </w:r>
      <w:r w:rsidR="00AF15D5" w:rsidRPr="00884B4D">
        <w:rPr>
          <w:rFonts w:ascii="Times New Roman" w:hAnsi="Times New Roman" w:cs="Times New Roman"/>
          <w:szCs w:val="24"/>
        </w:rPr>
        <w:t>tous les mots clés</w:t>
      </w:r>
      <w:r w:rsidRPr="00884B4D">
        <w:rPr>
          <w:rFonts w:ascii="Times New Roman" w:hAnsi="Times New Roman" w:cs="Times New Roman"/>
          <w:szCs w:val="24"/>
        </w:rPr>
        <w:t xml:space="preserve"> </w:t>
      </w:r>
      <w:r w:rsidR="00DF69F2">
        <w:rPr>
          <w:rFonts w:ascii="Times New Roman" w:hAnsi="Times New Roman" w:cs="Times New Roman"/>
          <w:szCs w:val="24"/>
        </w:rPr>
        <w:t xml:space="preserve">des </w:t>
      </w:r>
      <w:r w:rsidR="00DF69F2" w:rsidRPr="00884B4D">
        <w:rPr>
          <w:rFonts w:ascii="Times New Roman" w:hAnsi="Times New Roman" w:cs="Times New Roman"/>
          <w:szCs w:val="24"/>
        </w:rPr>
        <w:t xml:space="preserve">requêtes </w:t>
      </w:r>
      <w:r w:rsidRPr="00884B4D">
        <w:rPr>
          <w:rFonts w:ascii="Times New Roman" w:hAnsi="Times New Roman" w:cs="Times New Roman"/>
          <w:szCs w:val="24"/>
        </w:rPr>
        <w:t>de chaque domaine d’intérêt.</w:t>
      </w:r>
    </w:p>
    <w:p w14:paraId="00FDD61E" w14:textId="77777777" w:rsidR="00E1537F" w:rsidRPr="00884B4D" w:rsidRDefault="00E1537F" w:rsidP="00023E9F">
      <w:pPr>
        <w:pStyle w:val="ListParagraph"/>
        <w:numPr>
          <w:ilvl w:val="0"/>
          <w:numId w:val="19"/>
        </w:numPr>
        <w:autoSpaceDE w:val="0"/>
        <w:autoSpaceDN w:val="0"/>
        <w:adjustRightInd w:val="0"/>
        <w:spacing w:before="0" w:after="0"/>
        <w:ind w:left="0" w:firstLine="1134"/>
        <w:rPr>
          <w:rFonts w:ascii="Times New Roman" w:hAnsi="Times New Roman" w:cs="Times New Roman"/>
          <w:szCs w:val="24"/>
        </w:rPr>
      </w:pPr>
      <w:r w:rsidRPr="00884B4D">
        <w:rPr>
          <w:rFonts w:ascii="Times New Roman" w:hAnsi="Times New Roman" w:cs="Times New Roman"/>
          <w:szCs w:val="24"/>
        </w:rPr>
        <w:t xml:space="preserve">Calculer la similarité entre l’ensemble des mots clés du profil et l’ensemble des mots clés de chaque cluster (domaine d’intérêt) c’est-à-dire, pour chaque mot clé du profil, on calcule la distance entre son poids dans le profil et son poids dans le cluster, si la pertinence du mot clé est </w:t>
      </w:r>
      <w:r w:rsidRPr="00884B4D">
        <w:t xml:space="preserve">supérieur </w:t>
      </w:r>
      <w:r w:rsidRPr="00884B4D">
        <w:rPr>
          <w:rFonts w:ascii="Times New Roman" w:hAnsi="Times New Roman" w:cs="Times New Roman"/>
          <w:szCs w:val="24"/>
        </w:rPr>
        <w:t xml:space="preserve">à un seuil alors on incrémente le score du domaine. </w:t>
      </w:r>
    </w:p>
    <w:p w14:paraId="5425DAA9" w14:textId="132AE89A" w:rsidR="00E1537F" w:rsidRPr="002E769B" w:rsidRDefault="00E1537F" w:rsidP="00023E9F">
      <w:pPr>
        <w:pStyle w:val="ListParagraph"/>
        <w:numPr>
          <w:ilvl w:val="0"/>
          <w:numId w:val="19"/>
        </w:numPr>
        <w:autoSpaceDE w:val="0"/>
        <w:autoSpaceDN w:val="0"/>
        <w:adjustRightInd w:val="0"/>
        <w:spacing w:before="0" w:after="0"/>
        <w:ind w:left="0" w:firstLine="1134"/>
        <w:rPr>
          <w:rFonts w:ascii="Times New Roman" w:hAnsi="Times New Roman" w:cs="Times New Roman"/>
          <w:szCs w:val="24"/>
        </w:rPr>
      </w:pPr>
      <w:r w:rsidRPr="00884B4D">
        <w:rPr>
          <w:rFonts w:ascii="Times New Roman" w:hAnsi="Times New Roman" w:cs="Times New Roman"/>
          <w:szCs w:val="24"/>
        </w:rPr>
        <w:t>Retenir les K domaines ayant des scores élevés.</w:t>
      </w:r>
    </w:p>
    <w:p w14:paraId="501396EA" w14:textId="7733AC46" w:rsidR="00E1537F" w:rsidRPr="00884B4D" w:rsidRDefault="00E1537F" w:rsidP="002E769B">
      <w:pPr>
        <w:autoSpaceDE w:val="0"/>
        <w:autoSpaceDN w:val="0"/>
        <w:adjustRightInd w:val="0"/>
        <w:spacing w:after="0"/>
        <w:rPr>
          <w:rFonts w:ascii="Times New Roman" w:hAnsi="Times New Roman" w:cs="Times New Roman"/>
          <w:szCs w:val="24"/>
        </w:rPr>
      </w:pPr>
      <w:r w:rsidRPr="00884B4D">
        <w:rPr>
          <w:rFonts w:ascii="Times New Roman" w:hAnsi="Times New Roman" w:cs="Times New Roman"/>
          <w:szCs w:val="24"/>
        </w:rPr>
        <w:t>Les mesures de distance les plus utilisées dans l’algorithme K-NN sont la distance euclidienne et la distance de Manhattan, leurs formules respectives sont données comme suit :</w:t>
      </w:r>
    </w:p>
    <w:p w14:paraId="56002F0E" w14:textId="629131E3" w:rsidR="00E1537F" w:rsidRPr="00884B4D" w:rsidRDefault="00E1537F" w:rsidP="002E769B">
      <w:pPr>
        <w:autoSpaceDE w:val="0"/>
        <w:autoSpaceDN w:val="0"/>
        <w:adjustRightInd w:val="0"/>
        <w:spacing w:after="0" w:line="240" w:lineRule="auto"/>
        <w:ind w:firstLine="0"/>
        <w:rPr>
          <w:rFonts w:ascii="Times New Roman" w:hAnsi="Times New Roman" w:cs="Times New Roman"/>
          <w:szCs w:val="24"/>
        </w:rPr>
      </w:pPr>
      <w:r w:rsidRPr="00884B4D">
        <w:rPr>
          <w:rFonts w:ascii="Times New Roman" w:hAnsi="Times New Roman" w:cs="Times New Roman"/>
          <w:szCs w:val="24"/>
        </w:rPr>
        <w:t>Distance euclidienne : D(x,y) =</w:t>
      </w:r>
      <m:oMath>
        <m:rad>
          <m:radPr>
            <m:degHide m:val="1"/>
            <m:ctrlPr>
              <w:rPr>
                <w:rFonts w:ascii="Cambria Math" w:hAnsi="Cambria Math" w:cs="Times New Roman"/>
                <w:i/>
                <w:szCs w:val="24"/>
              </w:rPr>
            </m:ctrlPr>
          </m:radPr>
          <m:deg/>
          <m:e>
            <m:nary>
              <m:naryPr>
                <m:chr m:val="∑"/>
                <m:limLoc m:val="undOvr"/>
                <m:grow m:val="1"/>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r>
                              <w:rPr>
                                <w:rFonts w:ascii="Cambria Math" w:hAnsi="Cambria Math" w:cs="Times New Roman"/>
                                <w:szCs w:val="24"/>
                              </w:rPr>
                              <m:t>i</m:t>
                            </m:r>
                          </m:sub>
                        </m:sSub>
                      </m:e>
                    </m:d>
                  </m:e>
                  <m:sup>
                    <m:r>
                      <w:rPr>
                        <w:rFonts w:ascii="Cambria Math" w:hAnsi="Cambria Math" w:cs="Times New Roman"/>
                        <w:szCs w:val="24"/>
                      </w:rPr>
                      <m:t>2</m:t>
                    </m:r>
                  </m:sup>
                </m:sSup>
              </m:e>
            </m:nary>
          </m:e>
        </m:rad>
      </m:oMath>
      <w:r w:rsidRPr="00884B4D">
        <w:rPr>
          <w:rFonts w:ascii="Times New Roman" w:hAnsi="Times New Roman" w:cs="Times New Roman"/>
          <w:szCs w:val="24"/>
        </w:rPr>
        <w:t xml:space="preserve">  </w:t>
      </w:r>
    </w:p>
    <w:p w14:paraId="601A223F" w14:textId="77777777" w:rsidR="00E1537F" w:rsidRPr="00884B4D" w:rsidRDefault="00E1537F" w:rsidP="002E769B">
      <w:pPr>
        <w:autoSpaceDE w:val="0"/>
        <w:autoSpaceDN w:val="0"/>
        <w:adjustRightInd w:val="0"/>
        <w:spacing w:before="0" w:line="240" w:lineRule="auto"/>
        <w:ind w:firstLine="0"/>
        <w:rPr>
          <w:rFonts w:ascii="Times New Roman" w:hAnsi="Times New Roman" w:cs="Times New Roman"/>
          <w:szCs w:val="24"/>
        </w:rPr>
      </w:pPr>
      <w:r w:rsidRPr="00884B4D">
        <w:rPr>
          <w:rFonts w:ascii="Times New Roman" w:hAnsi="Times New Roman" w:cs="Times New Roman"/>
          <w:szCs w:val="24"/>
        </w:rPr>
        <w:t>Distance de Manhattan : D(x,y) =</w:t>
      </w:r>
      <m:oMath>
        <m:nary>
          <m:naryPr>
            <m:chr m:val="∑"/>
            <m:limLoc m:val="undOvr"/>
            <m:grow m:val="1"/>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r>
              <w:rPr>
                <w:rFonts w:ascii="Cambria Math" w:hAnsi="Cambria Math" w:cs="Times New Roman"/>
                <w:szCs w:val="24"/>
              </w:rPr>
              <m:t>|</m:t>
            </m:r>
          </m:e>
        </m:nary>
        <m:sSub>
          <m:sSubPr>
            <m:ctrlPr>
              <w:rPr>
                <w:rFonts w:ascii="Cambria Math" w:hAnsi="Cambria Math" w:cs="Times New Roman"/>
                <w:i/>
                <w:szCs w:val="24"/>
              </w:rPr>
            </m:ctrlPr>
          </m:sSubPr>
          <m:e>
            <m:r>
              <w:rPr>
                <w:rFonts w:ascii="Cambria Math" w:hAnsi="Cambria Math" w:cs="Times New Roman"/>
                <w:szCs w:val="24"/>
              </w:rPr>
              <m:t>x</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y</m:t>
            </m:r>
          </m:e>
          <m:sub>
            <m:sSup>
              <m:sSupPr>
                <m:ctrlPr>
                  <w:rPr>
                    <w:rFonts w:ascii="Cambria Math" w:hAnsi="Cambria Math" w:cs="Times New Roman"/>
                    <w:i/>
                    <w:szCs w:val="24"/>
                  </w:rPr>
                </m:ctrlPr>
              </m:sSupPr>
              <m:e>
                <m:r>
                  <w:rPr>
                    <w:rFonts w:ascii="Cambria Math" w:hAnsi="Cambria Math" w:cs="Times New Roman"/>
                    <w:szCs w:val="24"/>
                  </w:rPr>
                  <m:t>i</m:t>
                </m:r>
              </m:e>
              <m:sup>
                <m:r>
                  <w:rPr>
                    <w:rFonts w:ascii="Cambria Math" w:hAnsi="Cambria Math" w:cs="Times New Roman"/>
                    <w:szCs w:val="24"/>
                  </w:rPr>
                  <m:t xml:space="preserve"> </m:t>
                </m:r>
              </m:sup>
            </m:sSup>
          </m:sub>
        </m:sSub>
        <m:r>
          <w:rPr>
            <w:rFonts w:ascii="Cambria Math" w:hAnsi="Cambria Math" w:cs="Times New Roman"/>
            <w:szCs w:val="24"/>
          </w:rPr>
          <m:t>|</m:t>
        </m:r>
      </m:oMath>
      <w:r w:rsidRPr="00884B4D">
        <w:rPr>
          <w:rFonts w:ascii="Times New Roman" w:hAnsi="Times New Roman" w:cs="Times New Roman"/>
          <w:szCs w:val="24"/>
        </w:rPr>
        <w:t xml:space="preserve">  </w:t>
      </w:r>
    </w:p>
    <w:p w14:paraId="65A0B5E2" w14:textId="77777777" w:rsidR="00E1537F" w:rsidRPr="00884B4D" w:rsidRDefault="00E1537F" w:rsidP="00E1537F">
      <w:pPr>
        <w:spacing w:before="0" w:after="0"/>
        <w:ind w:firstLine="0"/>
        <w:rPr>
          <w:rFonts w:ascii="Times New Roman" w:hAnsi="Times New Roman" w:cs="Times New Roman"/>
          <w:szCs w:val="24"/>
        </w:rPr>
      </w:pPr>
      <w:r w:rsidRPr="00884B4D">
        <w:rPr>
          <w:rFonts w:ascii="Times New Roman" w:hAnsi="Times New Roman" w:cs="Times New Roman"/>
          <w:szCs w:val="24"/>
        </w:rPr>
        <w:t>Dans notre cas d’étude, comme nous allons mesurer, à chaque itération, la distance entre deux poids du même mot clé, l’utilisation de l’une des deux mesures équivaut à l’utilisation de l’autre. A titre d’exemple si on suppose que :  p1= 0.8 est le poids d’un mot clé du profil P et p2=0.9, représente le poids du même mot clé dans le domaine d’intérêt DI</w:t>
      </w:r>
      <w:r w:rsidRPr="00884B4D">
        <w:rPr>
          <w:rFonts w:ascii="Times New Roman" w:hAnsi="Times New Roman" w:cs="Times New Roman"/>
          <w:szCs w:val="24"/>
          <w:vertAlign w:val="subscript"/>
        </w:rPr>
        <w:t>1</w:t>
      </w:r>
      <w:r w:rsidRPr="00884B4D">
        <w:rPr>
          <w:rFonts w:ascii="Times New Roman" w:hAnsi="Times New Roman" w:cs="Times New Roman"/>
          <w:szCs w:val="24"/>
        </w:rPr>
        <w:t xml:space="preserve">. </w:t>
      </w:r>
    </w:p>
    <w:p w14:paraId="616E87A0" w14:textId="77777777" w:rsidR="00E1537F" w:rsidRPr="00884B4D" w:rsidRDefault="00E1537F" w:rsidP="00E1537F">
      <w:pPr>
        <w:spacing w:before="0" w:after="0"/>
        <w:ind w:firstLine="0"/>
        <w:jc w:val="center"/>
        <w:rPr>
          <w:rFonts w:ascii="Times New Roman" w:hAnsi="Times New Roman" w:cs="Times New Roman"/>
          <w:szCs w:val="24"/>
        </w:rPr>
      </w:pPr>
      <w:r w:rsidRPr="00884B4D">
        <w:rPr>
          <w:rFonts w:ascii="Times New Roman" w:hAnsi="Times New Roman" w:cs="Times New Roman"/>
          <w:szCs w:val="24"/>
        </w:rPr>
        <w:t xml:space="preserve">D (p1, p2) = </w:t>
      </w:r>
      <m:oMath>
        <m:rad>
          <m:radPr>
            <m:degHide m:val="1"/>
            <m:ctrlPr>
              <w:rPr>
                <w:rFonts w:ascii="Cambria Math" w:hAnsi="Cambria Math" w:cs="Times New Roman"/>
                <w:i/>
                <w:szCs w:val="24"/>
              </w:rPr>
            </m:ctrlPr>
          </m:radPr>
          <m:deg/>
          <m:e>
            <m:sSup>
              <m:sSupPr>
                <m:ctrlPr>
                  <w:rPr>
                    <w:rFonts w:ascii="Cambria Math" w:hAnsi="Cambria Math" w:cs="Times New Roman"/>
                    <w:i/>
                    <w:szCs w:val="24"/>
                  </w:rPr>
                </m:ctrlPr>
              </m:sSupPr>
              <m:e>
                <m:d>
                  <m:dPr>
                    <m:ctrlPr>
                      <w:rPr>
                        <w:rFonts w:ascii="Cambria Math" w:hAnsi="Cambria Math" w:cs="Times New Roman"/>
                        <w:i/>
                        <w:szCs w:val="24"/>
                      </w:rPr>
                    </m:ctrlPr>
                  </m:dPr>
                  <m:e>
                    <m:r>
                      <w:rPr>
                        <w:rFonts w:ascii="Cambria Math" w:hAnsi="Cambria Math" w:cs="Times New Roman"/>
                        <w:szCs w:val="24"/>
                      </w:rPr>
                      <m:t>0,8-0,9</m:t>
                    </m:r>
                  </m:e>
                </m:d>
              </m:e>
              <m:sup>
                <m:r>
                  <w:rPr>
                    <w:rFonts w:ascii="Cambria Math" w:hAnsi="Cambria Math" w:cs="Times New Roman"/>
                    <w:szCs w:val="24"/>
                  </w:rPr>
                  <m:t>2</m:t>
                </m:r>
              </m:sup>
            </m:sSup>
          </m:e>
        </m:rad>
      </m:oMath>
      <w:r w:rsidRPr="00884B4D">
        <w:rPr>
          <w:rFonts w:ascii="Times New Roman" w:hAnsi="Times New Roman" w:cs="Times New Roman"/>
          <w:szCs w:val="24"/>
        </w:rPr>
        <w:t xml:space="preserve">  = </w:t>
      </w:r>
      <m:oMath>
        <m:r>
          <w:rPr>
            <w:rFonts w:ascii="Cambria Math" w:hAnsi="Cambria Math" w:cs="Times New Roman"/>
            <w:szCs w:val="24"/>
          </w:rPr>
          <m:t>|0,8-0,9|</m:t>
        </m:r>
      </m:oMath>
      <w:r w:rsidRPr="00884B4D">
        <w:rPr>
          <w:rFonts w:ascii="Times New Roman" w:hAnsi="Times New Roman" w:cs="Times New Roman"/>
          <w:szCs w:val="24"/>
        </w:rPr>
        <w:t xml:space="preserve"> = 0.1</w:t>
      </w:r>
    </w:p>
    <w:p w14:paraId="6855EDDF" w14:textId="26BF54D2" w:rsidR="00E1537F" w:rsidRDefault="00E1537F" w:rsidP="00E1537F">
      <w:pPr>
        <w:spacing w:before="0" w:after="0"/>
        <w:ind w:firstLine="0"/>
        <w:rPr>
          <w:rFonts w:ascii="Times New Roman" w:hAnsi="Times New Roman" w:cs="Times New Roman"/>
          <w:szCs w:val="24"/>
        </w:rPr>
      </w:pPr>
      <w:r w:rsidRPr="00884B4D">
        <w:rPr>
          <w:rFonts w:ascii="Times New Roman" w:hAnsi="Times New Roman" w:cs="Times New Roman"/>
          <w:szCs w:val="24"/>
        </w:rPr>
        <w:t xml:space="preserve">Les différentes </w:t>
      </w:r>
      <w:r>
        <w:rPr>
          <w:rFonts w:ascii="Times New Roman" w:hAnsi="Times New Roman" w:cs="Times New Roman"/>
          <w:szCs w:val="24"/>
        </w:rPr>
        <w:t xml:space="preserve">étapes </w:t>
      </w:r>
      <w:r w:rsidRPr="00884B4D">
        <w:t xml:space="preserve">pour la détection des domaines d’intérêt d’un profil </w:t>
      </w:r>
      <w:r w:rsidRPr="00884B4D">
        <w:rPr>
          <w:rFonts w:ascii="Times New Roman" w:hAnsi="Times New Roman" w:cs="Times New Roman"/>
          <w:szCs w:val="24"/>
        </w:rPr>
        <w:t xml:space="preserve">sont décrites </w:t>
      </w:r>
      <w:r w:rsidR="00253A00">
        <w:rPr>
          <w:rFonts w:ascii="Times New Roman" w:hAnsi="Times New Roman" w:cs="Times New Roman"/>
          <w:szCs w:val="24"/>
        </w:rPr>
        <w:t>dans l</w:t>
      </w:r>
      <w:r w:rsidRPr="00884B4D">
        <w:rPr>
          <w:rFonts w:ascii="Times New Roman" w:hAnsi="Times New Roman" w:cs="Times New Roman"/>
          <w:szCs w:val="24"/>
        </w:rPr>
        <w:t>’algorithme 1</w:t>
      </w:r>
      <w:r>
        <w:rPr>
          <w:rFonts w:ascii="Times New Roman" w:hAnsi="Times New Roman" w:cs="Times New Roman"/>
          <w:szCs w:val="24"/>
        </w:rPr>
        <w:t>.</w:t>
      </w:r>
      <w:r w:rsidRPr="00884B4D">
        <w:rPr>
          <w:rFonts w:ascii="Times New Roman" w:hAnsi="Times New Roman" w:cs="Times New Roman"/>
          <w:szCs w:val="24"/>
        </w:rPr>
        <w:t xml:space="preserve"> </w:t>
      </w:r>
    </w:p>
    <w:p w14:paraId="3C5D0742" w14:textId="57EC3EB3" w:rsidR="008E0065" w:rsidRDefault="008E0065" w:rsidP="00E1537F">
      <w:pPr>
        <w:spacing w:before="0" w:after="0"/>
        <w:ind w:firstLine="0"/>
        <w:rPr>
          <w:rFonts w:ascii="Times New Roman" w:hAnsi="Times New Roman" w:cs="Times New Roman"/>
          <w:szCs w:val="24"/>
        </w:rPr>
      </w:pPr>
    </w:p>
    <w:p w14:paraId="1D2E3D0F" w14:textId="11E92EBC" w:rsidR="008E0065" w:rsidRDefault="008E0065" w:rsidP="00E1537F">
      <w:pPr>
        <w:spacing w:before="0" w:after="0"/>
        <w:ind w:firstLine="0"/>
        <w:rPr>
          <w:rFonts w:ascii="Times New Roman" w:hAnsi="Times New Roman" w:cs="Times New Roman"/>
          <w:szCs w:val="24"/>
        </w:rPr>
      </w:pPr>
    </w:p>
    <w:p w14:paraId="39B2A44F" w14:textId="15564584" w:rsidR="008E0065" w:rsidRDefault="008E0065" w:rsidP="00E1537F">
      <w:pPr>
        <w:spacing w:before="0" w:after="0"/>
        <w:ind w:firstLine="0"/>
        <w:rPr>
          <w:rFonts w:ascii="Times New Roman" w:hAnsi="Times New Roman" w:cs="Times New Roman"/>
          <w:szCs w:val="24"/>
        </w:rPr>
      </w:pPr>
    </w:p>
    <w:p w14:paraId="29B59220" w14:textId="35B39FCE" w:rsidR="008E0065" w:rsidRDefault="008E0065" w:rsidP="00E1537F">
      <w:pPr>
        <w:spacing w:before="0" w:after="0"/>
        <w:ind w:firstLine="0"/>
        <w:rPr>
          <w:rFonts w:ascii="Times New Roman" w:hAnsi="Times New Roman" w:cs="Times New Roman"/>
          <w:szCs w:val="24"/>
        </w:rPr>
      </w:pPr>
    </w:p>
    <w:p w14:paraId="470674EE" w14:textId="5DC0B928" w:rsidR="008E0065" w:rsidRDefault="008E0065" w:rsidP="00E1537F">
      <w:pPr>
        <w:spacing w:before="0" w:after="0"/>
        <w:ind w:firstLine="0"/>
        <w:rPr>
          <w:rFonts w:ascii="Times New Roman" w:hAnsi="Times New Roman" w:cs="Times New Roman"/>
          <w:szCs w:val="24"/>
        </w:rPr>
      </w:pPr>
    </w:p>
    <w:p w14:paraId="458C268C" w14:textId="2CAF9BBB" w:rsidR="008E0065" w:rsidRDefault="008E0065" w:rsidP="00E1537F">
      <w:pPr>
        <w:spacing w:before="0" w:after="0"/>
        <w:ind w:firstLine="0"/>
        <w:rPr>
          <w:rFonts w:ascii="Times New Roman" w:hAnsi="Times New Roman" w:cs="Times New Roman"/>
          <w:szCs w:val="24"/>
        </w:rPr>
      </w:pPr>
    </w:p>
    <w:p w14:paraId="67F62AB9" w14:textId="69D1FA95" w:rsidR="008E0065" w:rsidRDefault="008E0065" w:rsidP="00E1537F">
      <w:pPr>
        <w:spacing w:before="0" w:after="0"/>
        <w:ind w:firstLine="0"/>
        <w:rPr>
          <w:rFonts w:ascii="Times New Roman" w:hAnsi="Times New Roman" w:cs="Times New Roman"/>
          <w:szCs w:val="24"/>
        </w:rPr>
      </w:pPr>
    </w:p>
    <w:p w14:paraId="37871E3D" w14:textId="559FEA84" w:rsidR="008E0065" w:rsidRDefault="008E0065" w:rsidP="00E1537F">
      <w:pPr>
        <w:spacing w:before="0" w:after="0"/>
        <w:ind w:firstLine="0"/>
        <w:rPr>
          <w:rFonts w:ascii="Times New Roman" w:hAnsi="Times New Roman" w:cs="Times New Roman"/>
          <w:szCs w:val="24"/>
        </w:rPr>
      </w:pPr>
    </w:p>
    <w:p w14:paraId="72F4BA6B" w14:textId="31A08D5D" w:rsidR="008E0065" w:rsidRDefault="008E0065" w:rsidP="00E1537F">
      <w:pPr>
        <w:spacing w:before="0" w:after="0"/>
        <w:ind w:firstLine="0"/>
        <w:rPr>
          <w:rFonts w:ascii="Times New Roman" w:hAnsi="Times New Roman" w:cs="Times New Roman"/>
          <w:szCs w:val="24"/>
        </w:rPr>
      </w:pPr>
    </w:p>
    <w:p w14:paraId="775BF13D" w14:textId="1D42A3CE" w:rsidR="008E0065" w:rsidRDefault="008E0065" w:rsidP="00E1537F">
      <w:pPr>
        <w:spacing w:before="0" w:after="0"/>
        <w:ind w:firstLine="0"/>
        <w:rPr>
          <w:rFonts w:ascii="Times New Roman" w:hAnsi="Times New Roman" w:cs="Times New Roman"/>
          <w:szCs w:val="24"/>
        </w:rPr>
      </w:pPr>
    </w:p>
    <w:p w14:paraId="2092C604" w14:textId="39C3596D" w:rsidR="008E0065" w:rsidRDefault="008E0065" w:rsidP="00E1537F">
      <w:pPr>
        <w:spacing w:before="0" w:after="0"/>
        <w:ind w:firstLine="0"/>
        <w:rPr>
          <w:rFonts w:ascii="Times New Roman" w:hAnsi="Times New Roman" w:cs="Times New Roman"/>
          <w:szCs w:val="24"/>
        </w:rPr>
      </w:pPr>
    </w:p>
    <w:p w14:paraId="164A7980" w14:textId="4223E13E" w:rsidR="008E0065" w:rsidRDefault="008E0065" w:rsidP="00E1537F">
      <w:pPr>
        <w:spacing w:before="0" w:after="0"/>
        <w:ind w:firstLine="0"/>
        <w:rPr>
          <w:rFonts w:ascii="Times New Roman" w:hAnsi="Times New Roman" w:cs="Times New Roman"/>
          <w:szCs w:val="24"/>
        </w:rPr>
      </w:pPr>
    </w:p>
    <w:p w14:paraId="7584D4C6" w14:textId="03E39430" w:rsidR="008E0065" w:rsidRDefault="008E0065" w:rsidP="00E1537F">
      <w:pPr>
        <w:spacing w:before="0" w:after="0"/>
        <w:ind w:firstLine="0"/>
        <w:rPr>
          <w:rFonts w:ascii="Times New Roman" w:hAnsi="Times New Roman" w:cs="Times New Roman"/>
          <w:szCs w:val="24"/>
        </w:rPr>
      </w:pPr>
    </w:p>
    <w:p w14:paraId="4CB8AA69" w14:textId="636E6817" w:rsidR="008E0065" w:rsidRDefault="008E0065" w:rsidP="00E1537F">
      <w:pPr>
        <w:spacing w:before="0" w:after="0"/>
        <w:ind w:firstLine="0"/>
        <w:rPr>
          <w:rFonts w:ascii="Times New Roman" w:hAnsi="Times New Roman" w:cs="Times New Roman"/>
          <w:szCs w:val="24"/>
        </w:rPr>
      </w:pPr>
    </w:p>
    <w:p w14:paraId="1D9C346B" w14:textId="0C939C3B" w:rsidR="008E0065" w:rsidRDefault="008E0065" w:rsidP="00E1537F">
      <w:pPr>
        <w:spacing w:before="0" w:after="0"/>
        <w:ind w:firstLine="0"/>
        <w:rPr>
          <w:rFonts w:ascii="Times New Roman" w:hAnsi="Times New Roman" w:cs="Times New Roman"/>
          <w:szCs w:val="24"/>
        </w:rPr>
      </w:pPr>
    </w:p>
    <w:p w14:paraId="15DD2F1F" w14:textId="616567C4" w:rsidR="008E0065" w:rsidRDefault="008E0065" w:rsidP="00E1537F">
      <w:pPr>
        <w:spacing w:before="0" w:after="0"/>
        <w:ind w:firstLine="0"/>
        <w:rPr>
          <w:rFonts w:ascii="Times New Roman" w:hAnsi="Times New Roman" w:cs="Times New Roman"/>
          <w:szCs w:val="24"/>
        </w:rPr>
      </w:pPr>
    </w:p>
    <w:p w14:paraId="0A4AAA31" w14:textId="6D6FC110" w:rsidR="008E0065" w:rsidRDefault="008E0065" w:rsidP="00E1537F">
      <w:pPr>
        <w:spacing w:before="0" w:after="0"/>
        <w:ind w:firstLine="0"/>
        <w:rPr>
          <w:rFonts w:ascii="Times New Roman" w:hAnsi="Times New Roman" w:cs="Times New Roman"/>
          <w:szCs w:val="24"/>
        </w:rPr>
      </w:pPr>
    </w:p>
    <w:p w14:paraId="734E638B" w14:textId="214DB885" w:rsidR="008E0065" w:rsidRDefault="008E0065" w:rsidP="00E1537F">
      <w:pPr>
        <w:spacing w:before="0" w:after="0"/>
        <w:ind w:firstLine="0"/>
        <w:rPr>
          <w:rFonts w:ascii="Times New Roman" w:hAnsi="Times New Roman" w:cs="Times New Roman"/>
          <w:szCs w:val="24"/>
        </w:rPr>
      </w:pPr>
    </w:p>
    <w:p w14:paraId="3DAC84E2" w14:textId="1E729F48" w:rsidR="008E0065" w:rsidRDefault="008E0065" w:rsidP="00E1537F">
      <w:pPr>
        <w:spacing w:before="0" w:after="0"/>
        <w:ind w:firstLine="0"/>
        <w:rPr>
          <w:rFonts w:ascii="Times New Roman" w:hAnsi="Times New Roman" w:cs="Times New Roman"/>
          <w:szCs w:val="24"/>
        </w:rPr>
      </w:pPr>
    </w:p>
    <w:p w14:paraId="2E554415" w14:textId="18219294" w:rsidR="008E0065" w:rsidRDefault="008E0065" w:rsidP="00E1537F">
      <w:pPr>
        <w:spacing w:before="0" w:after="0"/>
        <w:ind w:firstLine="0"/>
        <w:rPr>
          <w:rFonts w:ascii="Times New Roman" w:hAnsi="Times New Roman" w:cs="Times New Roman"/>
          <w:szCs w:val="24"/>
        </w:rPr>
      </w:pPr>
    </w:p>
    <w:p w14:paraId="5B00ED0A" w14:textId="4D927817" w:rsidR="008E0065" w:rsidRDefault="008E0065" w:rsidP="00E1537F">
      <w:pPr>
        <w:spacing w:before="0" w:after="0"/>
        <w:ind w:firstLine="0"/>
        <w:rPr>
          <w:rFonts w:ascii="Times New Roman" w:hAnsi="Times New Roman" w:cs="Times New Roman"/>
          <w:szCs w:val="24"/>
        </w:rPr>
      </w:pPr>
    </w:p>
    <w:p w14:paraId="0715F3EF" w14:textId="77777777" w:rsidR="008E0065" w:rsidRPr="001D7C79" w:rsidRDefault="008E0065" w:rsidP="00E1537F">
      <w:pPr>
        <w:spacing w:before="0" w:after="0"/>
        <w:ind w:firstLine="0"/>
        <w:rPr>
          <w:rFonts w:ascii="Times New Roman" w:hAnsi="Times New Roman" w:cs="Times New Roman"/>
          <w:szCs w:val="24"/>
        </w:rPr>
      </w:pPr>
    </w:p>
    <w:tbl>
      <w:tblPr>
        <w:tblStyle w:val="TableGrid"/>
        <w:tblW w:w="944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40"/>
      </w:tblGrid>
      <w:tr w:rsidR="00E1537F" w:rsidRPr="00884B4D" w14:paraId="0CE2480E" w14:textId="77777777" w:rsidTr="00740E3D">
        <w:tc>
          <w:tcPr>
            <w:tcW w:w="9440" w:type="dxa"/>
          </w:tcPr>
          <w:p w14:paraId="439381AB" w14:textId="77777777" w:rsidR="00E1537F" w:rsidRPr="00884B4D" w:rsidRDefault="00E1537F" w:rsidP="00740E3D">
            <w:pPr>
              <w:spacing w:before="0" w:after="0"/>
              <w:ind w:firstLine="0"/>
              <w:jc w:val="center"/>
            </w:pPr>
            <w:r w:rsidRPr="002F03E9">
              <w:rPr>
                <w:rFonts w:ascii="Times New Roman" w:eastAsia="LMRoman12-Regular" w:hAnsi="Times New Roman" w:cs="Times New Roman"/>
                <w:b/>
                <w:bCs/>
                <w:szCs w:val="24"/>
              </w:rPr>
              <w:lastRenderedPageBreak/>
              <w:t>Algorithme1 :</w:t>
            </w:r>
            <w:r w:rsidRPr="00884B4D">
              <w:rPr>
                <w:rFonts w:ascii="Times New Roman" w:eastAsia="LMRoman12-Regular" w:hAnsi="Times New Roman" w:cs="Times New Roman"/>
                <w:szCs w:val="24"/>
              </w:rPr>
              <w:t xml:space="preserve"> Détection des domaines d’intérêt d’un profil</w:t>
            </w:r>
          </w:p>
        </w:tc>
      </w:tr>
      <w:tr w:rsidR="00E1537F" w:rsidRPr="00884B4D" w14:paraId="4550E8E5" w14:textId="77777777" w:rsidTr="00740E3D">
        <w:tc>
          <w:tcPr>
            <w:tcW w:w="9440" w:type="dxa"/>
          </w:tcPr>
          <w:p w14:paraId="5FF2E6C6" w14:textId="77777777" w:rsidR="00E1537F" w:rsidRPr="00884B4D" w:rsidRDefault="00E1537F" w:rsidP="00740E3D">
            <w:pPr>
              <w:spacing w:before="0" w:after="0"/>
              <w:ind w:firstLine="0"/>
              <w:rPr>
                <w:rFonts w:ascii="Times New Roman" w:hAnsi="Times New Roman" w:cs="Times New Roman"/>
                <w:szCs w:val="24"/>
              </w:rPr>
            </w:pPr>
            <w:r w:rsidRPr="00884B4D">
              <w:rPr>
                <w:rFonts w:ascii="Times New Roman" w:hAnsi="Times New Roman" w:cs="Times New Roman"/>
                <w:b/>
                <w:szCs w:val="24"/>
              </w:rPr>
              <w:t>Entrée :</w:t>
            </w:r>
            <w:r w:rsidRPr="00884B4D">
              <w:rPr>
                <w:rFonts w:ascii="Times New Roman" w:hAnsi="Times New Roman" w:cs="Times New Roman"/>
                <w:szCs w:val="24"/>
              </w:rPr>
              <w:t xml:space="preserve"> </w:t>
            </w:r>
          </w:p>
          <w:p w14:paraId="048C21C9" w14:textId="24313D68" w:rsidR="00E1537F" w:rsidRPr="00884B4D" w:rsidRDefault="00E1537F" w:rsidP="00740E3D">
            <w:pPr>
              <w:spacing w:before="0" w:after="0"/>
              <w:ind w:firstLine="0"/>
              <w:rPr>
                <w:rFonts w:ascii="Times New Roman" w:hAnsi="Times New Roman" w:cs="Times New Roman"/>
                <w:szCs w:val="24"/>
              </w:rPr>
            </w:pPr>
            <w:r w:rsidRPr="00884B4D">
              <w:rPr>
                <w:rFonts w:ascii="Times New Roman" w:hAnsi="Times New Roman" w:cs="Times New Roman"/>
                <w:szCs w:val="24"/>
              </w:rPr>
              <w:t xml:space="preserve">             </w:t>
            </w:r>
            <w:r>
              <w:rPr>
                <w:rFonts w:ascii="Times New Roman" w:hAnsi="Times New Roman" w:cs="Times New Roman"/>
                <w:szCs w:val="24"/>
              </w:rPr>
              <w:t xml:space="preserve">      </w:t>
            </w:r>
            <w:r w:rsidRPr="00884B4D">
              <w:rPr>
                <w:rFonts w:ascii="Times New Roman" w:hAnsi="Times New Roman" w:cs="Times New Roman"/>
                <w:szCs w:val="24"/>
              </w:rPr>
              <w:t>RqP</w:t>
            </w:r>
            <w:r w:rsidR="006F14CF">
              <w:rPr>
                <w:rFonts w:ascii="Times New Roman" w:hAnsi="Times New Roman" w:cs="Times New Roman"/>
                <w:szCs w:val="24"/>
              </w:rPr>
              <w:t xml:space="preserve">     </w:t>
            </w:r>
            <w:r w:rsidRPr="00541EA9">
              <w:rPr>
                <w:rFonts w:ascii="Times New Roman" w:hAnsi="Times New Roman" w:cs="Times New Roman"/>
                <w:sz w:val="20"/>
                <w:szCs w:val="24"/>
              </w:rPr>
              <w:t>/*</w:t>
            </w:r>
            <w:r w:rsidRPr="00884B4D">
              <w:rPr>
                <w:rFonts w:ascii="Times New Roman" w:hAnsi="Times New Roman" w:cs="Times New Roman"/>
                <w:szCs w:val="24"/>
              </w:rPr>
              <w:t xml:space="preserve"> </w:t>
            </w:r>
            <w:r w:rsidRPr="00884B4D">
              <w:rPr>
                <w:rFonts w:ascii="Times New Roman" w:hAnsi="Times New Roman" w:cs="Times New Roman"/>
                <w:i/>
                <w:iCs/>
                <w:sz w:val="20"/>
                <w:szCs w:val="20"/>
              </w:rPr>
              <w:t xml:space="preserve">ensemble </w:t>
            </w:r>
            <w:r w:rsidR="00201E83">
              <w:rPr>
                <w:rFonts w:ascii="Times New Roman" w:hAnsi="Times New Roman" w:cs="Times New Roman"/>
                <w:i/>
                <w:iCs/>
                <w:sz w:val="20"/>
                <w:szCs w:val="20"/>
              </w:rPr>
              <w:t xml:space="preserve">des </w:t>
            </w:r>
            <w:r w:rsidRPr="00884B4D">
              <w:rPr>
                <w:rFonts w:ascii="Times New Roman" w:hAnsi="Times New Roman" w:cs="Times New Roman"/>
                <w:i/>
                <w:iCs/>
                <w:sz w:val="20"/>
                <w:szCs w:val="20"/>
              </w:rPr>
              <w:t>requêtes du profil P</w:t>
            </w:r>
            <w:r>
              <w:rPr>
                <w:rFonts w:ascii="Times New Roman" w:hAnsi="Times New Roman" w:cs="Times New Roman"/>
                <w:i/>
                <w:iCs/>
                <w:sz w:val="20"/>
                <w:szCs w:val="20"/>
              </w:rPr>
              <w:t>,</w:t>
            </w:r>
            <w:r w:rsidRPr="00884B4D">
              <w:rPr>
                <w:rFonts w:ascii="Times New Roman" w:hAnsi="Times New Roman" w:cs="Times New Roman"/>
                <w:i/>
                <w:iCs/>
                <w:sz w:val="20"/>
                <w:szCs w:val="20"/>
              </w:rPr>
              <w:t xml:space="preserve"> initialement non vide</w:t>
            </w:r>
            <w:r w:rsidRPr="00884B4D">
              <w:rPr>
                <w:rFonts w:ascii="Times New Roman" w:hAnsi="Times New Roman" w:cs="Times New Roman"/>
                <w:szCs w:val="24"/>
              </w:rPr>
              <w:t xml:space="preserve"> </w:t>
            </w:r>
            <w:r w:rsidRPr="00541EA9">
              <w:rPr>
                <w:rFonts w:ascii="Times New Roman" w:hAnsi="Times New Roman" w:cs="Times New Roman"/>
                <w:sz w:val="20"/>
                <w:szCs w:val="24"/>
              </w:rPr>
              <w:t>*/</w:t>
            </w:r>
          </w:p>
          <w:p w14:paraId="0EF8C60F" w14:textId="7C94D823" w:rsidR="00E1537F" w:rsidRPr="00884B4D" w:rsidRDefault="00E1537F" w:rsidP="005170D4">
            <w:pPr>
              <w:spacing w:before="0" w:after="0"/>
              <w:ind w:left="1156" w:hanging="1134"/>
              <w:rPr>
                <w:rFonts w:ascii="Times New Roman" w:hAnsi="Times New Roman" w:cs="Times New Roman"/>
                <w:i/>
                <w:iCs/>
                <w:sz w:val="20"/>
                <w:szCs w:val="20"/>
              </w:rPr>
            </w:pPr>
            <w:r w:rsidRPr="00884B4D">
              <w:rPr>
                <w:rFonts w:ascii="Times New Roman" w:hAnsi="Times New Roman" w:cs="Times New Roman"/>
                <w:szCs w:val="24"/>
              </w:rPr>
              <w:t xml:space="preserve">             </w:t>
            </w:r>
            <w:r>
              <w:rPr>
                <w:rFonts w:ascii="Times New Roman" w:hAnsi="Times New Roman" w:cs="Times New Roman"/>
                <w:szCs w:val="24"/>
              </w:rPr>
              <w:t xml:space="preserve">      </w:t>
            </w:r>
            <w:r w:rsidRPr="00884B4D">
              <w:rPr>
                <w:rFonts w:ascii="Times New Roman" w:hAnsi="Times New Roman" w:cs="Times New Roman"/>
                <w:szCs w:val="24"/>
              </w:rPr>
              <w:t>RqDI</w:t>
            </w:r>
            <w:r w:rsidR="006F14CF">
              <w:rPr>
                <w:rFonts w:ascii="Times New Roman" w:hAnsi="Times New Roman" w:cs="Times New Roman"/>
                <w:szCs w:val="24"/>
              </w:rPr>
              <w:t xml:space="preserve">  </w:t>
            </w:r>
            <w:r w:rsidRPr="00884B4D">
              <w:rPr>
                <w:rFonts w:ascii="Times New Roman" w:hAnsi="Times New Roman" w:cs="Times New Roman"/>
                <w:i/>
                <w:iCs/>
                <w:sz w:val="20"/>
                <w:szCs w:val="20"/>
              </w:rPr>
              <w:t>/* table de hachage ayant pour clé, le numéro d</w:t>
            </w:r>
            <w:r w:rsidR="0088607A">
              <w:rPr>
                <w:rFonts w:ascii="Times New Roman" w:hAnsi="Times New Roman" w:cs="Times New Roman"/>
                <w:i/>
                <w:iCs/>
                <w:sz w:val="20"/>
                <w:szCs w:val="20"/>
              </w:rPr>
              <w:t>’un</w:t>
            </w:r>
            <w:r w:rsidRPr="00884B4D">
              <w:rPr>
                <w:rFonts w:ascii="Times New Roman" w:hAnsi="Times New Roman" w:cs="Times New Roman"/>
                <w:i/>
                <w:iCs/>
                <w:sz w:val="20"/>
                <w:szCs w:val="20"/>
              </w:rPr>
              <w:t xml:space="preserve"> domaine et pour valeur la liste de</w:t>
            </w:r>
            <w:r>
              <w:rPr>
                <w:rFonts w:ascii="Times New Roman" w:hAnsi="Times New Roman" w:cs="Times New Roman"/>
                <w:i/>
                <w:iCs/>
                <w:sz w:val="20"/>
                <w:szCs w:val="20"/>
              </w:rPr>
              <w:t xml:space="preserve"> ses </w:t>
            </w:r>
            <w:r w:rsidR="005170D4">
              <w:rPr>
                <w:rFonts w:ascii="Times New Roman" w:hAnsi="Times New Roman" w:cs="Times New Roman"/>
                <w:i/>
                <w:iCs/>
                <w:sz w:val="20"/>
                <w:szCs w:val="20"/>
              </w:rPr>
              <w:t xml:space="preserve">    </w:t>
            </w:r>
            <w:r>
              <w:rPr>
                <w:rFonts w:ascii="Times New Roman" w:hAnsi="Times New Roman" w:cs="Times New Roman"/>
                <w:i/>
                <w:iCs/>
                <w:sz w:val="20"/>
                <w:szCs w:val="20"/>
              </w:rPr>
              <w:t>requêtes</w:t>
            </w:r>
            <w:r w:rsidRPr="00884B4D">
              <w:rPr>
                <w:rFonts w:ascii="Times New Roman" w:hAnsi="Times New Roman" w:cs="Times New Roman"/>
                <w:i/>
                <w:iCs/>
                <w:sz w:val="20"/>
                <w:szCs w:val="20"/>
              </w:rPr>
              <w:t>, initialement non vide</w:t>
            </w:r>
            <w:r>
              <w:rPr>
                <w:rFonts w:ascii="Times New Roman" w:hAnsi="Times New Roman" w:cs="Times New Roman"/>
                <w:i/>
                <w:iCs/>
                <w:sz w:val="20"/>
                <w:szCs w:val="20"/>
              </w:rPr>
              <w:t xml:space="preserve"> */</w:t>
            </w:r>
          </w:p>
          <w:p w14:paraId="78D2DD1A" w14:textId="4E71EEF3" w:rsidR="00E1537F" w:rsidRPr="00884B4D" w:rsidRDefault="00E1537F" w:rsidP="00740E3D">
            <w:pPr>
              <w:spacing w:before="0" w:after="0"/>
              <w:ind w:firstLine="0"/>
              <w:rPr>
                <w:rFonts w:ascii="Times New Roman" w:hAnsi="Times New Roman" w:cs="Times New Roman"/>
                <w:i/>
                <w:iCs/>
                <w:szCs w:val="24"/>
              </w:rPr>
            </w:pPr>
            <w:r w:rsidRPr="00884B4D">
              <w:rPr>
                <w:rFonts w:ascii="Times New Roman" w:hAnsi="Times New Roman" w:cs="Times New Roman"/>
                <w:szCs w:val="24"/>
              </w:rPr>
              <w:t xml:space="preserve"> </w:t>
            </w:r>
            <w:r w:rsidRPr="00933925">
              <w:rPr>
                <w:rFonts w:ascii="Times New Roman" w:hAnsi="Times New Roman" w:cs="Times New Roman"/>
                <w:b/>
                <w:bCs/>
                <w:szCs w:val="24"/>
              </w:rPr>
              <w:t>Variable :</w:t>
            </w:r>
            <w:r w:rsidRPr="00884B4D">
              <w:rPr>
                <w:rFonts w:ascii="Times New Roman" w:hAnsi="Times New Roman" w:cs="Times New Roman"/>
                <w:szCs w:val="24"/>
              </w:rPr>
              <w:t xml:space="preserve"> Seuil1, seuil2 </w:t>
            </w:r>
            <w:r w:rsidRPr="00884B4D">
              <w:rPr>
                <w:rFonts w:ascii="Times New Roman" w:hAnsi="Times New Roman" w:cs="Times New Roman"/>
                <w:sz w:val="20"/>
                <w:szCs w:val="20"/>
              </w:rPr>
              <w:t>/*</w:t>
            </w:r>
            <w:r w:rsidRPr="00884B4D">
              <w:rPr>
                <w:rFonts w:ascii="Times New Roman" w:hAnsi="Times New Roman" w:cs="Times New Roman"/>
                <w:i/>
                <w:iCs/>
                <w:sz w:val="20"/>
                <w:szCs w:val="20"/>
              </w:rPr>
              <w:t>des valeurs fixé</w:t>
            </w:r>
            <w:r>
              <w:rPr>
                <w:rFonts w:ascii="Times New Roman" w:hAnsi="Times New Roman" w:cs="Times New Roman"/>
                <w:i/>
                <w:iCs/>
                <w:sz w:val="20"/>
                <w:szCs w:val="20"/>
              </w:rPr>
              <w:t>es</w:t>
            </w:r>
            <w:r w:rsidRPr="00884B4D">
              <w:rPr>
                <w:rFonts w:ascii="Times New Roman" w:hAnsi="Times New Roman" w:cs="Times New Roman"/>
                <w:i/>
                <w:iCs/>
                <w:sz w:val="20"/>
                <w:szCs w:val="20"/>
              </w:rPr>
              <w:t xml:space="preserve"> par expérimentation</w:t>
            </w:r>
            <w:r w:rsidRPr="00884B4D">
              <w:rPr>
                <w:rFonts w:ascii="Times New Roman" w:hAnsi="Times New Roman" w:cs="Times New Roman"/>
                <w:i/>
                <w:iCs/>
                <w:szCs w:val="24"/>
              </w:rPr>
              <w:t xml:space="preserve"> </w:t>
            </w:r>
            <w:r w:rsidRPr="00541EA9">
              <w:rPr>
                <w:rFonts w:ascii="Times New Roman" w:hAnsi="Times New Roman" w:cs="Times New Roman"/>
                <w:i/>
                <w:iCs/>
                <w:sz w:val="20"/>
                <w:szCs w:val="24"/>
              </w:rPr>
              <w:t>*/</w:t>
            </w:r>
            <w:r w:rsidRPr="00884B4D">
              <w:rPr>
                <w:rFonts w:ascii="Times New Roman" w:hAnsi="Times New Roman" w:cs="Times New Roman"/>
                <w:i/>
                <w:iCs/>
                <w:szCs w:val="24"/>
              </w:rPr>
              <w:t xml:space="preserve"> </w:t>
            </w:r>
          </w:p>
          <w:p w14:paraId="4C791C5D" w14:textId="77777777" w:rsidR="00E1537F" w:rsidRPr="00FD5A29" w:rsidRDefault="00E1537F" w:rsidP="00740E3D">
            <w:pPr>
              <w:spacing w:before="0" w:after="0"/>
              <w:ind w:firstLine="0"/>
              <w:rPr>
                <w:rFonts w:ascii="Times New Roman" w:hAnsi="Times New Roman" w:cs="Times New Roman"/>
                <w:i/>
                <w:iCs/>
                <w:sz w:val="20"/>
                <w:szCs w:val="20"/>
              </w:rPr>
            </w:pPr>
            <w:r w:rsidRPr="00884B4D">
              <w:rPr>
                <w:rFonts w:ascii="Times New Roman" w:hAnsi="Times New Roman" w:cs="Times New Roman"/>
                <w:szCs w:val="24"/>
              </w:rPr>
              <w:t xml:space="preserve">              </w:t>
            </w:r>
            <w:r>
              <w:rPr>
                <w:rFonts w:ascii="Times New Roman" w:hAnsi="Times New Roman" w:cs="Times New Roman"/>
                <w:szCs w:val="24"/>
              </w:rPr>
              <w:t xml:space="preserve">     </w:t>
            </w:r>
            <w:r w:rsidRPr="00884B4D">
              <w:rPr>
                <w:rFonts w:ascii="Times New Roman" w:hAnsi="Times New Roman" w:cs="Times New Roman"/>
                <w:szCs w:val="24"/>
              </w:rPr>
              <w:t xml:space="preserve">McP :  </w:t>
            </w:r>
            <w:r w:rsidRPr="00884B4D">
              <w:rPr>
                <w:rFonts w:ascii="Times New Roman" w:hAnsi="Times New Roman" w:cs="Times New Roman"/>
                <w:i/>
                <w:iCs/>
                <w:sz w:val="20"/>
                <w:szCs w:val="20"/>
              </w:rPr>
              <w:t>/</w:t>
            </w:r>
            <w:r w:rsidRPr="00884B4D">
              <w:rPr>
                <w:rFonts w:ascii="Times New Roman" w:hAnsi="Times New Roman" w:cs="Times New Roman"/>
                <w:sz w:val="20"/>
                <w:szCs w:val="20"/>
              </w:rPr>
              <w:t>*</w:t>
            </w:r>
            <w:r w:rsidRPr="00884B4D">
              <w:rPr>
                <w:rFonts w:ascii="Times New Roman" w:hAnsi="Times New Roman" w:cs="Times New Roman"/>
                <w:i/>
                <w:iCs/>
                <w:sz w:val="20"/>
                <w:szCs w:val="20"/>
              </w:rPr>
              <w:t>tableau contenant les mots clés du profil P extraits à partir de RqP</w:t>
            </w:r>
            <w:r>
              <w:rPr>
                <w:rFonts w:ascii="Times New Roman" w:hAnsi="Times New Roman" w:cs="Times New Roman"/>
                <w:i/>
                <w:iCs/>
                <w:sz w:val="20"/>
                <w:szCs w:val="20"/>
              </w:rPr>
              <w:t xml:space="preserve"> */</w:t>
            </w:r>
            <w:r w:rsidRPr="00884B4D">
              <w:rPr>
                <w:rFonts w:ascii="Times New Roman" w:hAnsi="Times New Roman" w:cs="Times New Roman"/>
                <w:i/>
                <w:iCs/>
                <w:sz w:val="20"/>
                <w:szCs w:val="20"/>
              </w:rPr>
              <w:t xml:space="preserve">        </w:t>
            </w:r>
          </w:p>
          <w:p w14:paraId="5D42079B" w14:textId="10777824" w:rsidR="00E1537F" w:rsidRPr="00FD5A29" w:rsidRDefault="00E1537F" w:rsidP="005170D4">
            <w:pPr>
              <w:spacing w:before="0" w:after="0"/>
              <w:ind w:left="1156" w:right="30" w:hanging="1156"/>
              <w:rPr>
                <w:rFonts w:ascii="Times New Roman" w:hAnsi="Times New Roman" w:cs="Times New Roman"/>
                <w:i/>
                <w:iCs/>
                <w:sz w:val="20"/>
                <w:szCs w:val="20"/>
              </w:rPr>
            </w:pPr>
            <w:r w:rsidRPr="00884B4D">
              <w:rPr>
                <w:rFonts w:ascii="Times New Roman" w:hAnsi="Times New Roman" w:cs="Times New Roman"/>
                <w:szCs w:val="24"/>
              </w:rPr>
              <w:t xml:space="preserve">                 </w:t>
            </w:r>
            <w:r>
              <w:rPr>
                <w:rFonts w:ascii="Times New Roman" w:hAnsi="Times New Roman" w:cs="Times New Roman"/>
                <w:szCs w:val="24"/>
              </w:rPr>
              <w:t xml:space="preserve">  </w:t>
            </w:r>
            <w:r w:rsidRPr="00884B4D">
              <w:rPr>
                <w:rFonts w:ascii="Times New Roman" w:hAnsi="Times New Roman" w:cs="Times New Roman"/>
                <w:szCs w:val="24"/>
              </w:rPr>
              <w:t xml:space="preserve">McDI : </w:t>
            </w:r>
            <w:r w:rsidRPr="00884B4D">
              <w:rPr>
                <w:rFonts w:ascii="Times New Roman" w:hAnsi="Times New Roman" w:cs="Times New Roman"/>
                <w:i/>
                <w:iCs/>
                <w:sz w:val="20"/>
                <w:szCs w:val="20"/>
              </w:rPr>
              <w:t>/</w:t>
            </w:r>
            <w:r w:rsidRPr="00884B4D">
              <w:rPr>
                <w:rFonts w:ascii="Times New Roman" w:hAnsi="Times New Roman" w:cs="Times New Roman"/>
                <w:sz w:val="20"/>
                <w:szCs w:val="20"/>
              </w:rPr>
              <w:t>*</w:t>
            </w:r>
            <w:r w:rsidRPr="00884B4D">
              <w:rPr>
                <w:rFonts w:ascii="Times New Roman" w:hAnsi="Times New Roman" w:cs="Times New Roman"/>
                <w:i/>
                <w:iCs/>
                <w:sz w:val="20"/>
                <w:szCs w:val="20"/>
              </w:rPr>
              <w:t>table de hachage ayant pour clé, le numéro d</w:t>
            </w:r>
            <w:r w:rsidR="0088607A">
              <w:rPr>
                <w:rFonts w:ascii="Times New Roman" w:hAnsi="Times New Roman" w:cs="Times New Roman"/>
                <w:i/>
                <w:iCs/>
                <w:sz w:val="20"/>
                <w:szCs w:val="20"/>
              </w:rPr>
              <w:t>’un</w:t>
            </w:r>
            <w:r w:rsidRPr="00884B4D">
              <w:rPr>
                <w:rFonts w:ascii="Times New Roman" w:hAnsi="Times New Roman" w:cs="Times New Roman"/>
                <w:i/>
                <w:iCs/>
                <w:sz w:val="20"/>
                <w:szCs w:val="20"/>
              </w:rPr>
              <w:t xml:space="preserve"> domaine et pour valeur la liste de</w:t>
            </w:r>
            <w:r w:rsidR="0088607A">
              <w:rPr>
                <w:rFonts w:ascii="Times New Roman" w:hAnsi="Times New Roman" w:cs="Times New Roman"/>
                <w:i/>
                <w:iCs/>
                <w:sz w:val="20"/>
                <w:szCs w:val="20"/>
              </w:rPr>
              <w:t xml:space="preserve"> ses</w:t>
            </w:r>
            <w:r w:rsidRPr="00884B4D">
              <w:rPr>
                <w:rFonts w:ascii="Times New Roman" w:hAnsi="Times New Roman" w:cs="Times New Roman"/>
                <w:i/>
                <w:iCs/>
                <w:sz w:val="20"/>
                <w:szCs w:val="20"/>
              </w:rPr>
              <w:t xml:space="preserve"> mots</w:t>
            </w:r>
            <w:r w:rsidR="0088607A">
              <w:rPr>
                <w:rFonts w:ascii="Times New Roman" w:hAnsi="Times New Roman" w:cs="Times New Roman"/>
                <w:i/>
                <w:iCs/>
                <w:sz w:val="20"/>
                <w:szCs w:val="20"/>
              </w:rPr>
              <w:t xml:space="preserve"> </w:t>
            </w:r>
            <w:r w:rsidRPr="00884B4D">
              <w:rPr>
                <w:rFonts w:ascii="Times New Roman" w:hAnsi="Times New Roman" w:cs="Times New Roman"/>
                <w:i/>
                <w:iCs/>
                <w:sz w:val="20"/>
                <w:szCs w:val="20"/>
              </w:rPr>
              <w:t>clés extraite à partir de RqDI </w:t>
            </w:r>
            <w:r>
              <w:rPr>
                <w:rFonts w:ascii="Times New Roman" w:hAnsi="Times New Roman" w:cs="Times New Roman"/>
                <w:i/>
                <w:iCs/>
                <w:sz w:val="20"/>
                <w:szCs w:val="20"/>
              </w:rPr>
              <w:t>*/</w:t>
            </w:r>
          </w:p>
          <w:p w14:paraId="492AADC2" w14:textId="77777777" w:rsidR="00E1537F" w:rsidRPr="00884B4D" w:rsidRDefault="00E1537F" w:rsidP="00740E3D">
            <w:pPr>
              <w:spacing w:before="0" w:after="0"/>
              <w:ind w:firstLine="782"/>
              <w:rPr>
                <w:rFonts w:ascii="Times New Roman" w:hAnsi="Times New Roman" w:cs="Times New Roman"/>
                <w:szCs w:val="24"/>
              </w:rPr>
            </w:pPr>
            <w:r>
              <w:rPr>
                <w:rFonts w:ascii="Times New Roman" w:hAnsi="Times New Roman" w:cs="Times New Roman"/>
                <w:szCs w:val="24"/>
              </w:rPr>
              <w:t xml:space="preserve">      </w:t>
            </w:r>
            <w:r w:rsidRPr="00884B4D">
              <w:rPr>
                <w:rFonts w:ascii="Times New Roman" w:hAnsi="Times New Roman" w:cs="Times New Roman"/>
                <w:szCs w:val="24"/>
              </w:rPr>
              <w:t>N : nombre de mot</w:t>
            </w:r>
            <w:r>
              <w:rPr>
                <w:rFonts w:ascii="Times New Roman" w:hAnsi="Times New Roman" w:cs="Times New Roman"/>
                <w:szCs w:val="24"/>
              </w:rPr>
              <w:t>s</w:t>
            </w:r>
            <w:r w:rsidRPr="00884B4D">
              <w:rPr>
                <w:rFonts w:ascii="Times New Roman" w:hAnsi="Times New Roman" w:cs="Times New Roman"/>
                <w:szCs w:val="24"/>
              </w:rPr>
              <w:t xml:space="preserve"> clé</w:t>
            </w:r>
            <w:r>
              <w:rPr>
                <w:rFonts w:ascii="Times New Roman" w:hAnsi="Times New Roman" w:cs="Times New Roman"/>
                <w:szCs w:val="24"/>
              </w:rPr>
              <w:t>s</w:t>
            </w:r>
            <w:r w:rsidRPr="00884B4D">
              <w:rPr>
                <w:rFonts w:ascii="Times New Roman" w:hAnsi="Times New Roman" w:cs="Times New Roman"/>
                <w:szCs w:val="24"/>
              </w:rPr>
              <w:t xml:space="preserve"> du profil P</w:t>
            </w:r>
          </w:p>
          <w:p w14:paraId="0558CD43" w14:textId="77777777" w:rsidR="00E1537F" w:rsidRPr="00E92144" w:rsidRDefault="00E1537F" w:rsidP="00740E3D">
            <w:pPr>
              <w:spacing w:before="0" w:after="0"/>
              <w:ind w:firstLine="782"/>
              <w:rPr>
                <w:rFonts w:ascii="Times New Roman" w:hAnsi="Times New Roman" w:cs="Times New Roman"/>
                <w:szCs w:val="24"/>
              </w:rPr>
            </w:pPr>
            <w:r>
              <w:rPr>
                <w:rFonts w:ascii="Times New Roman" w:hAnsi="Times New Roman" w:cs="Times New Roman"/>
                <w:szCs w:val="24"/>
              </w:rPr>
              <w:t xml:space="preserve">      </w:t>
            </w:r>
            <w:r w:rsidRPr="00884B4D">
              <w:rPr>
                <w:rFonts w:ascii="Times New Roman" w:hAnsi="Times New Roman" w:cs="Times New Roman"/>
                <w:szCs w:val="24"/>
              </w:rPr>
              <w:t>M : nombre de domaine</w:t>
            </w:r>
            <w:r>
              <w:rPr>
                <w:rFonts w:ascii="Times New Roman" w:hAnsi="Times New Roman" w:cs="Times New Roman"/>
                <w:szCs w:val="24"/>
              </w:rPr>
              <w:t>s</w:t>
            </w:r>
          </w:p>
          <w:p w14:paraId="3AC73864" w14:textId="77777777" w:rsidR="00E1537F" w:rsidRPr="00884B4D" w:rsidRDefault="00E1537F" w:rsidP="00740E3D">
            <w:pPr>
              <w:spacing w:before="0" w:after="0"/>
              <w:ind w:firstLine="0"/>
              <w:rPr>
                <w:rFonts w:ascii="Times New Roman" w:hAnsi="Times New Roman" w:cs="Times New Roman"/>
                <w:b/>
                <w:szCs w:val="24"/>
              </w:rPr>
            </w:pPr>
            <w:r w:rsidRPr="00884B4D">
              <w:rPr>
                <w:rFonts w:ascii="Times New Roman" w:hAnsi="Times New Roman" w:cs="Times New Roman"/>
                <w:b/>
                <w:szCs w:val="24"/>
              </w:rPr>
              <w:t xml:space="preserve">Sortie : </w:t>
            </w:r>
          </w:p>
          <w:p w14:paraId="07CB1EE3" w14:textId="2DCC389D" w:rsidR="00E1537F" w:rsidRDefault="00E1537F" w:rsidP="00740E3D">
            <w:pPr>
              <w:spacing w:before="0" w:after="0"/>
              <w:ind w:firstLine="0"/>
              <w:rPr>
                <w:rFonts w:ascii="Times New Roman" w:hAnsi="Times New Roman" w:cs="Times New Roman"/>
                <w:i/>
                <w:iCs/>
                <w:sz w:val="22"/>
              </w:rPr>
            </w:pPr>
            <w:r w:rsidRPr="00884B4D">
              <w:rPr>
                <w:rFonts w:ascii="Times New Roman" w:hAnsi="Times New Roman" w:cs="Times New Roman"/>
                <w:b/>
                <w:szCs w:val="24"/>
              </w:rPr>
              <w:t xml:space="preserve">           </w:t>
            </w:r>
            <w:r w:rsidRPr="00884B4D">
              <w:rPr>
                <w:rFonts w:ascii="Times New Roman" w:hAnsi="Times New Roman" w:cs="Times New Roman"/>
                <w:szCs w:val="24"/>
              </w:rPr>
              <w:t>Tab_domaine </w:t>
            </w:r>
            <w:r w:rsidRPr="00884B4D">
              <w:rPr>
                <w:rFonts w:ascii="Times New Roman" w:hAnsi="Times New Roman" w:cs="Times New Roman"/>
                <w:i/>
                <w:iCs/>
                <w:sz w:val="20"/>
                <w:szCs w:val="20"/>
              </w:rPr>
              <w:t>/</w:t>
            </w:r>
            <w:r w:rsidRPr="00884B4D">
              <w:rPr>
                <w:rFonts w:ascii="Times New Roman" w:hAnsi="Times New Roman" w:cs="Times New Roman"/>
                <w:sz w:val="20"/>
                <w:szCs w:val="20"/>
              </w:rPr>
              <w:t>*</w:t>
            </w:r>
            <w:r>
              <w:rPr>
                <w:rFonts w:ascii="Times New Roman" w:hAnsi="Times New Roman" w:cs="Times New Roman"/>
                <w:sz w:val="20"/>
                <w:szCs w:val="20"/>
              </w:rPr>
              <w:t xml:space="preserve"> </w:t>
            </w:r>
            <w:r w:rsidRPr="00884B4D">
              <w:rPr>
                <w:rFonts w:ascii="Times New Roman" w:hAnsi="Times New Roman" w:cs="Times New Roman"/>
                <w:i/>
                <w:iCs/>
                <w:sz w:val="20"/>
                <w:szCs w:val="20"/>
              </w:rPr>
              <w:t>tableau de domaines d’intérêt</w:t>
            </w:r>
            <w:r>
              <w:rPr>
                <w:rFonts w:ascii="Times New Roman" w:hAnsi="Times New Roman" w:cs="Times New Roman"/>
                <w:i/>
                <w:iCs/>
                <w:sz w:val="20"/>
                <w:szCs w:val="20"/>
              </w:rPr>
              <w:t xml:space="preserve"> </w:t>
            </w:r>
            <w:r>
              <w:rPr>
                <w:rFonts w:ascii="Times New Roman" w:hAnsi="Times New Roman" w:cs="Times New Roman"/>
                <w:i/>
                <w:iCs/>
                <w:sz w:val="22"/>
              </w:rPr>
              <w:t>à retenir</w:t>
            </w:r>
            <w:r w:rsidR="00F20A07">
              <w:rPr>
                <w:rFonts w:ascii="Times New Roman" w:hAnsi="Times New Roman" w:cs="Times New Roman"/>
                <w:i/>
                <w:iCs/>
                <w:sz w:val="22"/>
              </w:rPr>
              <w:t xml:space="preserve"> pour le profil P</w:t>
            </w:r>
          </w:p>
          <w:p w14:paraId="0EA4A732" w14:textId="77777777" w:rsidR="001A1923" w:rsidRPr="00973E3F" w:rsidRDefault="001A1923" w:rsidP="00740E3D">
            <w:pPr>
              <w:spacing w:before="0" w:after="0"/>
              <w:ind w:firstLine="0"/>
              <w:rPr>
                <w:rFonts w:ascii="Times New Roman" w:hAnsi="Times New Roman" w:cs="Times New Roman"/>
                <w:i/>
                <w:iCs/>
                <w:sz w:val="22"/>
              </w:rPr>
            </w:pPr>
          </w:p>
          <w:p w14:paraId="166C93AE" w14:textId="77777777" w:rsidR="00E1537F" w:rsidRPr="00517C13" w:rsidRDefault="00E1537F" w:rsidP="00740E3D">
            <w:pPr>
              <w:spacing w:before="0" w:after="0"/>
              <w:ind w:firstLine="242"/>
              <w:rPr>
                <w:rFonts w:ascii="Times New Roman" w:hAnsi="Times New Roman" w:cs="Times New Roman"/>
                <w:i/>
                <w:sz w:val="20"/>
                <w:szCs w:val="24"/>
              </w:rPr>
            </w:pPr>
            <w:r w:rsidRPr="00517C13">
              <w:rPr>
                <w:rFonts w:ascii="Times New Roman" w:hAnsi="Times New Roman" w:cs="Times New Roman"/>
                <w:i/>
                <w:sz w:val="20"/>
                <w:szCs w:val="24"/>
              </w:rPr>
              <w:t xml:space="preserve">/* </w:t>
            </w:r>
            <w:r>
              <w:rPr>
                <w:rFonts w:ascii="Times New Roman" w:hAnsi="Times New Roman" w:cs="Times New Roman"/>
                <w:i/>
                <w:sz w:val="20"/>
                <w:szCs w:val="24"/>
              </w:rPr>
              <w:t>Calculer le score de chaque domaine d’intérêt dans le profil P.</w:t>
            </w:r>
          </w:p>
          <w:p w14:paraId="5E6A29F0" w14:textId="77777777" w:rsidR="00E1537F" w:rsidRPr="00884B4D" w:rsidRDefault="00E1537F" w:rsidP="00740E3D">
            <w:pPr>
              <w:spacing w:before="0" w:after="0"/>
              <w:ind w:firstLine="0"/>
              <w:rPr>
                <w:rFonts w:ascii="Times New Roman" w:hAnsi="Times New Roman" w:cs="Times New Roman"/>
                <w:szCs w:val="24"/>
              </w:rPr>
            </w:pPr>
            <w:r w:rsidRPr="00884B4D">
              <w:rPr>
                <w:rFonts w:ascii="Times New Roman" w:hAnsi="Times New Roman" w:cs="Times New Roman"/>
                <w:szCs w:val="24"/>
              </w:rPr>
              <w:t>Pour (j</w:t>
            </w:r>
            <w:r>
              <w:rPr>
                <w:rFonts w:ascii="Times New Roman" w:hAnsi="Times New Roman" w:cs="Times New Roman"/>
                <w:szCs w:val="24"/>
              </w:rPr>
              <w:t xml:space="preserve"> =</w:t>
            </w:r>
            <w:r w:rsidRPr="00884B4D">
              <w:rPr>
                <w:rFonts w:ascii="Times New Roman" w:hAnsi="Times New Roman" w:cs="Times New Roman"/>
                <w:szCs w:val="24"/>
              </w:rPr>
              <w:t>1 à M)</w:t>
            </w:r>
          </w:p>
          <w:p w14:paraId="29D7D114" w14:textId="77777777" w:rsidR="00E1537F" w:rsidRPr="00884B4D" w:rsidRDefault="00E1537F" w:rsidP="00740E3D">
            <w:pPr>
              <w:spacing w:before="0" w:after="0"/>
              <w:ind w:firstLine="0"/>
              <w:rPr>
                <w:rFonts w:ascii="Times New Roman" w:hAnsi="Times New Roman" w:cs="Times New Roman"/>
                <w:szCs w:val="24"/>
              </w:rPr>
            </w:pPr>
            <w:r w:rsidRPr="00884B4D">
              <w:rPr>
                <w:rFonts w:ascii="Times New Roman" w:hAnsi="Times New Roman" w:cs="Times New Roman"/>
                <w:szCs w:val="24"/>
              </w:rPr>
              <w:t>{</w:t>
            </w:r>
          </w:p>
          <w:p w14:paraId="577CAD87" w14:textId="77777777" w:rsidR="00E1537F" w:rsidRPr="00884B4D" w:rsidRDefault="00E1537F" w:rsidP="00740E3D">
            <w:pPr>
              <w:spacing w:before="0" w:after="0"/>
              <w:ind w:firstLine="0"/>
              <w:rPr>
                <w:rFonts w:ascii="Times New Roman" w:hAnsi="Times New Roman" w:cs="Times New Roman"/>
                <w:szCs w:val="24"/>
              </w:rPr>
            </w:pPr>
            <w:r w:rsidRPr="00884B4D">
              <w:rPr>
                <w:rFonts w:ascii="Times New Roman" w:hAnsi="Times New Roman" w:cs="Times New Roman"/>
                <w:szCs w:val="24"/>
              </w:rPr>
              <w:t>Score=0 </w:t>
            </w:r>
          </w:p>
          <w:p w14:paraId="6519F5E6" w14:textId="77777777" w:rsidR="00E1537F" w:rsidRPr="00884B4D" w:rsidRDefault="00E1537F" w:rsidP="00740E3D">
            <w:pPr>
              <w:spacing w:before="0" w:after="0"/>
              <w:ind w:firstLine="242"/>
              <w:rPr>
                <w:rFonts w:ascii="Times New Roman" w:hAnsi="Times New Roman" w:cs="Times New Roman"/>
                <w:szCs w:val="24"/>
              </w:rPr>
            </w:pPr>
            <w:r w:rsidRPr="00884B4D">
              <w:rPr>
                <w:noProof/>
              </w:rPr>
              <mc:AlternateContent>
                <mc:Choice Requires="wps">
                  <w:drawing>
                    <wp:anchor distT="0" distB="0" distL="114300" distR="114300" simplePos="0" relativeHeight="251693056" behindDoc="0" locked="0" layoutInCell="1" allowOverlap="1" wp14:anchorId="5210B15D" wp14:editId="69F64253">
                      <wp:simplePos x="0" y="0"/>
                      <wp:positionH relativeFrom="column">
                        <wp:posOffset>27940</wp:posOffset>
                      </wp:positionH>
                      <wp:positionV relativeFrom="paragraph">
                        <wp:posOffset>27940</wp:posOffset>
                      </wp:positionV>
                      <wp:extent cx="0" cy="2122170"/>
                      <wp:effectExtent l="0" t="0" r="38100" b="11430"/>
                      <wp:wrapNone/>
                      <wp:docPr id="43" name="Straight Connector 43"/>
                      <wp:cNvGraphicFramePr/>
                      <a:graphic xmlns:a="http://schemas.openxmlformats.org/drawingml/2006/main">
                        <a:graphicData uri="http://schemas.microsoft.com/office/word/2010/wordprocessingShape">
                          <wps:wsp>
                            <wps:cNvCnPr/>
                            <wps:spPr>
                              <a:xfrm>
                                <a:off x="0" y="0"/>
                                <a:ext cx="0" cy="21221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1242A" id="Straight Connector 43"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pt,2.2pt" to="2.2pt,16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" strokecolor="black [3200]">
                      <v:stroke dashstyle="dash"/>
                    </v:line>
                  </w:pict>
                </mc:Fallback>
              </mc:AlternateContent>
            </w:r>
            <w:r w:rsidRPr="00884B4D">
              <w:rPr>
                <w:rFonts w:ascii="Times New Roman" w:hAnsi="Times New Roman" w:cs="Times New Roman"/>
                <w:szCs w:val="24"/>
              </w:rPr>
              <w:t>Pour (i=1 à N)</w:t>
            </w:r>
          </w:p>
          <w:p w14:paraId="2FFB5AF0" w14:textId="77777777" w:rsidR="00E1537F" w:rsidRPr="00884B4D" w:rsidRDefault="00E1537F" w:rsidP="00740E3D">
            <w:pPr>
              <w:spacing w:before="0" w:after="0"/>
              <w:ind w:firstLine="242"/>
              <w:rPr>
                <w:rFonts w:ascii="Times New Roman" w:hAnsi="Times New Roman" w:cs="Times New Roman"/>
                <w:szCs w:val="24"/>
              </w:rPr>
            </w:pPr>
            <w:r w:rsidRPr="00884B4D">
              <w:rPr>
                <w:rFonts w:ascii="Times New Roman" w:hAnsi="Times New Roman" w:cs="Times New Roman"/>
                <w:szCs w:val="24"/>
              </w:rPr>
              <w:t>{</w:t>
            </w:r>
          </w:p>
          <w:p w14:paraId="58DC6F9E" w14:textId="77777777" w:rsidR="00E1537F" w:rsidRPr="00884B4D" w:rsidRDefault="00E1537F" w:rsidP="00740E3D">
            <w:pPr>
              <w:spacing w:before="0" w:after="0"/>
              <w:ind w:firstLine="512"/>
              <w:rPr>
                <w:rFonts w:ascii="Times New Roman" w:hAnsi="Times New Roman" w:cs="Times New Roman"/>
                <w:szCs w:val="24"/>
              </w:rPr>
            </w:pPr>
            <w:r w:rsidRPr="00884B4D">
              <w:rPr>
                <w:noProof/>
              </w:rPr>
              <mc:AlternateContent>
                <mc:Choice Requires="wps">
                  <w:drawing>
                    <wp:anchor distT="0" distB="0" distL="114300" distR="114300" simplePos="0" relativeHeight="251694080" behindDoc="0" locked="0" layoutInCell="1" allowOverlap="1" wp14:anchorId="3D025ADE" wp14:editId="1E64D6EF">
                      <wp:simplePos x="0" y="0"/>
                      <wp:positionH relativeFrom="column">
                        <wp:posOffset>187960</wp:posOffset>
                      </wp:positionH>
                      <wp:positionV relativeFrom="paragraph">
                        <wp:posOffset>55245</wp:posOffset>
                      </wp:positionV>
                      <wp:extent cx="10160" cy="1394460"/>
                      <wp:effectExtent l="0" t="0" r="27940" b="34290"/>
                      <wp:wrapNone/>
                      <wp:docPr id="40" name="Straight Connector 40"/>
                      <wp:cNvGraphicFramePr/>
                      <a:graphic xmlns:a="http://schemas.openxmlformats.org/drawingml/2006/main">
                        <a:graphicData uri="http://schemas.microsoft.com/office/word/2010/wordprocessingShape">
                          <wps:wsp>
                            <wps:cNvCnPr/>
                            <wps:spPr>
                              <a:xfrm flipH="1">
                                <a:off x="0" y="0"/>
                                <a:ext cx="10160" cy="139446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41E9DB6" id="Straight Connector 40"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4.8pt,4.35pt" to="15.6pt,1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" strokecolor="black [3200]">
                      <v:stroke dashstyle="dash"/>
                    </v:line>
                  </w:pict>
                </mc:Fallback>
              </mc:AlternateContent>
            </w:r>
            <w:r w:rsidRPr="00884B4D">
              <w:rPr>
                <w:rFonts w:ascii="Times New Roman" w:hAnsi="Times New Roman" w:cs="Times New Roman"/>
                <w:szCs w:val="24"/>
              </w:rPr>
              <w:t xml:space="preserve">Si </w:t>
            </w:r>
            <w:r>
              <w:rPr>
                <w:rFonts w:ascii="Times New Roman" w:hAnsi="Times New Roman" w:cs="Times New Roman"/>
                <w:szCs w:val="24"/>
              </w:rPr>
              <w:t xml:space="preserve">le </w:t>
            </w:r>
            <w:r w:rsidRPr="00884B4D">
              <w:rPr>
                <w:rFonts w:ascii="Times New Roman" w:hAnsi="Times New Roman" w:cs="Times New Roman"/>
                <w:szCs w:val="24"/>
              </w:rPr>
              <w:t>mot clé M</w:t>
            </w:r>
            <w:r>
              <w:rPr>
                <w:rFonts w:ascii="Times New Roman" w:hAnsi="Times New Roman" w:cs="Times New Roman"/>
                <w:szCs w:val="24"/>
              </w:rPr>
              <w:t>c</w:t>
            </w:r>
            <w:r w:rsidRPr="00884B4D">
              <w:rPr>
                <w:rFonts w:ascii="Times New Roman" w:hAnsi="Times New Roman" w:cs="Times New Roman"/>
                <w:szCs w:val="24"/>
              </w:rPr>
              <w:t>P</w:t>
            </w:r>
            <w:r w:rsidRPr="00884B4D">
              <w:rPr>
                <w:rFonts w:ascii="Times New Roman" w:hAnsi="Times New Roman" w:cs="Times New Roman"/>
                <w:szCs w:val="24"/>
                <w:vertAlign w:val="subscript"/>
              </w:rPr>
              <w:t>i</w:t>
            </w:r>
            <w:r w:rsidRPr="00884B4D">
              <w:rPr>
                <w:rFonts w:ascii="Times New Roman" w:hAnsi="Times New Roman" w:cs="Times New Roman"/>
                <w:szCs w:val="24"/>
              </w:rPr>
              <w:t xml:space="preserve"> existe dans M</w:t>
            </w:r>
            <w:r>
              <w:rPr>
                <w:rFonts w:ascii="Times New Roman" w:hAnsi="Times New Roman" w:cs="Times New Roman"/>
                <w:szCs w:val="24"/>
              </w:rPr>
              <w:t>c</w:t>
            </w:r>
            <w:r w:rsidRPr="00884B4D">
              <w:rPr>
                <w:rFonts w:ascii="Times New Roman" w:hAnsi="Times New Roman" w:cs="Times New Roman"/>
                <w:szCs w:val="24"/>
              </w:rPr>
              <w:t>DI</w:t>
            </w:r>
            <w:r w:rsidRPr="00884B4D">
              <w:rPr>
                <w:rFonts w:ascii="Times New Roman" w:hAnsi="Times New Roman" w:cs="Times New Roman"/>
                <w:szCs w:val="24"/>
                <w:vertAlign w:val="subscript"/>
              </w:rPr>
              <w:t>j</w:t>
            </w:r>
            <w:r w:rsidRPr="00884B4D">
              <w:rPr>
                <w:rFonts w:ascii="Times New Roman" w:hAnsi="Times New Roman" w:cs="Times New Roman"/>
                <w:szCs w:val="24"/>
              </w:rPr>
              <w:t xml:space="preserve">  {</w:t>
            </w:r>
          </w:p>
          <w:p w14:paraId="1BB2F6B6" w14:textId="77777777" w:rsidR="00E1537F" w:rsidRPr="00884B4D" w:rsidRDefault="00E1537F" w:rsidP="00740E3D">
            <w:pPr>
              <w:spacing w:before="0" w:after="0"/>
              <w:ind w:firstLine="782"/>
              <w:rPr>
                <w:rFonts w:ascii="Times New Roman" w:hAnsi="Times New Roman" w:cs="Times New Roman"/>
                <w:szCs w:val="24"/>
              </w:rPr>
            </w:pPr>
            <w:r w:rsidRPr="00884B4D">
              <w:rPr>
                <w:noProof/>
              </w:rPr>
              <mc:AlternateContent>
                <mc:Choice Requires="wps">
                  <w:drawing>
                    <wp:anchor distT="0" distB="0" distL="114300" distR="114300" simplePos="0" relativeHeight="251695104" behindDoc="0" locked="0" layoutInCell="1" allowOverlap="1" wp14:anchorId="1D9651F6" wp14:editId="2AD31A9E">
                      <wp:simplePos x="0" y="0"/>
                      <wp:positionH relativeFrom="column">
                        <wp:posOffset>361950</wp:posOffset>
                      </wp:positionH>
                      <wp:positionV relativeFrom="paragraph">
                        <wp:posOffset>32385</wp:posOffset>
                      </wp:positionV>
                      <wp:extent cx="6985" cy="941705"/>
                      <wp:effectExtent l="0" t="0" r="31115" b="29845"/>
                      <wp:wrapNone/>
                      <wp:docPr id="51" name="Straight Connector 51"/>
                      <wp:cNvGraphicFramePr/>
                      <a:graphic xmlns:a="http://schemas.openxmlformats.org/drawingml/2006/main">
                        <a:graphicData uri="http://schemas.microsoft.com/office/word/2010/wordprocessingShape">
                          <wps:wsp>
                            <wps:cNvCnPr/>
                            <wps:spPr>
                              <a:xfrm flipH="1">
                                <a:off x="0" y="0"/>
                                <a:ext cx="6985" cy="9417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8C3641" id="Straight Connector 51" o:spid="_x0000_s1026" style="position:absolute;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2.55pt" to="29.05pt,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" strokecolor="black [3200]">
                      <v:stroke dashstyle="dash"/>
                    </v:line>
                  </w:pict>
                </mc:Fallback>
              </mc:AlternateContent>
            </w:r>
            <w:r w:rsidRPr="00884B4D">
              <w:rPr>
                <w:rFonts w:ascii="Times New Roman" w:hAnsi="Times New Roman" w:cs="Times New Roman"/>
                <w:szCs w:val="24"/>
              </w:rPr>
              <w:t xml:space="preserve">Calculer la distance entre le poids </w:t>
            </w:r>
            <w:r>
              <w:rPr>
                <w:rFonts w:ascii="Times New Roman" w:hAnsi="Times New Roman" w:cs="Times New Roman"/>
                <w:szCs w:val="24"/>
              </w:rPr>
              <w:t>de</w:t>
            </w:r>
            <w:r w:rsidRPr="00884B4D">
              <w:rPr>
                <w:rFonts w:ascii="Times New Roman" w:hAnsi="Times New Roman" w:cs="Times New Roman"/>
                <w:szCs w:val="24"/>
              </w:rPr>
              <w:t xml:space="preserve"> McP</w:t>
            </w:r>
            <w:r w:rsidRPr="00884B4D">
              <w:rPr>
                <w:rFonts w:ascii="Times New Roman" w:hAnsi="Times New Roman" w:cs="Times New Roman"/>
                <w:szCs w:val="24"/>
                <w:vertAlign w:val="subscript"/>
              </w:rPr>
              <w:t>i</w:t>
            </w:r>
            <w:r w:rsidRPr="00884B4D">
              <w:rPr>
                <w:rFonts w:ascii="Times New Roman" w:hAnsi="Times New Roman" w:cs="Times New Roman"/>
                <w:szCs w:val="24"/>
              </w:rPr>
              <w:t xml:space="preserve"> dans P et son poids dans le DI</w:t>
            </w:r>
            <w:r w:rsidRPr="00BD6A66">
              <w:rPr>
                <w:rFonts w:ascii="Times New Roman" w:hAnsi="Times New Roman" w:cs="Times New Roman"/>
                <w:szCs w:val="24"/>
                <w:vertAlign w:val="subscript"/>
              </w:rPr>
              <w:t xml:space="preserve">j </w:t>
            </w:r>
          </w:p>
          <w:p w14:paraId="3BAF76B0" w14:textId="77777777" w:rsidR="00E1537F" w:rsidRPr="00884B4D" w:rsidRDefault="00E1537F" w:rsidP="00740E3D">
            <w:pPr>
              <w:spacing w:before="0" w:after="0"/>
              <w:ind w:firstLine="782"/>
              <w:rPr>
                <w:rFonts w:ascii="Times New Roman" w:hAnsi="Times New Roman" w:cs="Times New Roman"/>
                <w:szCs w:val="24"/>
              </w:rPr>
            </w:pPr>
            <w:r w:rsidRPr="00884B4D">
              <w:rPr>
                <w:rFonts w:ascii="Times New Roman" w:hAnsi="Times New Roman" w:cs="Times New Roman"/>
                <w:szCs w:val="24"/>
              </w:rPr>
              <w:t xml:space="preserve">Si (distance ≤ seuil1) </w:t>
            </w:r>
          </w:p>
          <w:p w14:paraId="55691E38" w14:textId="77777777" w:rsidR="00E1537F" w:rsidRDefault="00E1537F" w:rsidP="00740E3D">
            <w:pPr>
              <w:spacing w:before="0" w:after="0"/>
              <w:ind w:firstLine="782"/>
              <w:rPr>
                <w:rFonts w:ascii="Times New Roman" w:hAnsi="Times New Roman" w:cs="Times New Roman"/>
                <w:szCs w:val="24"/>
              </w:rPr>
            </w:pPr>
            <w:r w:rsidRPr="00884B4D">
              <w:rPr>
                <w:rFonts w:ascii="Times New Roman" w:hAnsi="Times New Roman" w:cs="Times New Roman"/>
                <w:szCs w:val="24"/>
              </w:rPr>
              <w:t xml:space="preserve">{   </w:t>
            </w:r>
          </w:p>
          <w:p w14:paraId="3CB933D8" w14:textId="77777777" w:rsidR="00E1537F" w:rsidRPr="00884B4D" w:rsidRDefault="00E1537F" w:rsidP="00740E3D">
            <w:pPr>
              <w:spacing w:before="0" w:after="0"/>
              <w:ind w:firstLine="782"/>
              <w:rPr>
                <w:rFonts w:ascii="Times New Roman" w:hAnsi="Times New Roman" w:cs="Times New Roman"/>
                <w:szCs w:val="24"/>
              </w:rPr>
            </w:pPr>
            <w:r>
              <w:rPr>
                <w:rFonts w:ascii="Times New Roman" w:hAnsi="Times New Roman" w:cs="Times New Roman"/>
                <w:szCs w:val="24"/>
              </w:rPr>
              <w:t xml:space="preserve">   </w:t>
            </w:r>
            <w:r w:rsidRPr="00884B4D">
              <w:rPr>
                <w:rFonts w:ascii="Times New Roman" w:hAnsi="Times New Roman" w:cs="Times New Roman"/>
                <w:szCs w:val="24"/>
              </w:rPr>
              <w:t>Score++ ;</w:t>
            </w:r>
            <w:r w:rsidRPr="00884B4D">
              <w:rPr>
                <w:noProof/>
              </w:rPr>
              <mc:AlternateContent>
                <mc:Choice Requires="wps">
                  <w:drawing>
                    <wp:anchor distT="0" distB="0" distL="114300" distR="114300" simplePos="0" relativeHeight="251696128" behindDoc="0" locked="0" layoutInCell="1" allowOverlap="1" wp14:anchorId="7FB0E77A" wp14:editId="40AD297C">
                      <wp:simplePos x="0" y="0"/>
                      <wp:positionH relativeFrom="column">
                        <wp:posOffset>534670</wp:posOffset>
                      </wp:positionH>
                      <wp:positionV relativeFrom="paragraph">
                        <wp:posOffset>37465</wp:posOffset>
                      </wp:positionV>
                      <wp:extent cx="0" cy="169545"/>
                      <wp:effectExtent l="0" t="0" r="38100" b="20955"/>
                      <wp:wrapNone/>
                      <wp:docPr id="59" name="Straight Connector 59"/>
                      <wp:cNvGraphicFramePr/>
                      <a:graphic xmlns:a="http://schemas.openxmlformats.org/drawingml/2006/main">
                        <a:graphicData uri="http://schemas.microsoft.com/office/word/2010/wordprocessingShape">
                          <wps:wsp>
                            <wps:cNvCnPr/>
                            <wps:spPr>
                              <a:xfrm>
                                <a:off x="0" y="0"/>
                                <a:ext cx="0" cy="16954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9F0F74" id="Straight Connector 5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pt,2.95pt" to="42.1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" strokecolor="black [3200]">
                      <v:stroke dashstyle="dash"/>
                    </v:line>
                  </w:pict>
                </mc:Fallback>
              </mc:AlternateContent>
            </w:r>
          </w:p>
          <w:p w14:paraId="2806B5B8" w14:textId="77777777" w:rsidR="00E1537F" w:rsidRPr="00884B4D" w:rsidRDefault="00E1537F" w:rsidP="00740E3D">
            <w:pPr>
              <w:spacing w:before="0" w:after="0"/>
              <w:ind w:firstLine="782"/>
              <w:rPr>
                <w:rFonts w:ascii="Times New Roman" w:hAnsi="Times New Roman" w:cs="Times New Roman"/>
                <w:szCs w:val="24"/>
              </w:rPr>
            </w:pPr>
            <w:r w:rsidRPr="00884B4D">
              <w:rPr>
                <w:rFonts w:ascii="Times New Roman" w:hAnsi="Times New Roman" w:cs="Times New Roman"/>
                <w:szCs w:val="24"/>
              </w:rPr>
              <w:t>}</w:t>
            </w:r>
          </w:p>
          <w:p w14:paraId="24761BED" w14:textId="77777777" w:rsidR="00E1537F" w:rsidRPr="00884B4D" w:rsidRDefault="00E1537F" w:rsidP="00740E3D">
            <w:pPr>
              <w:spacing w:before="0" w:after="0"/>
              <w:ind w:firstLine="512"/>
              <w:rPr>
                <w:rFonts w:ascii="Times New Roman" w:hAnsi="Times New Roman" w:cs="Times New Roman"/>
                <w:szCs w:val="24"/>
              </w:rPr>
            </w:pPr>
            <w:r w:rsidRPr="00884B4D">
              <w:rPr>
                <w:rFonts w:ascii="Times New Roman" w:hAnsi="Times New Roman" w:cs="Times New Roman"/>
                <w:szCs w:val="24"/>
              </w:rPr>
              <w:t>}</w:t>
            </w:r>
          </w:p>
          <w:p w14:paraId="621A22E5" w14:textId="77777777" w:rsidR="00E1537F" w:rsidRPr="00884B4D" w:rsidRDefault="00E1537F" w:rsidP="00740E3D">
            <w:pPr>
              <w:spacing w:before="0" w:after="0"/>
              <w:ind w:firstLine="242"/>
              <w:rPr>
                <w:rFonts w:ascii="Times New Roman" w:hAnsi="Times New Roman" w:cs="Times New Roman"/>
                <w:szCs w:val="24"/>
              </w:rPr>
            </w:pPr>
            <w:r w:rsidRPr="00884B4D">
              <w:rPr>
                <w:rFonts w:ascii="Times New Roman" w:hAnsi="Times New Roman" w:cs="Times New Roman"/>
                <w:szCs w:val="24"/>
              </w:rPr>
              <w:t>}</w:t>
            </w:r>
          </w:p>
          <w:p w14:paraId="1FB99631" w14:textId="5E65899C" w:rsidR="00E1537F" w:rsidRPr="00884B4D" w:rsidRDefault="00E1537F" w:rsidP="00740E3D">
            <w:pPr>
              <w:spacing w:before="0" w:after="0"/>
              <w:ind w:firstLine="242"/>
              <w:rPr>
                <w:rFonts w:ascii="Times New Roman" w:hAnsi="Times New Roman" w:cs="Times New Roman"/>
                <w:szCs w:val="24"/>
              </w:rPr>
            </w:pPr>
            <w:r w:rsidRPr="00884B4D">
              <w:rPr>
                <w:rFonts w:ascii="Times New Roman" w:hAnsi="Times New Roman" w:cs="Times New Roman"/>
                <w:szCs w:val="24"/>
              </w:rPr>
              <w:t>Tab_score[j]=</w:t>
            </w:r>
            <w:r w:rsidR="00F044DC">
              <w:rPr>
                <w:rFonts w:ascii="Times New Roman" w:hAnsi="Times New Roman" w:cs="Times New Roman"/>
                <w:szCs w:val="24"/>
              </w:rPr>
              <w:t>S</w:t>
            </w:r>
            <w:r w:rsidRPr="00884B4D">
              <w:rPr>
                <w:rFonts w:ascii="Times New Roman" w:hAnsi="Times New Roman" w:cs="Times New Roman"/>
                <w:szCs w:val="24"/>
              </w:rPr>
              <w:t>core ;</w:t>
            </w:r>
          </w:p>
          <w:p w14:paraId="2DC397F7" w14:textId="77777777" w:rsidR="00E1537F" w:rsidRDefault="00E1537F" w:rsidP="00740E3D">
            <w:pPr>
              <w:spacing w:before="0" w:after="0"/>
              <w:ind w:firstLine="0"/>
              <w:rPr>
                <w:rFonts w:ascii="Times New Roman" w:hAnsi="Times New Roman" w:cs="Times New Roman"/>
                <w:szCs w:val="24"/>
              </w:rPr>
            </w:pPr>
            <w:r w:rsidRPr="00884B4D">
              <w:rPr>
                <w:rFonts w:ascii="Times New Roman" w:hAnsi="Times New Roman" w:cs="Times New Roman"/>
                <w:szCs w:val="24"/>
              </w:rPr>
              <w:t>}</w:t>
            </w:r>
          </w:p>
          <w:p w14:paraId="43A9A11E" w14:textId="77777777" w:rsidR="00E1537F" w:rsidRPr="00517C13" w:rsidRDefault="00E1537F" w:rsidP="00740E3D">
            <w:pPr>
              <w:spacing w:before="0" w:after="0"/>
              <w:ind w:firstLine="242"/>
              <w:rPr>
                <w:rFonts w:ascii="Times New Roman" w:hAnsi="Times New Roman" w:cs="Times New Roman"/>
                <w:i/>
                <w:sz w:val="20"/>
                <w:szCs w:val="24"/>
              </w:rPr>
            </w:pPr>
            <w:r w:rsidRPr="00517C13">
              <w:rPr>
                <w:rFonts w:ascii="Times New Roman" w:hAnsi="Times New Roman" w:cs="Times New Roman"/>
                <w:i/>
                <w:sz w:val="20"/>
                <w:szCs w:val="24"/>
              </w:rPr>
              <w:t>/* Retenir les domaines d’intérêt dont le score est supérieur au seuil2</w:t>
            </w:r>
            <w:ins w:id="239" w:author="melissa derami" w:date="2019-05-28T02:49:00Z">
              <w:r w:rsidRPr="00517C13">
                <w:rPr>
                  <w:rFonts w:ascii="Times New Roman" w:hAnsi="Times New Roman" w:cs="Times New Roman"/>
                  <w:i/>
                  <w:sz w:val="20"/>
                  <w:szCs w:val="24"/>
                </w:rPr>
                <w:t xml:space="preserve"> </w:t>
              </w:r>
            </w:ins>
          </w:p>
          <w:p w14:paraId="5D96D330" w14:textId="77777777" w:rsidR="00E1537F" w:rsidRPr="00884B4D" w:rsidRDefault="00E1537F" w:rsidP="00740E3D">
            <w:pPr>
              <w:spacing w:before="0" w:after="0"/>
              <w:ind w:firstLine="0"/>
              <w:rPr>
                <w:rFonts w:ascii="Times New Roman" w:hAnsi="Times New Roman" w:cs="Times New Roman"/>
                <w:szCs w:val="24"/>
              </w:rPr>
            </w:pPr>
            <w:r w:rsidRPr="00884B4D">
              <w:rPr>
                <w:rFonts w:ascii="Times New Roman" w:hAnsi="Times New Roman" w:cs="Times New Roman"/>
                <w:szCs w:val="24"/>
              </w:rPr>
              <w:t>Pour (j=1 à M)</w:t>
            </w:r>
          </w:p>
          <w:p w14:paraId="7E30C9BA" w14:textId="77777777" w:rsidR="00E1537F" w:rsidRPr="00884B4D" w:rsidRDefault="00E1537F" w:rsidP="00740E3D">
            <w:pPr>
              <w:spacing w:before="0" w:after="0"/>
              <w:ind w:firstLine="0"/>
              <w:rPr>
                <w:rFonts w:ascii="Times New Roman" w:hAnsi="Times New Roman" w:cs="Times New Roman"/>
                <w:szCs w:val="24"/>
              </w:rPr>
            </w:pPr>
            <w:r w:rsidRPr="00884B4D">
              <w:rPr>
                <w:rFonts w:ascii="Times New Roman" w:hAnsi="Times New Roman" w:cs="Times New Roman"/>
                <w:szCs w:val="24"/>
              </w:rPr>
              <w:t>{</w:t>
            </w:r>
          </w:p>
          <w:p w14:paraId="30B7D6FD" w14:textId="77777777" w:rsidR="00E1537F" w:rsidRPr="00884B4D" w:rsidRDefault="00E1537F" w:rsidP="00740E3D">
            <w:pPr>
              <w:spacing w:before="0" w:after="0"/>
              <w:ind w:firstLine="334"/>
              <w:rPr>
                <w:rFonts w:ascii="Times New Roman" w:hAnsi="Times New Roman" w:cs="Times New Roman"/>
                <w:szCs w:val="24"/>
              </w:rPr>
            </w:pPr>
            <w:r w:rsidRPr="00884B4D">
              <w:rPr>
                <w:noProof/>
              </w:rPr>
              <mc:AlternateContent>
                <mc:Choice Requires="wps">
                  <w:drawing>
                    <wp:anchor distT="0" distB="0" distL="114300" distR="114300" simplePos="0" relativeHeight="251698176" behindDoc="0" locked="0" layoutInCell="1" allowOverlap="1" wp14:anchorId="4E1D3EC1" wp14:editId="52FD619B">
                      <wp:simplePos x="0" y="0"/>
                      <wp:positionH relativeFrom="column">
                        <wp:posOffset>20167</wp:posOffset>
                      </wp:positionH>
                      <wp:positionV relativeFrom="paragraph">
                        <wp:posOffset>40081</wp:posOffset>
                      </wp:positionV>
                      <wp:extent cx="330" cy="724205"/>
                      <wp:effectExtent l="0" t="0" r="38100" b="19050"/>
                      <wp:wrapNone/>
                      <wp:docPr id="73" name="Straight Connector 73"/>
                      <wp:cNvGraphicFramePr/>
                      <a:graphic xmlns:a="http://schemas.openxmlformats.org/drawingml/2006/main">
                        <a:graphicData uri="http://schemas.microsoft.com/office/word/2010/wordprocessingShape">
                          <wps:wsp>
                            <wps:cNvCnPr/>
                            <wps:spPr>
                              <a:xfrm flipH="1">
                                <a:off x="0" y="0"/>
                                <a:ext cx="330" cy="7242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CA873" id="Straight Connector 73"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pt,3.15pt" to="1.6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" strokecolor="black [3200]">
                      <v:stroke dashstyle="dash"/>
                    </v:line>
                  </w:pict>
                </mc:Fallback>
              </mc:AlternateContent>
            </w:r>
            <w:r w:rsidRPr="00884B4D">
              <w:rPr>
                <w:rFonts w:ascii="Times New Roman" w:hAnsi="Times New Roman" w:cs="Times New Roman"/>
                <w:szCs w:val="24"/>
              </w:rPr>
              <w:t>Si (Tab_socre[j]&gt;=seuil2)</w:t>
            </w:r>
          </w:p>
          <w:p w14:paraId="17BF697A" w14:textId="77777777" w:rsidR="00E1537F" w:rsidRPr="00884B4D" w:rsidRDefault="00E1537F" w:rsidP="00740E3D">
            <w:pPr>
              <w:spacing w:before="0" w:after="0"/>
              <w:ind w:firstLine="334"/>
              <w:rPr>
                <w:rFonts w:ascii="Times New Roman" w:hAnsi="Times New Roman" w:cs="Times New Roman"/>
                <w:szCs w:val="24"/>
              </w:rPr>
            </w:pPr>
            <w:r w:rsidRPr="00884B4D">
              <w:rPr>
                <w:rFonts w:ascii="Times New Roman" w:hAnsi="Times New Roman" w:cs="Times New Roman"/>
                <w:szCs w:val="24"/>
              </w:rPr>
              <w:t>{</w:t>
            </w:r>
          </w:p>
          <w:p w14:paraId="253E1E53" w14:textId="77777777" w:rsidR="00E1537F" w:rsidRPr="00884B4D" w:rsidRDefault="00E1537F" w:rsidP="00740E3D">
            <w:pPr>
              <w:spacing w:before="0" w:after="0"/>
              <w:ind w:firstLine="514"/>
              <w:rPr>
                <w:rFonts w:ascii="Times New Roman" w:hAnsi="Times New Roman" w:cs="Times New Roman"/>
                <w:szCs w:val="24"/>
              </w:rPr>
            </w:pPr>
            <w:r w:rsidRPr="00884B4D">
              <w:rPr>
                <w:noProof/>
              </w:rPr>
              <mc:AlternateContent>
                <mc:Choice Requires="wps">
                  <w:drawing>
                    <wp:anchor distT="0" distB="0" distL="114300" distR="114300" simplePos="0" relativeHeight="251697152" behindDoc="0" locked="0" layoutInCell="1" allowOverlap="1" wp14:anchorId="5D965BF0" wp14:editId="6C51DDDA">
                      <wp:simplePos x="0" y="0"/>
                      <wp:positionH relativeFrom="column">
                        <wp:posOffset>264490</wp:posOffset>
                      </wp:positionH>
                      <wp:positionV relativeFrom="paragraph">
                        <wp:posOffset>5995</wp:posOffset>
                      </wp:positionV>
                      <wp:extent cx="0" cy="189865"/>
                      <wp:effectExtent l="0" t="0" r="38100" b="19685"/>
                      <wp:wrapNone/>
                      <wp:docPr id="74" name="Straight Connector 74"/>
                      <wp:cNvGraphicFramePr/>
                      <a:graphic xmlns:a="http://schemas.openxmlformats.org/drawingml/2006/main">
                        <a:graphicData uri="http://schemas.microsoft.com/office/word/2010/wordprocessingShape">
                          <wps:wsp>
                            <wps:cNvCnPr/>
                            <wps:spPr>
                              <a:xfrm flipH="1">
                                <a:off x="0" y="0"/>
                                <a:ext cx="0" cy="1898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100C5" id="Straight Connector 74"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5pt,.45pt" to="20.8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" strokecolor="black [3200]">
                      <v:stroke dashstyle="dash"/>
                    </v:line>
                  </w:pict>
                </mc:Fallback>
              </mc:AlternateContent>
            </w:r>
            <w:r w:rsidRPr="00884B4D">
              <w:rPr>
                <w:rFonts w:ascii="Times New Roman" w:hAnsi="Times New Roman" w:cs="Times New Roman"/>
                <w:szCs w:val="24"/>
              </w:rPr>
              <w:t xml:space="preserve">Ajouter le domaine j à la table tab_domaine </w:t>
            </w:r>
          </w:p>
          <w:p w14:paraId="5B1E280C" w14:textId="77777777" w:rsidR="00E1537F" w:rsidRPr="00884B4D" w:rsidRDefault="00E1537F" w:rsidP="00740E3D">
            <w:pPr>
              <w:spacing w:before="0" w:after="0"/>
              <w:ind w:firstLine="334"/>
              <w:rPr>
                <w:rFonts w:ascii="Times New Roman" w:hAnsi="Times New Roman" w:cs="Times New Roman"/>
                <w:szCs w:val="24"/>
              </w:rPr>
            </w:pPr>
            <w:r w:rsidRPr="00884B4D">
              <w:rPr>
                <w:rFonts w:ascii="Times New Roman" w:hAnsi="Times New Roman" w:cs="Times New Roman"/>
                <w:szCs w:val="24"/>
              </w:rPr>
              <w:t>}</w:t>
            </w:r>
          </w:p>
          <w:p w14:paraId="2EF342A8" w14:textId="77777777" w:rsidR="00E1537F" w:rsidRPr="00884B4D" w:rsidRDefault="00E1537F" w:rsidP="00740E3D">
            <w:pPr>
              <w:spacing w:before="0" w:after="0"/>
              <w:ind w:firstLine="0"/>
              <w:rPr>
                <w:rFonts w:ascii="Times New Roman" w:hAnsi="Times New Roman" w:cs="Times New Roman"/>
                <w:b/>
                <w:szCs w:val="24"/>
              </w:rPr>
            </w:pPr>
            <w:r w:rsidRPr="00884B4D">
              <w:rPr>
                <w:rFonts w:ascii="Times New Roman" w:hAnsi="Times New Roman" w:cs="Times New Roman"/>
                <w:szCs w:val="24"/>
              </w:rPr>
              <w:t>}</w:t>
            </w:r>
          </w:p>
        </w:tc>
      </w:tr>
    </w:tbl>
    <w:p w14:paraId="113E4700" w14:textId="3D5BF1AE" w:rsidR="008E0065" w:rsidRDefault="00445801" w:rsidP="008E0065">
      <w:pPr>
        <w:rPr>
          <w:lang w:eastAsia="en-US"/>
        </w:rPr>
      </w:pPr>
      <w:r>
        <w:rPr>
          <w:lang w:eastAsia="en-US"/>
        </w:rPr>
        <w:t xml:space="preserve"> </w:t>
      </w:r>
    </w:p>
    <w:p w14:paraId="0B53843E" w14:textId="77777777" w:rsidR="00445801" w:rsidRPr="008E0065" w:rsidRDefault="00445801" w:rsidP="008E0065">
      <w:pPr>
        <w:rPr>
          <w:lang w:eastAsia="en-US"/>
        </w:rPr>
      </w:pPr>
    </w:p>
    <w:p w14:paraId="1A729AA5" w14:textId="77777777" w:rsidR="008E0065" w:rsidRPr="008E0065" w:rsidRDefault="008E0065" w:rsidP="008E0065">
      <w:pPr>
        <w:rPr>
          <w:lang w:eastAsia="en-US"/>
        </w:rPr>
      </w:pPr>
    </w:p>
    <w:p w14:paraId="4C036611" w14:textId="36E58E16" w:rsidR="00E1537F" w:rsidRPr="00884B4D" w:rsidRDefault="00E1537F" w:rsidP="00E1537F">
      <w:pPr>
        <w:pStyle w:val="Heading3"/>
        <w:numPr>
          <w:ilvl w:val="0"/>
          <w:numId w:val="0"/>
        </w:numPr>
      </w:pPr>
      <w:bookmarkStart w:id="240" w:name="_Toc11850461"/>
      <w:r w:rsidRPr="00884B4D">
        <w:lastRenderedPageBreak/>
        <w:t>Module</w:t>
      </w:r>
      <w:r w:rsidRPr="00884B4D">
        <w:rPr>
          <w:b w:val="0"/>
        </w:rPr>
        <w:t xml:space="preserve"> </w:t>
      </w:r>
      <w:r w:rsidRPr="00884B4D">
        <w:t>4 : Exploitation des profils</w:t>
      </w:r>
      <w:bookmarkEnd w:id="240"/>
      <w:r w:rsidRPr="00884B4D">
        <w:t xml:space="preserve">   </w:t>
      </w:r>
    </w:p>
    <w:p w14:paraId="396F81F4" w14:textId="77777777" w:rsidR="00E1537F" w:rsidRPr="00884B4D" w:rsidRDefault="00E1537F" w:rsidP="00E1537F">
      <w:pPr>
        <w:spacing w:after="0"/>
      </w:pPr>
      <w:r w:rsidRPr="00884B4D">
        <w:t>Après avoir détecté les domaines d’intérêts des profils dans l’étape précédente, ceux-ci seront exploités pour fournir l’accès à un contenu personnalisé de l’EDS.</w:t>
      </w:r>
    </w:p>
    <w:p w14:paraId="05D93713" w14:textId="77777777" w:rsidR="00E1537F" w:rsidRPr="00884B4D" w:rsidRDefault="00E1537F" w:rsidP="0038659C">
      <w:r w:rsidRPr="00884B4D">
        <w:t xml:space="preserve">Ce contenu correspondant au domaine d’intérêt d’un profil peut être réalisé selon deux méthodes. La première consiste à concevoir la partie de l’entrepôt qui correspond à chaque profil sous forme de </w:t>
      </w:r>
      <w:r w:rsidRPr="00884B4D">
        <w:rPr>
          <w:bCs/>
        </w:rPr>
        <w:t>vues matérialisées</w:t>
      </w:r>
      <w:r w:rsidRPr="00884B4D">
        <w:t xml:space="preserve">, par contre la deuxième, consiste en une conception sous forme de tables relationnelles, ces dernières forment un schéma relationnel d’un </w:t>
      </w:r>
      <w:r w:rsidRPr="00884B4D">
        <w:rPr>
          <w:bCs/>
        </w:rPr>
        <w:t>magasin de données</w:t>
      </w:r>
      <w:r w:rsidRPr="00884B4D">
        <w:t>.</w:t>
      </w:r>
    </w:p>
    <w:p w14:paraId="792287AD" w14:textId="33911BD5" w:rsidR="00E1537F" w:rsidRPr="00884B4D" w:rsidRDefault="00E1537F" w:rsidP="0038659C">
      <w:pPr>
        <w:rPr>
          <w:rFonts w:ascii="Times New Roman" w:hAnsi="Times New Roman" w:cs="Times New Roman"/>
          <w:color w:val="000000"/>
          <w:szCs w:val="23"/>
        </w:rPr>
      </w:pPr>
      <w:r w:rsidRPr="00884B4D">
        <w:t xml:space="preserve">Nous avons choisi une implémentation </w:t>
      </w:r>
      <w:r w:rsidR="0086228C">
        <w:t>sous forme</w:t>
      </w:r>
      <w:r w:rsidRPr="00884B4D">
        <w:t xml:space="preserve"> de vues matérialisées car ces dernières </w:t>
      </w:r>
      <w:r w:rsidRPr="00884B4D">
        <w:rPr>
          <w:rFonts w:ascii="Times New Roman" w:hAnsi="Times New Roman" w:cs="Times New Roman"/>
          <w:color w:val="000000"/>
          <w:szCs w:val="23"/>
        </w:rPr>
        <w:t xml:space="preserve">précalculent les opérations les plus couteuses comme les jointures et les agrégations, ce qui permet d’améliorer considérablement le temps d’exécution des requêtes. De plus, la mise à jour des données de l’entrepôt implique systématiquement celle des vues matérialisées, l’intégrité et la cohérence des données sont ainsi conservés. </w:t>
      </w:r>
    </w:p>
    <w:p w14:paraId="3CBBE565" w14:textId="77777777" w:rsidR="00E1537F" w:rsidRPr="00884B4D" w:rsidRDefault="00E1537F" w:rsidP="0038659C">
      <w:pPr>
        <w:rPr>
          <w:sz w:val="28"/>
        </w:rPr>
      </w:pPr>
      <w:r w:rsidRPr="00884B4D">
        <w:rPr>
          <w:rFonts w:ascii="Times New Roman" w:hAnsi="Times New Roman" w:cs="Times New Roman"/>
          <w:color w:val="000000"/>
          <w:szCs w:val="23"/>
        </w:rPr>
        <w:t>Notre système de personnalisation permet donc à chaque utilisateur d’accéder directement aux vues matérialisées qui correspondent à son profil, ses requêtes sont alors exécutées plus rapidement tout en retournant uniquement les données les plus pertinentes par rapport à son centre d’intérêt. Ceci permet d’améliorer</w:t>
      </w:r>
      <w:r>
        <w:rPr>
          <w:rFonts w:ascii="Times New Roman" w:hAnsi="Times New Roman" w:cs="Times New Roman"/>
          <w:color w:val="000000"/>
          <w:szCs w:val="23"/>
        </w:rPr>
        <w:t>,</w:t>
      </w:r>
      <w:r w:rsidRPr="00884B4D">
        <w:rPr>
          <w:rFonts w:ascii="Times New Roman" w:hAnsi="Times New Roman" w:cs="Times New Roman"/>
          <w:color w:val="000000"/>
          <w:szCs w:val="23"/>
        </w:rPr>
        <w:t xml:space="preserve"> en termes de rapidité et </w:t>
      </w:r>
      <w:r>
        <w:rPr>
          <w:rFonts w:ascii="Times New Roman" w:hAnsi="Times New Roman" w:cs="Times New Roman"/>
          <w:color w:val="000000"/>
          <w:szCs w:val="23"/>
        </w:rPr>
        <w:t>d’</w:t>
      </w:r>
      <w:r w:rsidRPr="00884B4D">
        <w:rPr>
          <w:rFonts w:ascii="Times New Roman" w:hAnsi="Times New Roman" w:cs="Times New Roman"/>
          <w:color w:val="000000"/>
          <w:szCs w:val="23"/>
        </w:rPr>
        <w:t xml:space="preserve">efficacité, l’analyse et par conséquent la prise de décisions.  </w:t>
      </w:r>
    </w:p>
    <w:p w14:paraId="0F5C1CC0" w14:textId="77777777" w:rsidR="00E1537F" w:rsidRPr="00884B4D" w:rsidRDefault="00E1537F" w:rsidP="00E1537F">
      <w:pPr>
        <w:pStyle w:val="Default"/>
        <w:rPr>
          <w:b/>
          <w:bCs/>
          <w:szCs w:val="26"/>
        </w:rPr>
      </w:pPr>
      <w:r w:rsidRPr="00884B4D">
        <w:rPr>
          <w:b/>
        </w:rPr>
        <w:t xml:space="preserve">Module </w:t>
      </w:r>
      <w:r w:rsidRPr="00884B4D">
        <w:rPr>
          <w:b/>
          <w:bCs/>
          <w:szCs w:val="26"/>
        </w:rPr>
        <w:t xml:space="preserve">5 : Evolution des profils </w:t>
      </w:r>
    </w:p>
    <w:p w14:paraId="5BC7A90C" w14:textId="77777777" w:rsidR="00E1537F" w:rsidRPr="00884B4D" w:rsidRDefault="00E1537F" w:rsidP="004B324E">
      <w:r w:rsidRPr="00884B4D">
        <w:t xml:space="preserve">Cette étape permet de détecter les éventuelles évolutions des centres d’intérêt des profils et la variation de leurs besoins en information au cours du temps. Pour ce faire les phases 3 et 4 seront réexécutées après chaque période de temps.  </w:t>
      </w:r>
    </w:p>
    <w:p w14:paraId="15AD0D26" w14:textId="2A0FF7F3" w:rsidR="00E1537F" w:rsidRPr="00884B4D" w:rsidRDefault="00E1537F" w:rsidP="004B324E">
      <w:pPr>
        <w:pStyle w:val="Heading1"/>
      </w:pPr>
      <w:bookmarkStart w:id="241" w:name="_Toc11850462"/>
      <w:r w:rsidRPr="00884B4D">
        <w:t xml:space="preserve">Exemple </w:t>
      </w:r>
      <w:r w:rsidRPr="004B324E">
        <w:t>illustratif</w:t>
      </w:r>
      <w:bookmarkEnd w:id="241"/>
    </w:p>
    <w:p w14:paraId="2ADE31D7" w14:textId="77777777" w:rsidR="00E1537F" w:rsidRPr="00884B4D" w:rsidRDefault="00E1537F" w:rsidP="00E1537F">
      <w:pPr>
        <w:ind w:firstLine="0"/>
      </w:pPr>
      <w:r w:rsidRPr="00884B4D">
        <w:t>Afin d’illustrer notre approche de personnalisation nous proposons l’exemple de déroulement suivant :</w:t>
      </w:r>
    </w:p>
    <w:p w14:paraId="292AC013" w14:textId="77777777" w:rsidR="00E1537F" w:rsidRPr="00884B4D" w:rsidRDefault="00E1537F" w:rsidP="00E1537F">
      <w:pPr>
        <w:ind w:firstLine="0"/>
        <w:rPr>
          <w:b/>
        </w:rPr>
      </w:pPr>
      <w:r>
        <w:rPr>
          <w:b/>
        </w:rPr>
        <w:t>Module</w:t>
      </w:r>
      <w:r w:rsidRPr="00884B4D">
        <w:rPr>
          <w:b/>
        </w:rPr>
        <w:t xml:space="preserve"> 1 : Définition des domaines d’intérêt </w:t>
      </w:r>
    </w:p>
    <w:p w14:paraId="681770DE" w14:textId="77777777" w:rsidR="00E1537F" w:rsidRPr="00884B4D" w:rsidRDefault="00E1537F" w:rsidP="00E1537F">
      <w:pPr>
        <w:spacing w:after="0"/>
        <w:ind w:firstLine="0"/>
      </w:pPr>
      <w:r w:rsidRPr="00884B4D">
        <w:t>Soient :</w:t>
      </w:r>
    </w:p>
    <w:p w14:paraId="6CD592C9" w14:textId="30EB72BB" w:rsidR="00E1537F" w:rsidRDefault="00E1537F" w:rsidP="00023E9F">
      <w:pPr>
        <w:pStyle w:val="ListParagraph"/>
        <w:numPr>
          <w:ilvl w:val="0"/>
          <w:numId w:val="24"/>
        </w:numPr>
        <w:spacing w:before="120" w:after="120"/>
      </w:pPr>
      <w:r w:rsidRPr="00884B4D">
        <w:t>DI</w:t>
      </w:r>
      <w:r w:rsidRPr="00884B4D">
        <w:rPr>
          <w:vertAlign w:val="subscript"/>
        </w:rPr>
        <w:t>1</w:t>
      </w:r>
      <w:r w:rsidRPr="00884B4D">
        <w:t> et DI</w:t>
      </w:r>
      <w:r w:rsidRPr="00884B4D">
        <w:rPr>
          <w:vertAlign w:val="subscript"/>
        </w:rPr>
        <w:t>2</w:t>
      </w:r>
      <w:r w:rsidRPr="00884B4D">
        <w:t> deux domaines d’intérêt défini</w:t>
      </w:r>
      <w:r>
        <w:t>s</w:t>
      </w:r>
      <w:r w:rsidRPr="00884B4D">
        <w:t xml:space="preserve"> par une description et un ensemble de requêtes comme suit :</w:t>
      </w:r>
    </w:p>
    <w:p w14:paraId="539D4E58" w14:textId="11EFE615" w:rsidR="00F53E42" w:rsidRDefault="00F53E42" w:rsidP="00F53E42"/>
    <w:p w14:paraId="3B5A68E7" w14:textId="16774561" w:rsidR="00F53E42" w:rsidRDefault="00F53E42" w:rsidP="00F53E42"/>
    <w:p w14:paraId="78AD5D72" w14:textId="2DE6DBFF" w:rsidR="00F53E42" w:rsidRDefault="00F53E42" w:rsidP="00F53E42"/>
    <w:p w14:paraId="0C92899A" w14:textId="6CB582C1" w:rsidR="00F53E42" w:rsidRDefault="00F53E42" w:rsidP="00F53E42"/>
    <w:p w14:paraId="0A660D98" w14:textId="08242DDB" w:rsidR="00F53E42" w:rsidRDefault="00F53E42" w:rsidP="00F53E42"/>
    <w:p w14:paraId="6EFFCF6C" w14:textId="77777777" w:rsidR="00F53E42" w:rsidRPr="00884B4D" w:rsidRDefault="00F53E42" w:rsidP="00F53E42"/>
    <w:tbl>
      <w:tblPr>
        <w:tblStyle w:val="TableGrid"/>
        <w:tblW w:w="0" w:type="auto"/>
        <w:tblLook w:val="04A0" w:firstRow="1" w:lastRow="0" w:firstColumn="1" w:lastColumn="0" w:noHBand="0" w:noVBand="1"/>
      </w:tblPr>
      <w:tblGrid>
        <w:gridCol w:w="2064"/>
        <w:gridCol w:w="2158"/>
        <w:gridCol w:w="4794"/>
      </w:tblGrid>
      <w:tr w:rsidR="00E1537F" w:rsidRPr="00884B4D" w14:paraId="514D42FB" w14:textId="77777777" w:rsidTr="00740E3D">
        <w:tc>
          <w:tcPr>
            <w:tcW w:w="2137" w:type="dxa"/>
          </w:tcPr>
          <w:p w14:paraId="586D143E" w14:textId="77777777" w:rsidR="00E1537F" w:rsidRPr="00884B4D" w:rsidRDefault="00E1537F" w:rsidP="00740E3D">
            <w:pPr>
              <w:spacing w:before="0" w:after="0"/>
              <w:ind w:firstLine="0"/>
              <w:jc w:val="center"/>
              <w:rPr>
                <w:b/>
              </w:rPr>
            </w:pPr>
            <w:r w:rsidRPr="00884B4D">
              <w:rPr>
                <w:b/>
              </w:rPr>
              <w:lastRenderedPageBreak/>
              <w:t>Domaine d’intérêt</w:t>
            </w:r>
          </w:p>
        </w:tc>
        <w:tc>
          <w:tcPr>
            <w:tcW w:w="2178" w:type="dxa"/>
          </w:tcPr>
          <w:p w14:paraId="6BAE65AA" w14:textId="77777777" w:rsidR="00E1537F" w:rsidRPr="00884B4D" w:rsidRDefault="00E1537F" w:rsidP="00740E3D">
            <w:pPr>
              <w:spacing w:before="0" w:after="0"/>
              <w:ind w:firstLine="0"/>
              <w:jc w:val="center"/>
              <w:rPr>
                <w:b/>
              </w:rPr>
            </w:pPr>
            <w:r w:rsidRPr="00884B4D">
              <w:rPr>
                <w:b/>
              </w:rPr>
              <w:t>Description</w:t>
            </w:r>
          </w:p>
        </w:tc>
        <w:tc>
          <w:tcPr>
            <w:tcW w:w="5035" w:type="dxa"/>
          </w:tcPr>
          <w:p w14:paraId="1C7F0E1E" w14:textId="77777777" w:rsidR="00E1537F" w:rsidRPr="00884B4D" w:rsidRDefault="00E1537F" w:rsidP="00740E3D">
            <w:pPr>
              <w:spacing w:before="0" w:after="0"/>
              <w:ind w:firstLine="0"/>
              <w:jc w:val="center"/>
              <w:rPr>
                <w:b/>
              </w:rPr>
            </w:pPr>
            <w:r w:rsidRPr="00884B4D">
              <w:rPr>
                <w:b/>
              </w:rPr>
              <w:t>Requêtes</w:t>
            </w:r>
          </w:p>
        </w:tc>
      </w:tr>
      <w:tr w:rsidR="00E1537F" w:rsidRPr="00884B4D" w14:paraId="5239DA8F" w14:textId="77777777" w:rsidTr="00740E3D">
        <w:tc>
          <w:tcPr>
            <w:tcW w:w="2137" w:type="dxa"/>
          </w:tcPr>
          <w:p w14:paraId="1C0F65DC" w14:textId="77777777" w:rsidR="00E1537F" w:rsidRPr="00884B4D" w:rsidRDefault="00E1537F" w:rsidP="00740E3D">
            <w:pPr>
              <w:spacing w:before="0" w:after="0"/>
              <w:ind w:firstLine="0"/>
              <w:rPr>
                <w:b/>
              </w:rPr>
            </w:pPr>
            <w:r w:rsidRPr="00884B4D">
              <w:rPr>
                <w:b/>
              </w:rPr>
              <w:t>DI</w:t>
            </w:r>
            <w:r w:rsidRPr="00884B4D">
              <w:rPr>
                <w:b/>
                <w:vertAlign w:val="subscript"/>
              </w:rPr>
              <w:t>1</w:t>
            </w:r>
            <w:r w:rsidRPr="00884B4D">
              <w:rPr>
                <w:b/>
              </w:rPr>
              <w:t> </w:t>
            </w:r>
          </w:p>
        </w:tc>
        <w:tc>
          <w:tcPr>
            <w:tcW w:w="2178" w:type="dxa"/>
          </w:tcPr>
          <w:p w14:paraId="15C37820" w14:textId="77777777" w:rsidR="00E1537F" w:rsidRPr="00884B4D" w:rsidRDefault="00E1537F" w:rsidP="00740E3D">
            <w:pPr>
              <w:spacing w:before="0" w:after="0"/>
              <w:ind w:firstLine="0"/>
            </w:pPr>
            <w:r w:rsidRPr="00884B4D">
              <w:t>« Les accidents liés à l’infrastructure » </w:t>
            </w:r>
          </w:p>
        </w:tc>
        <w:tc>
          <w:tcPr>
            <w:tcW w:w="5035" w:type="dxa"/>
          </w:tcPr>
          <w:p w14:paraId="06E416E1" w14:textId="77777777" w:rsidR="00E1537F" w:rsidRPr="00884B4D" w:rsidRDefault="00E1537F" w:rsidP="00740E3D">
            <w:pPr>
              <w:spacing w:before="0" w:after="0"/>
              <w:ind w:firstLine="0"/>
            </w:pPr>
            <w:r w:rsidRPr="00884B4D">
              <w:rPr>
                <w:b/>
              </w:rPr>
              <w:t>Rq</w:t>
            </w:r>
            <w:r w:rsidRPr="00BB5F6C">
              <w:rPr>
                <w:b/>
                <w:vertAlign w:val="subscript"/>
              </w:rPr>
              <w:t>11</w:t>
            </w:r>
            <w:r w:rsidRPr="00884B4D">
              <w:rPr>
                <w:b/>
              </w:rPr>
              <w:t> :</w:t>
            </w:r>
            <w:r w:rsidRPr="00884B4D">
              <w:t xml:space="preserve"> Le nombre d'accidents mortels par section de route.</w:t>
            </w:r>
          </w:p>
          <w:p w14:paraId="774E7281" w14:textId="68FC9A15" w:rsidR="00E1537F" w:rsidRPr="00884B4D" w:rsidRDefault="00E1537F" w:rsidP="00740E3D">
            <w:pPr>
              <w:spacing w:before="0" w:after="0"/>
              <w:ind w:firstLine="0"/>
            </w:pPr>
            <w:r w:rsidRPr="00884B4D">
              <w:rPr>
                <w:b/>
              </w:rPr>
              <w:t>Rq</w:t>
            </w:r>
            <w:r w:rsidRPr="00BB5F6C">
              <w:rPr>
                <w:b/>
                <w:vertAlign w:val="subscript"/>
              </w:rPr>
              <w:t>21</w:t>
            </w:r>
            <w:r w:rsidRPr="00884B4D">
              <w:rPr>
                <w:b/>
              </w:rPr>
              <w:t> :</w:t>
            </w:r>
            <w:r w:rsidRPr="00884B4D">
              <w:t xml:space="preserve"> Le nombre d'accidents par section de route par type </w:t>
            </w:r>
            <w:r w:rsidR="00C248C6">
              <w:t>d’</w:t>
            </w:r>
            <w:r w:rsidRPr="00884B4D">
              <w:t>infrastructure</w:t>
            </w:r>
            <w:r w:rsidR="00C248C6">
              <w:t xml:space="preserve"> routière</w:t>
            </w:r>
            <w:r w:rsidRPr="00884B4D">
              <w:t>.</w:t>
            </w:r>
          </w:p>
          <w:p w14:paraId="178BA49E" w14:textId="4946EC83" w:rsidR="00E1537F" w:rsidRPr="00884B4D" w:rsidRDefault="00E1537F" w:rsidP="00740E3D">
            <w:pPr>
              <w:spacing w:before="0" w:after="0"/>
              <w:ind w:firstLine="0"/>
            </w:pPr>
            <w:r w:rsidRPr="00884B4D">
              <w:rPr>
                <w:b/>
              </w:rPr>
              <w:t>Rq</w:t>
            </w:r>
            <w:r w:rsidRPr="00BB5F6C">
              <w:rPr>
                <w:b/>
                <w:vertAlign w:val="subscript"/>
              </w:rPr>
              <w:t>31</w:t>
            </w:r>
            <w:r w:rsidRPr="00884B4D">
              <w:rPr>
                <w:b/>
              </w:rPr>
              <w:t> :</w:t>
            </w:r>
            <w:r w:rsidRPr="00884B4D">
              <w:t xml:space="preserve"> Le nombre d'accidents par type </w:t>
            </w:r>
            <w:r w:rsidR="00C248C6">
              <w:t>d’</w:t>
            </w:r>
            <w:r w:rsidR="00C248C6" w:rsidRPr="00884B4D">
              <w:t>infrastructure</w:t>
            </w:r>
            <w:r w:rsidR="00C248C6">
              <w:t xml:space="preserve"> routière</w:t>
            </w:r>
            <w:r w:rsidRPr="00884B4D">
              <w:t>.</w:t>
            </w:r>
          </w:p>
          <w:p w14:paraId="63370EA6" w14:textId="77777777" w:rsidR="00E1537F" w:rsidRPr="00884B4D" w:rsidRDefault="00E1537F" w:rsidP="00740E3D">
            <w:pPr>
              <w:spacing w:before="0" w:after="0"/>
              <w:ind w:firstLine="0"/>
            </w:pPr>
            <w:r w:rsidRPr="00884B4D">
              <w:rPr>
                <w:b/>
              </w:rPr>
              <w:t>Rq</w:t>
            </w:r>
            <w:r w:rsidRPr="00BB5F6C">
              <w:rPr>
                <w:b/>
                <w:vertAlign w:val="subscript"/>
              </w:rPr>
              <w:t>41</w:t>
            </w:r>
            <w:r w:rsidRPr="00884B4D">
              <w:rPr>
                <w:b/>
              </w:rPr>
              <w:t> :</w:t>
            </w:r>
            <w:r w:rsidRPr="00884B4D">
              <w:t xml:space="preserve"> Le nombre d'accidents mortels par section de route par catégorie du véhicule.</w:t>
            </w:r>
          </w:p>
        </w:tc>
      </w:tr>
      <w:tr w:rsidR="00E1537F" w:rsidRPr="00884B4D" w14:paraId="3438DFF5" w14:textId="77777777" w:rsidTr="00740E3D">
        <w:tc>
          <w:tcPr>
            <w:tcW w:w="2137" w:type="dxa"/>
          </w:tcPr>
          <w:p w14:paraId="10827B24" w14:textId="77777777" w:rsidR="00E1537F" w:rsidRPr="00884B4D" w:rsidRDefault="00E1537F" w:rsidP="00740E3D">
            <w:pPr>
              <w:spacing w:before="0" w:after="0"/>
              <w:ind w:firstLine="0"/>
              <w:rPr>
                <w:b/>
              </w:rPr>
            </w:pPr>
            <w:r w:rsidRPr="00884B4D">
              <w:rPr>
                <w:b/>
              </w:rPr>
              <w:t>DI</w:t>
            </w:r>
            <w:r w:rsidRPr="00884B4D">
              <w:rPr>
                <w:b/>
                <w:vertAlign w:val="subscript"/>
              </w:rPr>
              <w:t>2</w:t>
            </w:r>
            <w:r w:rsidRPr="00884B4D">
              <w:rPr>
                <w:b/>
              </w:rPr>
              <w:t> </w:t>
            </w:r>
          </w:p>
        </w:tc>
        <w:tc>
          <w:tcPr>
            <w:tcW w:w="2178" w:type="dxa"/>
          </w:tcPr>
          <w:p w14:paraId="78BAC9B9" w14:textId="77777777" w:rsidR="00E1537F" w:rsidRPr="00884B4D" w:rsidRDefault="00E1537F" w:rsidP="00740E3D">
            <w:pPr>
              <w:spacing w:before="0" w:after="0"/>
              <w:ind w:firstLine="0"/>
            </w:pPr>
            <w:r w:rsidRPr="00884B4D">
              <w:t>« Les accidents liés aux véhicules » </w:t>
            </w:r>
          </w:p>
        </w:tc>
        <w:tc>
          <w:tcPr>
            <w:tcW w:w="5035" w:type="dxa"/>
          </w:tcPr>
          <w:p w14:paraId="30D9C082" w14:textId="77777777" w:rsidR="00E1537F" w:rsidRPr="00884B4D" w:rsidRDefault="00E1537F" w:rsidP="00740E3D">
            <w:pPr>
              <w:spacing w:before="0" w:after="0"/>
              <w:ind w:firstLine="0"/>
            </w:pPr>
            <w:r w:rsidRPr="00884B4D">
              <w:rPr>
                <w:b/>
              </w:rPr>
              <w:t>Rq</w:t>
            </w:r>
            <w:r w:rsidRPr="00806286">
              <w:rPr>
                <w:b/>
                <w:vertAlign w:val="subscript"/>
              </w:rPr>
              <w:t>12</w:t>
            </w:r>
            <w:r w:rsidRPr="00884B4D">
              <w:rPr>
                <w:b/>
              </w:rPr>
              <w:t> :</w:t>
            </w:r>
            <w:r w:rsidRPr="00884B4D">
              <w:t xml:space="preserve"> Le nombre d'accidents mortels par état du véhicule.</w:t>
            </w:r>
          </w:p>
          <w:p w14:paraId="2CBB1046" w14:textId="77777777" w:rsidR="00E1537F" w:rsidRPr="00884B4D" w:rsidRDefault="00E1537F" w:rsidP="00740E3D">
            <w:pPr>
              <w:spacing w:before="0" w:after="0"/>
              <w:ind w:firstLine="0"/>
            </w:pPr>
            <w:r w:rsidRPr="00884B4D">
              <w:rPr>
                <w:b/>
              </w:rPr>
              <w:t>Rq</w:t>
            </w:r>
            <w:r w:rsidRPr="00BB5F6C">
              <w:rPr>
                <w:b/>
                <w:vertAlign w:val="subscript"/>
              </w:rPr>
              <w:t>22</w:t>
            </w:r>
            <w:r w:rsidRPr="00884B4D">
              <w:rPr>
                <w:b/>
              </w:rPr>
              <w:t> :</w:t>
            </w:r>
            <w:r w:rsidRPr="00884B4D">
              <w:t xml:space="preserve"> Le nombre d'accidents par catégorie du véhicule.</w:t>
            </w:r>
          </w:p>
          <w:p w14:paraId="1F6C0720" w14:textId="77777777" w:rsidR="00E1537F" w:rsidRPr="00884B4D" w:rsidRDefault="00E1537F" w:rsidP="00740E3D">
            <w:pPr>
              <w:spacing w:before="0" w:after="0"/>
              <w:ind w:firstLine="0"/>
            </w:pPr>
            <w:r w:rsidRPr="00884B4D">
              <w:rPr>
                <w:b/>
              </w:rPr>
              <w:t>Rq</w:t>
            </w:r>
            <w:r w:rsidRPr="00BB5F6C">
              <w:rPr>
                <w:b/>
                <w:vertAlign w:val="subscript"/>
              </w:rPr>
              <w:t>32</w:t>
            </w:r>
            <w:r w:rsidRPr="00884B4D">
              <w:rPr>
                <w:b/>
              </w:rPr>
              <w:t> :</w:t>
            </w:r>
            <w:r w:rsidRPr="00884B4D">
              <w:t xml:space="preserve"> Le nombre d'accidents par état du véhicule.</w:t>
            </w:r>
          </w:p>
          <w:p w14:paraId="0E5A2B39" w14:textId="77777777" w:rsidR="00E1537F" w:rsidRPr="00884B4D" w:rsidRDefault="00E1537F" w:rsidP="00740E3D">
            <w:pPr>
              <w:spacing w:before="0" w:after="0"/>
              <w:ind w:firstLine="0"/>
            </w:pPr>
            <w:r w:rsidRPr="00884B4D">
              <w:rPr>
                <w:b/>
              </w:rPr>
              <w:t>Rq</w:t>
            </w:r>
            <w:r w:rsidRPr="00806286">
              <w:rPr>
                <w:b/>
                <w:vertAlign w:val="subscript"/>
              </w:rPr>
              <w:t>42</w:t>
            </w:r>
            <w:r w:rsidRPr="00884B4D">
              <w:rPr>
                <w:b/>
              </w:rPr>
              <w:t> :</w:t>
            </w:r>
            <w:r w:rsidRPr="00884B4D">
              <w:t xml:space="preserve"> Le nombre d'accidents par catégorie du véhicule par commune.</w:t>
            </w:r>
          </w:p>
        </w:tc>
      </w:tr>
    </w:tbl>
    <w:p w14:paraId="04F480F7" w14:textId="30CAFC5F" w:rsidR="00E1537F" w:rsidRPr="000034B4" w:rsidRDefault="00122B8E" w:rsidP="000034B4">
      <w:pPr>
        <w:jc w:val="center"/>
        <w:rPr>
          <w:rFonts w:ascii="Times New Roman" w:eastAsia="DengXian" w:hAnsi="Times New Roman" w:cs="Times New Roman"/>
          <w:i/>
          <w:iCs/>
          <w:lang w:eastAsia="zh-CN"/>
        </w:rPr>
      </w:pPr>
      <w:bookmarkStart w:id="242" w:name="_Toc11862160"/>
      <w:r w:rsidRPr="000034B4">
        <w:rPr>
          <w:b/>
          <w:bCs/>
          <w:i/>
          <w:iCs/>
        </w:rPr>
        <w:t xml:space="preserve">Tableau 4. </w:t>
      </w:r>
      <w:r w:rsidRPr="000034B4">
        <w:rPr>
          <w:b/>
          <w:bCs/>
          <w:i/>
          <w:iCs/>
        </w:rPr>
        <w:fldChar w:fldCharType="begin"/>
      </w:r>
      <w:r w:rsidRPr="000034B4">
        <w:rPr>
          <w:b/>
          <w:bCs/>
          <w:i/>
          <w:iCs/>
        </w:rPr>
        <w:instrText xml:space="preserve"> SEQ Tableau_4. \* ARABIC </w:instrText>
      </w:r>
      <w:r w:rsidRPr="000034B4">
        <w:rPr>
          <w:b/>
          <w:bCs/>
          <w:i/>
          <w:iCs/>
        </w:rPr>
        <w:fldChar w:fldCharType="separate"/>
      </w:r>
      <w:r w:rsidR="00931C8C">
        <w:rPr>
          <w:b/>
          <w:bCs/>
          <w:i/>
          <w:iCs/>
          <w:noProof/>
        </w:rPr>
        <w:t>1</w:t>
      </w:r>
      <w:r w:rsidRPr="000034B4">
        <w:rPr>
          <w:b/>
          <w:bCs/>
          <w:i/>
          <w:iCs/>
        </w:rPr>
        <w:fldChar w:fldCharType="end"/>
      </w:r>
      <w:r w:rsidRPr="000034B4">
        <w:rPr>
          <w:i/>
          <w:iCs/>
        </w:rPr>
        <w:t xml:space="preserve"> Définition des domaines d’intérêt.</w:t>
      </w:r>
      <w:bookmarkEnd w:id="242"/>
    </w:p>
    <w:p w14:paraId="43DADD05" w14:textId="33B68060" w:rsidR="00E1537F" w:rsidRPr="00F53E42" w:rsidRDefault="00E1537F" w:rsidP="00703717">
      <w:pPr>
        <w:pStyle w:val="ListParagraph"/>
        <w:numPr>
          <w:ilvl w:val="0"/>
          <w:numId w:val="24"/>
        </w:numPr>
        <w:spacing w:before="120" w:after="0"/>
        <w:rPr>
          <w:rFonts w:ascii="Times New Roman" w:eastAsia="DengXian" w:hAnsi="Times New Roman" w:cs="Times New Roman"/>
          <w:lang w:eastAsia="zh-CN"/>
        </w:rPr>
      </w:pPr>
      <w:r w:rsidRPr="00732529">
        <w:rPr>
          <w:color w:val="000000" w:themeColor="text1"/>
        </w:rPr>
        <w:t>Rq</w:t>
      </w:r>
      <w:r w:rsidRPr="00732529">
        <w:rPr>
          <w:color w:val="000000" w:themeColor="text1"/>
          <w:vertAlign w:val="subscript"/>
        </w:rPr>
        <w:t>11</w:t>
      </w:r>
      <w:r w:rsidRPr="00732529">
        <w:rPr>
          <w:color w:val="000000" w:themeColor="text1"/>
        </w:rPr>
        <w:t>, …, Rq</w:t>
      </w:r>
      <w:r w:rsidRPr="00732529">
        <w:rPr>
          <w:color w:val="000000" w:themeColor="text1"/>
          <w:vertAlign w:val="subscript"/>
        </w:rPr>
        <w:t>42</w:t>
      </w:r>
      <w:r w:rsidRPr="00732529">
        <w:rPr>
          <w:color w:val="000000" w:themeColor="text1"/>
        </w:rPr>
        <w:t xml:space="preserve"> </w:t>
      </w:r>
      <w:r w:rsidRPr="00884B4D">
        <w:t>huit requêtes composées d’un ensemble de mots cl</w:t>
      </w:r>
      <w:r w:rsidRPr="00884B4D">
        <w:rPr>
          <w:rFonts w:ascii="Times New Roman" w:eastAsia="DengXian" w:hAnsi="Times New Roman" w:cs="Times New Roman"/>
          <w:lang w:eastAsia="zh-CN"/>
        </w:rPr>
        <w:t>és qui peuvent être un fait, une mesure, une dimension ou un attribut de dimension comme suit :</w:t>
      </w:r>
    </w:p>
    <w:tbl>
      <w:tblPr>
        <w:tblStyle w:val="TableGrid"/>
        <w:tblW w:w="0" w:type="auto"/>
        <w:tblLook w:val="04A0" w:firstRow="1" w:lastRow="0" w:firstColumn="1" w:lastColumn="0" w:noHBand="0" w:noVBand="1"/>
      </w:tblPr>
      <w:tblGrid>
        <w:gridCol w:w="4492"/>
        <w:gridCol w:w="4524"/>
      </w:tblGrid>
      <w:tr w:rsidR="00E1537F" w:rsidRPr="00884B4D" w14:paraId="2081978D" w14:textId="77777777" w:rsidTr="00740E3D">
        <w:tc>
          <w:tcPr>
            <w:tcW w:w="4675" w:type="dxa"/>
          </w:tcPr>
          <w:p w14:paraId="3E5DEBB9" w14:textId="77777777" w:rsidR="00E1537F" w:rsidRPr="00884B4D" w:rsidRDefault="00E1537F" w:rsidP="00740E3D">
            <w:pPr>
              <w:spacing w:before="0" w:after="0"/>
              <w:ind w:firstLine="0"/>
              <w:jc w:val="center"/>
              <w:rPr>
                <w:rFonts w:ascii="Times New Roman" w:eastAsia="DengXian" w:hAnsi="Times New Roman" w:cs="Times New Roman"/>
                <w:lang w:eastAsia="zh-CN"/>
              </w:rPr>
            </w:pPr>
            <w:r w:rsidRPr="00884B4D">
              <w:rPr>
                <w:rFonts w:ascii="Times New Roman" w:eastAsia="DengXian" w:hAnsi="Times New Roman" w:cs="Times New Roman"/>
                <w:b/>
                <w:lang w:eastAsia="zh-CN"/>
              </w:rPr>
              <w:t>Requête</w:t>
            </w:r>
          </w:p>
        </w:tc>
        <w:tc>
          <w:tcPr>
            <w:tcW w:w="4675" w:type="dxa"/>
          </w:tcPr>
          <w:p w14:paraId="3428E90E" w14:textId="77777777" w:rsidR="00E1537F" w:rsidRPr="00884B4D" w:rsidRDefault="00E1537F" w:rsidP="00740E3D">
            <w:pPr>
              <w:spacing w:before="0" w:after="0"/>
              <w:ind w:firstLine="0"/>
              <w:jc w:val="center"/>
              <w:rPr>
                <w:rFonts w:ascii="Times New Roman" w:eastAsia="DengXian" w:hAnsi="Times New Roman" w:cs="Times New Roman"/>
                <w:lang w:eastAsia="zh-CN"/>
              </w:rPr>
            </w:pPr>
            <w:r w:rsidRPr="00884B4D">
              <w:rPr>
                <w:rFonts w:ascii="Times New Roman" w:eastAsia="DengXian" w:hAnsi="Times New Roman" w:cs="Times New Roman"/>
                <w:b/>
                <w:lang w:eastAsia="zh-CN"/>
              </w:rPr>
              <w:t>Mots</w:t>
            </w:r>
            <w:r w:rsidRPr="00884B4D">
              <w:rPr>
                <w:rFonts w:ascii="Times New Roman" w:eastAsia="DengXian" w:hAnsi="Times New Roman" w:cs="Times New Roman"/>
                <w:lang w:eastAsia="zh-CN"/>
              </w:rPr>
              <w:t xml:space="preserve"> </w:t>
            </w:r>
            <w:r w:rsidRPr="00884B4D">
              <w:rPr>
                <w:rFonts w:ascii="Times New Roman" w:eastAsia="DengXian" w:hAnsi="Times New Roman" w:cs="Times New Roman"/>
                <w:b/>
                <w:lang w:eastAsia="zh-CN"/>
              </w:rPr>
              <w:t>clés</w:t>
            </w:r>
          </w:p>
        </w:tc>
      </w:tr>
      <w:tr w:rsidR="00E1537F" w:rsidRPr="00884B4D" w14:paraId="593D7D57" w14:textId="77777777" w:rsidTr="00740E3D">
        <w:tc>
          <w:tcPr>
            <w:tcW w:w="4675" w:type="dxa"/>
          </w:tcPr>
          <w:p w14:paraId="269FD16B" w14:textId="77777777" w:rsidR="00E1537F" w:rsidRPr="00884B4D" w:rsidRDefault="00E1537F" w:rsidP="00740E3D">
            <w:pPr>
              <w:spacing w:before="0" w:after="0"/>
              <w:ind w:firstLine="0"/>
            </w:pPr>
            <w:r w:rsidRPr="00884B4D">
              <w:t>- Le nombre d'accidents mortels par section de route.</w:t>
            </w:r>
          </w:p>
        </w:tc>
        <w:tc>
          <w:tcPr>
            <w:tcW w:w="4675" w:type="dxa"/>
          </w:tcPr>
          <w:p w14:paraId="5C31BD80"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-Nb_acc_mortel</w:t>
            </w:r>
          </w:p>
          <w:p w14:paraId="7B3FCA36"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-Section_route</w:t>
            </w:r>
          </w:p>
        </w:tc>
      </w:tr>
      <w:tr w:rsidR="00E1537F" w:rsidRPr="00884B4D" w14:paraId="177FEBC3" w14:textId="77777777" w:rsidTr="00740E3D">
        <w:tc>
          <w:tcPr>
            <w:tcW w:w="4675" w:type="dxa"/>
          </w:tcPr>
          <w:p w14:paraId="26FE5909" w14:textId="77777777" w:rsidR="00E1537F" w:rsidRPr="00884B4D" w:rsidRDefault="00E1537F" w:rsidP="00740E3D">
            <w:pPr>
              <w:spacing w:before="0" w:after="0"/>
              <w:ind w:firstLine="0"/>
            </w:pPr>
            <w:r w:rsidRPr="00884B4D">
              <w:t>- Le nombre d'accidents par section de route par type infrastructure.</w:t>
            </w:r>
          </w:p>
        </w:tc>
        <w:tc>
          <w:tcPr>
            <w:tcW w:w="4675" w:type="dxa"/>
          </w:tcPr>
          <w:p w14:paraId="06AA6D5D"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w:t>
            </w:r>
          </w:p>
          <w:p w14:paraId="53323A03"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-Section_route</w:t>
            </w:r>
          </w:p>
          <w:p w14:paraId="48E86BE4"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-Type_infrastructure</w:t>
            </w:r>
          </w:p>
        </w:tc>
      </w:tr>
      <w:tr w:rsidR="00E1537F" w:rsidRPr="00884B4D" w14:paraId="6311D627" w14:textId="77777777" w:rsidTr="00740E3D">
        <w:tc>
          <w:tcPr>
            <w:tcW w:w="4675" w:type="dxa"/>
          </w:tcPr>
          <w:p w14:paraId="21845AD4" w14:textId="77777777" w:rsidR="00E1537F" w:rsidRPr="00884B4D" w:rsidRDefault="00E1537F" w:rsidP="00740E3D">
            <w:pPr>
              <w:spacing w:before="0" w:after="0"/>
              <w:ind w:firstLine="0"/>
            </w:pPr>
            <w:r w:rsidRPr="00884B4D">
              <w:t>- Le nombre d'accidents par type infrastructure.</w:t>
            </w:r>
          </w:p>
        </w:tc>
        <w:tc>
          <w:tcPr>
            <w:tcW w:w="4675" w:type="dxa"/>
          </w:tcPr>
          <w:p w14:paraId="6D9D3953"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w:t>
            </w:r>
          </w:p>
          <w:p w14:paraId="43AD1BD7"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-Type_infrastructure</w:t>
            </w:r>
          </w:p>
        </w:tc>
      </w:tr>
      <w:tr w:rsidR="00E1537F" w:rsidRPr="00884B4D" w14:paraId="53114A84" w14:textId="77777777" w:rsidTr="00740E3D">
        <w:tc>
          <w:tcPr>
            <w:tcW w:w="4675" w:type="dxa"/>
          </w:tcPr>
          <w:p w14:paraId="3E518836" w14:textId="77777777" w:rsidR="00E1537F" w:rsidRPr="00884B4D" w:rsidRDefault="00E1537F" w:rsidP="00740E3D">
            <w:pPr>
              <w:spacing w:before="0" w:after="0"/>
              <w:ind w:firstLine="0"/>
            </w:pPr>
            <w:r w:rsidRPr="00884B4D">
              <w:t>- Le nombre d'accidents mortels par section de route par catégorie du véhicule.</w:t>
            </w:r>
          </w:p>
        </w:tc>
        <w:tc>
          <w:tcPr>
            <w:tcW w:w="4675" w:type="dxa"/>
          </w:tcPr>
          <w:p w14:paraId="58E344A0"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-Nb_acc_mortel</w:t>
            </w:r>
          </w:p>
          <w:p w14:paraId="21CC9321"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-Section_route</w:t>
            </w:r>
          </w:p>
          <w:p w14:paraId="40352D22"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-Cat_vehic</w:t>
            </w:r>
          </w:p>
        </w:tc>
      </w:tr>
      <w:tr w:rsidR="00E1537F" w:rsidRPr="00884B4D" w14:paraId="41ABD662" w14:textId="77777777" w:rsidTr="00740E3D">
        <w:tc>
          <w:tcPr>
            <w:tcW w:w="4675" w:type="dxa"/>
            <w:shd w:val="clear" w:color="auto" w:fill="FFFFFF" w:themeFill="background1"/>
          </w:tcPr>
          <w:p w14:paraId="596489A3" w14:textId="77777777" w:rsidR="00E1537F" w:rsidRPr="00884B4D" w:rsidRDefault="00E1537F" w:rsidP="00740E3D">
            <w:pPr>
              <w:spacing w:before="0" w:after="0"/>
              <w:ind w:firstLine="0"/>
            </w:pPr>
            <w:r w:rsidRPr="00884B4D">
              <w:t>- Le nombre d'accidents mortels par état du véhicule.</w:t>
            </w:r>
          </w:p>
        </w:tc>
        <w:tc>
          <w:tcPr>
            <w:tcW w:w="4675" w:type="dxa"/>
            <w:shd w:val="clear" w:color="auto" w:fill="FFFFFF" w:themeFill="background1"/>
          </w:tcPr>
          <w:p w14:paraId="01010A56"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-Nb_acc_mortel</w:t>
            </w:r>
          </w:p>
          <w:p w14:paraId="1FF629BC"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-Etat_vehic</w:t>
            </w:r>
          </w:p>
        </w:tc>
      </w:tr>
      <w:tr w:rsidR="00E1537F" w:rsidRPr="00884B4D" w14:paraId="6C869E21" w14:textId="77777777" w:rsidTr="00740E3D">
        <w:tc>
          <w:tcPr>
            <w:tcW w:w="4675" w:type="dxa"/>
          </w:tcPr>
          <w:p w14:paraId="784C3EB5" w14:textId="77777777" w:rsidR="00E1537F" w:rsidRPr="00884B4D" w:rsidRDefault="00E1537F" w:rsidP="00740E3D">
            <w:pPr>
              <w:spacing w:before="0" w:after="0"/>
              <w:ind w:firstLine="0"/>
            </w:pPr>
            <w:r w:rsidRPr="00884B4D">
              <w:t>- Le nombre d'accidents par catégorie du véhicule.</w:t>
            </w:r>
          </w:p>
        </w:tc>
        <w:tc>
          <w:tcPr>
            <w:tcW w:w="4675" w:type="dxa"/>
          </w:tcPr>
          <w:p w14:paraId="200EAAD4"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w:t>
            </w:r>
          </w:p>
          <w:p w14:paraId="6DBC5144"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-Cat_vehic</w:t>
            </w:r>
          </w:p>
        </w:tc>
      </w:tr>
      <w:tr w:rsidR="00E1537F" w:rsidRPr="00884B4D" w14:paraId="5D852181" w14:textId="77777777" w:rsidTr="00740E3D">
        <w:tc>
          <w:tcPr>
            <w:tcW w:w="4675" w:type="dxa"/>
          </w:tcPr>
          <w:p w14:paraId="036D3EB8" w14:textId="77777777" w:rsidR="00E1537F" w:rsidRPr="00884B4D" w:rsidRDefault="00E1537F" w:rsidP="00740E3D">
            <w:pPr>
              <w:spacing w:before="0" w:after="0"/>
              <w:ind w:firstLine="0"/>
            </w:pPr>
            <w:r w:rsidRPr="00884B4D">
              <w:t>- Le nombre d'accidents par état du véhicule.</w:t>
            </w:r>
          </w:p>
        </w:tc>
        <w:tc>
          <w:tcPr>
            <w:tcW w:w="4675" w:type="dxa"/>
          </w:tcPr>
          <w:p w14:paraId="110BCD86"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w:t>
            </w:r>
          </w:p>
          <w:p w14:paraId="0CD83565"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-Etat_vehic</w:t>
            </w:r>
          </w:p>
        </w:tc>
      </w:tr>
      <w:tr w:rsidR="00E1537F" w:rsidRPr="00884B4D" w14:paraId="5FF00CE7" w14:textId="77777777" w:rsidTr="00740E3D">
        <w:tc>
          <w:tcPr>
            <w:tcW w:w="4675" w:type="dxa"/>
          </w:tcPr>
          <w:p w14:paraId="57634C72" w14:textId="77777777" w:rsidR="00E1537F" w:rsidRPr="00884B4D" w:rsidRDefault="00E1537F" w:rsidP="00740E3D">
            <w:pPr>
              <w:spacing w:before="0" w:after="0"/>
              <w:ind w:firstLine="0"/>
            </w:pPr>
            <w:r w:rsidRPr="00884B4D">
              <w:t>- Le nombre d'accidents par catégorie du véhicule par commune.</w:t>
            </w:r>
          </w:p>
        </w:tc>
        <w:tc>
          <w:tcPr>
            <w:tcW w:w="4675" w:type="dxa"/>
          </w:tcPr>
          <w:p w14:paraId="1778918D"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w:t>
            </w:r>
          </w:p>
          <w:p w14:paraId="0774836D"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-Cat_vehic</w:t>
            </w:r>
          </w:p>
          <w:p w14:paraId="1BE29EBA"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-Commune</w:t>
            </w:r>
          </w:p>
        </w:tc>
      </w:tr>
    </w:tbl>
    <w:p w14:paraId="172BD0C3" w14:textId="52C8D2FC" w:rsidR="00E1537F" w:rsidRPr="003D23C3" w:rsidRDefault="00122B8E" w:rsidP="003D23C3">
      <w:pPr>
        <w:ind w:firstLine="0"/>
        <w:jc w:val="center"/>
        <w:rPr>
          <w:rFonts w:ascii="Times New Roman" w:eastAsia="DengXian" w:hAnsi="Times New Roman" w:cs="Times New Roman"/>
          <w:i/>
          <w:iCs/>
          <w:lang w:eastAsia="zh-CN"/>
        </w:rPr>
      </w:pPr>
      <w:bookmarkStart w:id="243" w:name="_Toc11862161"/>
      <w:r w:rsidRPr="003D23C3">
        <w:rPr>
          <w:b/>
          <w:bCs/>
          <w:i/>
          <w:iCs/>
        </w:rPr>
        <w:t xml:space="preserve">Tableau 4. </w:t>
      </w:r>
      <w:r w:rsidRPr="003D23C3">
        <w:rPr>
          <w:b/>
          <w:bCs/>
          <w:i/>
          <w:iCs/>
        </w:rPr>
        <w:fldChar w:fldCharType="begin"/>
      </w:r>
      <w:r w:rsidRPr="003D23C3">
        <w:rPr>
          <w:b/>
          <w:bCs/>
          <w:i/>
          <w:iCs/>
        </w:rPr>
        <w:instrText xml:space="preserve"> SEQ Tableau_4. \* ARABIC </w:instrText>
      </w:r>
      <w:r w:rsidRPr="003D23C3">
        <w:rPr>
          <w:b/>
          <w:bCs/>
          <w:i/>
          <w:iCs/>
        </w:rPr>
        <w:fldChar w:fldCharType="separate"/>
      </w:r>
      <w:r w:rsidR="00931C8C">
        <w:rPr>
          <w:b/>
          <w:bCs/>
          <w:i/>
          <w:iCs/>
          <w:noProof/>
        </w:rPr>
        <w:t>2</w:t>
      </w:r>
      <w:r w:rsidRPr="003D23C3">
        <w:rPr>
          <w:b/>
          <w:bCs/>
          <w:i/>
          <w:iCs/>
        </w:rPr>
        <w:fldChar w:fldCharType="end"/>
      </w:r>
      <w:r w:rsidRPr="003D23C3">
        <w:rPr>
          <w:i/>
          <w:iCs/>
        </w:rPr>
        <w:t xml:space="preserve"> Mots clés de chaque requête.</w:t>
      </w:r>
      <w:bookmarkEnd w:id="243"/>
    </w:p>
    <w:p w14:paraId="06F49053" w14:textId="77777777" w:rsidR="00E1537F" w:rsidRPr="00884B4D" w:rsidRDefault="00E1537F" w:rsidP="008E1B3E">
      <w:pPr>
        <w:pStyle w:val="ListParagraph"/>
        <w:numPr>
          <w:ilvl w:val="0"/>
          <w:numId w:val="24"/>
        </w:numPr>
        <w:spacing w:after="120"/>
        <w:rPr>
          <w:rFonts w:ascii="Times New Roman" w:eastAsia="DengXian" w:hAnsi="Times New Roman" w:cs="Times New Roman"/>
          <w:lang w:eastAsia="zh-CN"/>
        </w:rPr>
      </w:pPr>
      <w:r>
        <w:rPr>
          <w:rFonts w:ascii="Times New Roman" w:eastAsia="DengXian" w:hAnsi="Times New Roman" w:cs="Times New Roman"/>
          <w:lang w:eastAsia="zh-CN"/>
        </w:rPr>
        <w:lastRenderedPageBreak/>
        <w:t xml:space="preserve">A chacun des </w:t>
      </w:r>
      <w:r w:rsidRPr="00884B4D">
        <w:rPr>
          <w:rFonts w:ascii="Times New Roman" w:eastAsia="DengXian" w:hAnsi="Times New Roman" w:cs="Times New Roman"/>
          <w:lang w:eastAsia="zh-CN"/>
        </w:rPr>
        <w:t xml:space="preserve">sept mots clés </w:t>
      </w:r>
      <w:r>
        <w:rPr>
          <w:rFonts w:ascii="Times New Roman" w:eastAsia="DengXian" w:hAnsi="Times New Roman" w:cs="Times New Roman"/>
          <w:lang w:eastAsia="zh-CN"/>
        </w:rPr>
        <w:t xml:space="preserve">du tableau précèdent </w:t>
      </w:r>
      <w:r>
        <w:t>est</w:t>
      </w:r>
      <w:r w:rsidRPr="00884B4D">
        <w:t xml:space="preserve"> associé </w:t>
      </w:r>
      <w:r>
        <w:t>un</w:t>
      </w:r>
      <w:r w:rsidRPr="00884B4D">
        <w:t xml:space="preserve"> poids relatif à </w:t>
      </w:r>
      <w:r>
        <w:t>son</w:t>
      </w:r>
      <w:r w:rsidRPr="00884B4D">
        <w:t xml:space="preserve"> domaine d’appartenance comme suit :</w:t>
      </w:r>
    </w:p>
    <w:tbl>
      <w:tblPr>
        <w:tblStyle w:val="TableGrid"/>
        <w:tblW w:w="9360" w:type="dxa"/>
        <w:tblInd w:w="-5" w:type="dxa"/>
        <w:tblLook w:val="04A0" w:firstRow="1" w:lastRow="0" w:firstColumn="1" w:lastColumn="0" w:noHBand="0" w:noVBand="1"/>
      </w:tblPr>
      <w:tblGrid>
        <w:gridCol w:w="3032"/>
        <w:gridCol w:w="2876"/>
        <w:gridCol w:w="3452"/>
      </w:tblGrid>
      <w:tr w:rsidR="00E1537F" w:rsidRPr="00884B4D" w14:paraId="60530359" w14:textId="77777777" w:rsidTr="00740E3D">
        <w:tc>
          <w:tcPr>
            <w:tcW w:w="3032" w:type="dxa"/>
          </w:tcPr>
          <w:p w14:paraId="6F517E91" w14:textId="77777777" w:rsidR="00E1537F" w:rsidRPr="00884B4D" w:rsidRDefault="00E1537F" w:rsidP="00740E3D">
            <w:pPr>
              <w:spacing w:before="0" w:after="0"/>
              <w:ind w:left="-570" w:firstLine="0"/>
              <w:jc w:val="center"/>
              <w:rPr>
                <w:rFonts w:ascii="Times New Roman" w:eastAsia="DengXian" w:hAnsi="Times New Roman" w:cs="Times New Roman"/>
                <w:b/>
                <w:lang w:eastAsia="zh-CN"/>
              </w:rPr>
            </w:pPr>
            <w:r w:rsidRPr="00884B4D">
              <w:rPr>
                <w:rFonts w:ascii="Times New Roman" w:eastAsia="DengXian" w:hAnsi="Times New Roman" w:cs="Times New Roman"/>
                <w:b/>
                <w:lang w:eastAsia="zh-CN"/>
              </w:rPr>
              <w:t>Mot clé</w:t>
            </w:r>
          </w:p>
        </w:tc>
        <w:tc>
          <w:tcPr>
            <w:tcW w:w="2876" w:type="dxa"/>
          </w:tcPr>
          <w:p w14:paraId="24716648" w14:textId="37F84FED" w:rsidR="00E1537F" w:rsidRPr="00884B4D" w:rsidRDefault="00E1537F" w:rsidP="00740E3D">
            <w:pPr>
              <w:spacing w:before="0" w:after="0"/>
              <w:ind w:firstLine="0"/>
              <w:jc w:val="center"/>
              <w:rPr>
                <w:rFonts w:ascii="Times New Roman" w:eastAsia="DengXian" w:hAnsi="Times New Roman" w:cs="Times New Roman"/>
                <w:b/>
                <w:lang w:eastAsia="zh-CN"/>
              </w:rPr>
            </w:pPr>
            <w:r w:rsidRPr="00884B4D">
              <w:rPr>
                <w:rFonts w:ascii="Times New Roman" w:eastAsia="DengXian" w:hAnsi="Times New Roman" w:cs="Times New Roman"/>
                <w:b/>
                <w:lang w:eastAsia="zh-CN"/>
              </w:rPr>
              <w:t>Domaine d’</w:t>
            </w:r>
            <w:r w:rsidR="00E641F5">
              <w:rPr>
                <w:rFonts w:ascii="Times New Roman" w:eastAsia="DengXian" w:hAnsi="Times New Roman" w:cs="Times New Roman"/>
                <w:b/>
                <w:lang w:eastAsia="zh-CN"/>
              </w:rPr>
              <w:t>appartenance</w:t>
            </w:r>
          </w:p>
        </w:tc>
        <w:tc>
          <w:tcPr>
            <w:tcW w:w="3452" w:type="dxa"/>
          </w:tcPr>
          <w:p w14:paraId="2D6D9752" w14:textId="77777777" w:rsidR="00E1537F" w:rsidRPr="00884B4D" w:rsidRDefault="00E1537F" w:rsidP="00740E3D">
            <w:pPr>
              <w:spacing w:before="0" w:after="0"/>
              <w:ind w:firstLine="0"/>
              <w:jc w:val="center"/>
              <w:rPr>
                <w:rFonts w:ascii="Times New Roman" w:eastAsia="DengXian" w:hAnsi="Times New Roman" w:cs="Times New Roman"/>
                <w:lang w:eastAsia="zh-CN"/>
              </w:rPr>
            </w:pPr>
            <w:r w:rsidRPr="00884B4D">
              <w:rPr>
                <w:rFonts w:ascii="Times New Roman" w:eastAsia="DengXian" w:hAnsi="Times New Roman" w:cs="Times New Roman"/>
                <w:b/>
                <w:lang w:eastAsia="zh-CN"/>
              </w:rPr>
              <w:t>Poids</w:t>
            </w:r>
          </w:p>
        </w:tc>
      </w:tr>
      <w:tr w:rsidR="00E1537F" w:rsidRPr="00884B4D" w14:paraId="06BDF777" w14:textId="77777777" w:rsidTr="00740E3D">
        <w:tc>
          <w:tcPr>
            <w:tcW w:w="3032" w:type="dxa"/>
          </w:tcPr>
          <w:p w14:paraId="6BB45003"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Nb_acc_mortel</w:t>
            </w:r>
          </w:p>
        </w:tc>
        <w:tc>
          <w:tcPr>
            <w:tcW w:w="2876" w:type="dxa"/>
          </w:tcPr>
          <w:p w14:paraId="7F6E6564"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1</w:t>
            </w:r>
          </w:p>
        </w:tc>
        <w:tc>
          <w:tcPr>
            <w:tcW w:w="3452" w:type="dxa"/>
          </w:tcPr>
          <w:p w14:paraId="4934B985"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2/4 = 0.5</w:t>
            </w:r>
          </w:p>
        </w:tc>
      </w:tr>
      <w:tr w:rsidR="00E1537F" w:rsidRPr="00884B4D" w14:paraId="138B2450" w14:textId="77777777" w:rsidTr="00740E3D">
        <w:tc>
          <w:tcPr>
            <w:tcW w:w="3032" w:type="dxa"/>
          </w:tcPr>
          <w:p w14:paraId="40CB4308"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Section_route</w:t>
            </w:r>
          </w:p>
        </w:tc>
        <w:tc>
          <w:tcPr>
            <w:tcW w:w="2876" w:type="dxa"/>
          </w:tcPr>
          <w:p w14:paraId="50D76997"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1</w:t>
            </w:r>
          </w:p>
        </w:tc>
        <w:tc>
          <w:tcPr>
            <w:tcW w:w="3452" w:type="dxa"/>
          </w:tcPr>
          <w:p w14:paraId="72FA9DF8"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3/4 = 0.75</w:t>
            </w:r>
          </w:p>
        </w:tc>
      </w:tr>
      <w:tr w:rsidR="00E1537F" w:rsidRPr="00884B4D" w14:paraId="1BC0D227" w14:textId="77777777" w:rsidTr="00740E3D">
        <w:tc>
          <w:tcPr>
            <w:tcW w:w="3032" w:type="dxa"/>
          </w:tcPr>
          <w:p w14:paraId="5BFCD638"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w:t>
            </w:r>
          </w:p>
        </w:tc>
        <w:tc>
          <w:tcPr>
            <w:tcW w:w="2876" w:type="dxa"/>
          </w:tcPr>
          <w:p w14:paraId="0DB3154A"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1</w:t>
            </w:r>
          </w:p>
        </w:tc>
        <w:tc>
          <w:tcPr>
            <w:tcW w:w="3452" w:type="dxa"/>
          </w:tcPr>
          <w:p w14:paraId="2A445D6C"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2/4 = 0.5</w:t>
            </w:r>
          </w:p>
        </w:tc>
      </w:tr>
      <w:tr w:rsidR="00E1537F" w:rsidRPr="00884B4D" w14:paraId="77C64C93" w14:textId="77777777" w:rsidTr="00740E3D">
        <w:tc>
          <w:tcPr>
            <w:tcW w:w="3032" w:type="dxa"/>
          </w:tcPr>
          <w:p w14:paraId="4F4AD472"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Type_infrastructure</w:t>
            </w:r>
          </w:p>
        </w:tc>
        <w:tc>
          <w:tcPr>
            <w:tcW w:w="2876" w:type="dxa"/>
          </w:tcPr>
          <w:p w14:paraId="04C4EEB0"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1</w:t>
            </w:r>
          </w:p>
        </w:tc>
        <w:tc>
          <w:tcPr>
            <w:tcW w:w="3452" w:type="dxa"/>
          </w:tcPr>
          <w:p w14:paraId="12057E2D"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2/4 = 0.5</w:t>
            </w:r>
          </w:p>
        </w:tc>
      </w:tr>
      <w:tr w:rsidR="00E1537F" w:rsidRPr="00884B4D" w14:paraId="6FCD3A0F" w14:textId="77777777" w:rsidTr="00740E3D">
        <w:tc>
          <w:tcPr>
            <w:tcW w:w="3032" w:type="dxa"/>
          </w:tcPr>
          <w:p w14:paraId="0D74A781"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Cat_vehic</w:t>
            </w:r>
          </w:p>
        </w:tc>
        <w:tc>
          <w:tcPr>
            <w:tcW w:w="2876" w:type="dxa"/>
          </w:tcPr>
          <w:p w14:paraId="4F4ABC54"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1</w:t>
            </w:r>
          </w:p>
        </w:tc>
        <w:tc>
          <w:tcPr>
            <w:tcW w:w="3452" w:type="dxa"/>
          </w:tcPr>
          <w:p w14:paraId="0127D2C3"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1/4 = 0.25</w:t>
            </w:r>
          </w:p>
        </w:tc>
      </w:tr>
      <w:tr w:rsidR="00E1537F" w:rsidRPr="00884B4D" w14:paraId="241E0171" w14:textId="77777777" w:rsidTr="00740E3D">
        <w:tc>
          <w:tcPr>
            <w:tcW w:w="3032" w:type="dxa"/>
          </w:tcPr>
          <w:p w14:paraId="2F394CA2"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Nb_acc_mortel</w:t>
            </w:r>
          </w:p>
        </w:tc>
        <w:tc>
          <w:tcPr>
            <w:tcW w:w="2876" w:type="dxa"/>
          </w:tcPr>
          <w:p w14:paraId="443DB98B"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2</w:t>
            </w:r>
          </w:p>
        </w:tc>
        <w:tc>
          <w:tcPr>
            <w:tcW w:w="3452" w:type="dxa"/>
          </w:tcPr>
          <w:p w14:paraId="0F03E968"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 xml:space="preserve">1/4 = 0.25 </w:t>
            </w:r>
          </w:p>
        </w:tc>
      </w:tr>
      <w:tr w:rsidR="00E1537F" w:rsidRPr="00884B4D" w14:paraId="61B7BF0B" w14:textId="77777777" w:rsidTr="00740E3D">
        <w:tc>
          <w:tcPr>
            <w:tcW w:w="3032" w:type="dxa"/>
          </w:tcPr>
          <w:p w14:paraId="2E2A0A8B"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Etat_vehic</w:t>
            </w:r>
          </w:p>
        </w:tc>
        <w:tc>
          <w:tcPr>
            <w:tcW w:w="2876" w:type="dxa"/>
          </w:tcPr>
          <w:p w14:paraId="1DE33CB5"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2</w:t>
            </w:r>
          </w:p>
        </w:tc>
        <w:tc>
          <w:tcPr>
            <w:tcW w:w="3452" w:type="dxa"/>
          </w:tcPr>
          <w:p w14:paraId="319CA6CC"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2/4 = 0.5</w:t>
            </w:r>
          </w:p>
        </w:tc>
      </w:tr>
      <w:tr w:rsidR="00E1537F" w:rsidRPr="00884B4D" w14:paraId="15BD182E" w14:textId="77777777" w:rsidTr="00740E3D">
        <w:tc>
          <w:tcPr>
            <w:tcW w:w="3032" w:type="dxa"/>
          </w:tcPr>
          <w:p w14:paraId="6128E827"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Nb_acc</w:t>
            </w:r>
          </w:p>
        </w:tc>
        <w:tc>
          <w:tcPr>
            <w:tcW w:w="2876" w:type="dxa"/>
          </w:tcPr>
          <w:p w14:paraId="795F143B"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2</w:t>
            </w:r>
          </w:p>
        </w:tc>
        <w:tc>
          <w:tcPr>
            <w:tcW w:w="3452" w:type="dxa"/>
          </w:tcPr>
          <w:p w14:paraId="4F980322"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3/4 = 0.75</w:t>
            </w:r>
          </w:p>
        </w:tc>
      </w:tr>
      <w:tr w:rsidR="00E1537F" w:rsidRPr="00884B4D" w14:paraId="72A3C880" w14:textId="77777777" w:rsidTr="00740E3D">
        <w:tc>
          <w:tcPr>
            <w:tcW w:w="3032" w:type="dxa"/>
          </w:tcPr>
          <w:p w14:paraId="1255549C"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Cat_vehic</w:t>
            </w:r>
          </w:p>
        </w:tc>
        <w:tc>
          <w:tcPr>
            <w:tcW w:w="2876" w:type="dxa"/>
          </w:tcPr>
          <w:p w14:paraId="6E9BAB7A"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2</w:t>
            </w:r>
          </w:p>
        </w:tc>
        <w:tc>
          <w:tcPr>
            <w:tcW w:w="3452" w:type="dxa"/>
          </w:tcPr>
          <w:p w14:paraId="650E5A1C"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2/4 = 0.5</w:t>
            </w:r>
          </w:p>
        </w:tc>
      </w:tr>
      <w:tr w:rsidR="00E1537F" w:rsidRPr="00884B4D" w14:paraId="1FD83F97" w14:textId="77777777" w:rsidTr="00740E3D">
        <w:tc>
          <w:tcPr>
            <w:tcW w:w="3032" w:type="dxa"/>
          </w:tcPr>
          <w:p w14:paraId="104FB8A9"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Commune</w:t>
            </w:r>
          </w:p>
        </w:tc>
        <w:tc>
          <w:tcPr>
            <w:tcW w:w="2876" w:type="dxa"/>
          </w:tcPr>
          <w:p w14:paraId="5D6BDD12" w14:textId="77777777" w:rsidR="00E1537F" w:rsidRPr="00884B4D" w:rsidRDefault="00E1537F" w:rsidP="00740E3D">
            <w:pPr>
              <w:spacing w:before="0" w:after="0"/>
              <w:ind w:firstLine="0"/>
              <w:rPr>
                <w:rFonts w:ascii="Times New Roman" w:eastAsia="DengXian" w:hAnsi="Times New Roman" w:cs="Times New Roman"/>
                <w:b/>
                <w:lang w:eastAsia="zh-CN"/>
              </w:rPr>
            </w:pPr>
            <w:r w:rsidRPr="00884B4D">
              <w:rPr>
                <w:rFonts w:ascii="Times New Roman" w:eastAsia="DengXian" w:hAnsi="Times New Roman" w:cs="Times New Roman"/>
                <w:b/>
                <w:lang w:eastAsia="zh-CN"/>
              </w:rPr>
              <w:t>DI</w:t>
            </w:r>
            <w:r w:rsidRPr="00884B4D">
              <w:rPr>
                <w:rFonts w:ascii="Times New Roman" w:eastAsia="DengXian" w:hAnsi="Times New Roman" w:cs="Times New Roman"/>
                <w:b/>
                <w:vertAlign w:val="subscript"/>
                <w:lang w:eastAsia="zh-CN"/>
              </w:rPr>
              <w:t>2</w:t>
            </w:r>
          </w:p>
        </w:tc>
        <w:tc>
          <w:tcPr>
            <w:tcW w:w="3452" w:type="dxa"/>
          </w:tcPr>
          <w:p w14:paraId="0E0CE5CA" w14:textId="77777777" w:rsidR="00E1537F" w:rsidRPr="00884B4D" w:rsidRDefault="00E1537F" w:rsidP="00740E3D">
            <w:pPr>
              <w:spacing w:before="0" w:after="0"/>
              <w:ind w:firstLine="0"/>
              <w:rPr>
                <w:rFonts w:ascii="Times New Roman" w:eastAsia="DengXian" w:hAnsi="Times New Roman" w:cs="Times New Roman"/>
                <w:lang w:eastAsia="zh-CN"/>
              </w:rPr>
            </w:pPr>
            <w:r w:rsidRPr="00884B4D">
              <w:rPr>
                <w:rFonts w:ascii="Times New Roman" w:eastAsia="DengXian" w:hAnsi="Times New Roman" w:cs="Times New Roman"/>
                <w:lang w:eastAsia="zh-CN"/>
              </w:rPr>
              <w:t>1/4 = 0.25</w:t>
            </w:r>
          </w:p>
        </w:tc>
      </w:tr>
    </w:tbl>
    <w:p w14:paraId="460C4917" w14:textId="0FEC3825" w:rsidR="00E1537F" w:rsidRPr="00A55B82" w:rsidRDefault="00122B8E" w:rsidP="00A55B82">
      <w:pPr>
        <w:ind w:firstLine="0"/>
        <w:jc w:val="center"/>
        <w:rPr>
          <w:rFonts w:ascii="Times New Roman" w:eastAsia="DengXian" w:hAnsi="Times New Roman" w:cs="Times New Roman"/>
          <w:i/>
          <w:iCs/>
          <w:lang w:eastAsia="zh-CN"/>
        </w:rPr>
      </w:pPr>
      <w:bookmarkStart w:id="244" w:name="_Toc11862162"/>
      <w:r w:rsidRPr="00A55B82">
        <w:rPr>
          <w:b/>
          <w:bCs/>
          <w:i/>
          <w:iCs/>
        </w:rPr>
        <w:t xml:space="preserve">Tableau 4. </w:t>
      </w:r>
      <w:r w:rsidRPr="00A55B82">
        <w:rPr>
          <w:b/>
          <w:bCs/>
          <w:i/>
          <w:iCs/>
        </w:rPr>
        <w:fldChar w:fldCharType="begin"/>
      </w:r>
      <w:r w:rsidRPr="00A55B82">
        <w:rPr>
          <w:b/>
          <w:bCs/>
          <w:i/>
          <w:iCs/>
        </w:rPr>
        <w:instrText xml:space="preserve"> SEQ Tableau_4. \* ARABIC </w:instrText>
      </w:r>
      <w:r w:rsidRPr="00A55B82">
        <w:rPr>
          <w:b/>
          <w:bCs/>
          <w:i/>
          <w:iCs/>
        </w:rPr>
        <w:fldChar w:fldCharType="separate"/>
      </w:r>
      <w:r w:rsidR="00931C8C">
        <w:rPr>
          <w:b/>
          <w:bCs/>
          <w:i/>
          <w:iCs/>
          <w:noProof/>
        </w:rPr>
        <w:t>3</w:t>
      </w:r>
      <w:r w:rsidRPr="00A55B82">
        <w:rPr>
          <w:b/>
          <w:bCs/>
          <w:i/>
          <w:iCs/>
        </w:rPr>
        <w:fldChar w:fldCharType="end"/>
      </w:r>
      <w:r w:rsidRPr="00A55B82">
        <w:rPr>
          <w:i/>
          <w:iCs/>
        </w:rPr>
        <w:t xml:space="preserve"> Poids des mots clés par domaine.</w:t>
      </w:r>
      <w:bookmarkEnd w:id="244"/>
    </w:p>
    <w:p w14:paraId="605CCAE6" w14:textId="77777777" w:rsidR="00E1537F" w:rsidRPr="00884B4D" w:rsidRDefault="00E1537F" w:rsidP="00E1537F">
      <w:pPr>
        <w:ind w:firstLine="0"/>
        <w:rPr>
          <w:b/>
        </w:rPr>
      </w:pPr>
      <w:r>
        <w:rPr>
          <w:b/>
        </w:rPr>
        <w:t>Module</w:t>
      </w:r>
      <w:r w:rsidRPr="00884B4D">
        <w:rPr>
          <w:b/>
        </w:rPr>
        <w:t xml:space="preserve"> 2 : Collecte de données</w:t>
      </w:r>
      <w:r w:rsidRPr="00884B4D">
        <w:t> </w:t>
      </w:r>
    </w:p>
    <w:p w14:paraId="62E0C7B3" w14:textId="77777777" w:rsidR="00E1537F" w:rsidRPr="00884B4D" w:rsidRDefault="00E1537F" w:rsidP="00E1537F">
      <w:pPr>
        <w:spacing w:after="0"/>
        <w:ind w:firstLine="0"/>
      </w:pPr>
      <w:r w:rsidRPr="00884B4D">
        <w:t xml:space="preserve">Soient </w:t>
      </w:r>
    </w:p>
    <w:p w14:paraId="6459F850" w14:textId="77777777" w:rsidR="00E1537F" w:rsidRPr="00884B4D" w:rsidRDefault="00E1537F" w:rsidP="008E1B3E">
      <w:pPr>
        <w:pStyle w:val="ListParagraph"/>
        <w:numPr>
          <w:ilvl w:val="0"/>
          <w:numId w:val="24"/>
        </w:numPr>
        <w:spacing w:before="0" w:after="120"/>
      </w:pPr>
      <w:r w:rsidRPr="00884B4D">
        <w:t>Rq</w:t>
      </w:r>
      <w:r w:rsidRPr="00884B4D">
        <w:rPr>
          <w:vertAlign w:val="subscript"/>
        </w:rPr>
        <w:t>1</w:t>
      </w:r>
      <w:r w:rsidRPr="00884B4D">
        <w:t>, ..., Rq</w:t>
      </w:r>
      <w:r w:rsidRPr="00884B4D">
        <w:rPr>
          <w:vertAlign w:val="subscript"/>
        </w:rPr>
        <w:t>5</w:t>
      </w:r>
      <w:r w:rsidRPr="00884B4D">
        <w:t xml:space="preserve"> cinq requêtes soumises par le profil P1 après plusieurs sessions d’interaction :</w:t>
      </w:r>
    </w:p>
    <w:tbl>
      <w:tblPr>
        <w:tblStyle w:val="TableGrid"/>
        <w:tblW w:w="0" w:type="auto"/>
        <w:tblLook w:val="04A0" w:firstRow="1" w:lastRow="0" w:firstColumn="1" w:lastColumn="0" w:noHBand="0" w:noVBand="1"/>
      </w:tblPr>
      <w:tblGrid>
        <w:gridCol w:w="844"/>
        <w:gridCol w:w="8172"/>
      </w:tblGrid>
      <w:tr w:rsidR="00E1537F" w:rsidRPr="00884B4D" w14:paraId="5D586427" w14:textId="77777777" w:rsidTr="00740E3D">
        <w:tc>
          <w:tcPr>
            <w:tcW w:w="846" w:type="dxa"/>
          </w:tcPr>
          <w:p w14:paraId="6A98108B" w14:textId="77777777" w:rsidR="00E1537F" w:rsidRPr="00884B4D" w:rsidRDefault="00E1537F" w:rsidP="00740E3D">
            <w:pPr>
              <w:spacing w:before="0" w:after="0"/>
              <w:ind w:firstLine="0"/>
              <w:jc w:val="center"/>
            </w:pPr>
            <w:r w:rsidRPr="00884B4D">
              <w:rPr>
                <w:b/>
              </w:rPr>
              <w:t>Profil</w:t>
            </w:r>
          </w:p>
        </w:tc>
        <w:tc>
          <w:tcPr>
            <w:tcW w:w="8504" w:type="dxa"/>
          </w:tcPr>
          <w:p w14:paraId="66BF8B85" w14:textId="77777777" w:rsidR="00E1537F" w:rsidRPr="00884B4D" w:rsidRDefault="00E1537F" w:rsidP="00740E3D">
            <w:pPr>
              <w:spacing w:before="0" w:after="0"/>
              <w:ind w:firstLine="0"/>
              <w:jc w:val="center"/>
            </w:pPr>
            <w:r w:rsidRPr="00884B4D">
              <w:rPr>
                <w:b/>
              </w:rPr>
              <w:t>Requêtes</w:t>
            </w:r>
          </w:p>
        </w:tc>
      </w:tr>
      <w:tr w:rsidR="00E1537F" w:rsidRPr="00884B4D" w14:paraId="34D5C4EE" w14:textId="77777777" w:rsidTr="00740E3D">
        <w:tc>
          <w:tcPr>
            <w:tcW w:w="846" w:type="dxa"/>
          </w:tcPr>
          <w:p w14:paraId="23070928" w14:textId="77777777" w:rsidR="00E1537F" w:rsidRPr="00884B4D" w:rsidRDefault="00E1537F" w:rsidP="00740E3D">
            <w:pPr>
              <w:ind w:firstLine="0"/>
              <w:rPr>
                <w:b/>
              </w:rPr>
            </w:pPr>
            <w:r w:rsidRPr="00884B4D">
              <w:rPr>
                <w:b/>
              </w:rPr>
              <w:t>P1</w:t>
            </w:r>
          </w:p>
        </w:tc>
        <w:tc>
          <w:tcPr>
            <w:tcW w:w="8504" w:type="dxa"/>
          </w:tcPr>
          <w:p w14:paraId="5FF706F7" w14:textId="77777777" w:rsidR="00E1537F" w:rsidRPr="00884B4D" w:rsidRDefault="00E1537F" w:rsidP="00740E3D">
            <w:pPr>
              <w:spacing w:before="0" w:after="0"/>
              <w:ind w:firstLine="0"/>
            </w:pPr>
            <w:r w:rsidRPr="00884B4D">
              <w:t>- Le nombre d'accident mortel par état du véhicule.</w:t>
            </w:r>
          </w:p>
          <w:p w14:paraId="22D31DDB" w14:textId="77777777" w:rsidR="00E1537F" w:rsidRPr="00884B4D" w:rsidRDefault="00E1537F" w:rsidP="00740E3D">
            <w:pPr>
              <w:spacing w:before="0" w:after="0"/>
              <w:ind w:firstLine="0"/>
            </w:pPr>
            <w:r w:rsidRPr="00884B4D">
              <w:t>- Le nombre d'accident par catégorie du véhicule.</w:t>
            </w:r>
          </w:p>
          <w:p w14:paraId="182D1228" w14:textId="77777777" w:rsidR="00E1537F" w:rsidRPr="00884B4D" w:rsidRDefault="00E1537F" w:rsidP="00740E3D">
            <w:pPr>
              <w:spacing w:before="0" w:after="0"/>
              <w:ind w:firstLine="0"/>
            </w:pPr>
            <w:r w:rsidRPr="00884B4D">
              <w:t>- Le nombre d'accident par état du véhicule.</w:t>
            </w:r>
          </w:p>
          <w:p w14:paraId="141E59D5" w14:textId="77777777" w:rsidR="00E1537F" w:rsidRPr="00884B4D" w:rsidRDefault="00E1537F" w:rsidP="00740E3D">
            <w:pPr>
              <w:spacing w:before="0" w:after="0"/>
              <w:ind w:firstLine="0"/>
            </w:pPr>
            <w:r w:rsidRPr="00884B4D">
              <w:t>- Le nombre d'accident par catégorie du véhicule par commune.</w:t>
            </w:r>
          </w:p>
          <w:p w14:paraId="6B68F6ED" w14:textId="77777777" w:rsidR="00E1537F" w:rsidRPr="00884B4D" w:rsidRDefault="00E1537F" w:rsidP="00740E3D">
            <w:pPr>
              <w:spacing w:before="0" w:after="0"/>
              <w:ind w:firstLine="0"/>
            </w:pPr>
            <w:r w:rsidRPr="00884B4D">
              <w:t>- Le nombre d'accident mortel par section de route par catégorie du véhicule.</w:t>
            </w:r>
          </w:p>
        </w:tc>
      </w:tr>
    </w:tbl>
    <w:p w14:paraId="07F0A86B" w14:textId="4484A362" w:rsidR="00E1537F" w:rsidRPr="00E74982" w:rsidRDefault="00122B8E" w:rsidP="00E74982">
      <w:pPr>
        <w:ind w:firstLine="0"/>
        <w:jc w:val="center"/>
        <w:rPr>
          <w:rFonts w:ascii="Times New Roman" w:eastAsia="DengXian" w:hAnsi="Times New Roman" w:cs="Times New Roman"/>
          <w:i/>
          <w:iCs/>
          <w:lang w:eastAsia="zh-CN"/>
        </w:rPr>
      </w:pPr>
      <w:bookmarkStart w:id="245" w:name="_Toc11862163"/>
      <w:r w:rsidRPr="00E74982">
        <w:rPr>
          <w:b/>
          <w:bCs/>
          <w:i/>
          <w:iCs/>
        </w:rPr>
        <w:t xml:space="preserve">Tableau 4. </w:t>
      </w:r>
      <w:r w:rsidRPr="00E74982">
        <w:rPr>
          <w:b/>
          <w:bCs/>
          <w:i/>
          <w:iCs/>
        </w:rPr>
        <w:fldChar w:fldCharType="begin"/>
      </w:r>
      <w:r w:rsidRPr="00E74982">
        <w:rPr>
          <w:b/>
          <w:bCs/>
          <w:i/>
          <w:iCs/>
        </w:rPr>
        <w:instrText xml:space="preserve"> SEQ Tableau_4. \* ARABIC </w:instrText>
      </w:r>
      <w:r w:rsidRPr="00E74982">
        <w:rPr>
          <w:b/>
          <w:bCs/>
          <w:i/>
          <w:iCs/>
        </w:rPr>
        <w:fldChar w:fldCharType="separate"/>
      </w:r>
      <w:r w:rsidR="00931C8C">
        <w:rPr>
          <w:b/>
          <w:bCs/>
          <w:i/>
          <w:iCs/>
          <w:noProof/>
        </w:rPr>
        <w:t>4</w:t>
      </w:r>
      <w:r w:rsidRPr="00E74982">
        <w:rPr>
          <w:b/>
          <w:bCs/>
          <w:i/>
          <w:iCs/>
        </w:rPr>
        <w:fldChar w:fldCharType="end"/>
      </w:r>
      <w:r w:rsidRPr="00E74982">
        <w:rPr>
          <w:i/>
          <w:iCs/>
        </w:rPr>
        <w:t xml:space="preserve"> Requêtes du profil P1.</w:t>
      </w:r>
      <w:bookmarkEnd w:id="245"/>
    </w:p>
    <w:p w14:paraId="3679CF10" w14:textId="77777777" w:rsidR="00E1537F" w:rsidRPr="00884B4D" w:rsidRDefault="00E1537F" w:rsidP="00E1537F">
      <w:pPr>
        <w:ind w:firstLine="0"/>
        <w:rPr>
          <w:rFonts w:ascii="Times New Roman" w:hAnsi="Times New Roman" w:cs="Times New Roman"/>
        </w:rPr>
      </w:pPr>
      <w:r w:rsidRPr="00884B4D">
        <w:rPr>
          <w:rFonts w:ascii="Times New Roman" w:hAnsi="Times New Roman" w:cs="Times New Roman"/>
        </w:rPr>
        <w:t>Les poids associés aux mots clés des requêtes soumises par le profil P1 sont donnés comme suit :</w:t>
      </w:r>
    </w:p>
    <w:tbl>
      <w:tblPr>
        <w:tblStyle w:val="TableGrid"/>
        <w:tblW w:w="0" w:type="auto"/>
        <w:tblLook w:val="04A0" w:firstRow="1" w:lastRow="0" w:firstColumn="1" w:lastColumn="0" w:noHBand="0" w:noVBand="1"/>
      </w:tblPr>
      <w:tblGrid>
        <w:gridCol w:w="4530"/>
        <w:gridCol w:w="4486"/>
      </w:tblGrid>
      <w:tr w:rsidR="00E1537F" w:rsidRPr="00884B4D" w14:paraId="60EF6655" w14:textId="77777777" w:rsidTr="00740E3D">
        <w:tc>
          <w:tcPr>
            <w:tcW w:w="4675" w:type="dxa"/>
          </w:tcPr>
          <w:p w14:paraId="7A096982" w14:textId="77777777" w:rsidR="00E1537F" w:rsidRPr="00884B4D" w:rsidRDefault="00E1537F" w:rsidP="00740E3D">
            <w:pPr>
              <w:spacing w:before="0" w:after="0"/>
              <w:ind w:firstLine="0"/>
              <w:jc w:val="center"/>
              <w:rPr>
                <w:b/>
              </w:rPr>
            </w:pPr>
            <w:r w:rsidRPr="00884B4D">
              <w:rPr>
                <w:b/>
              </w:rPr>
              <w:t>Mot clé</w:t>
            </w:r>
          </w:p>
        </w:tc>
        <w:tc>
          <w:tcPr>
            <w:tcW w:w="4675" w:type="dxa"/>
          </w:tcPr>
          <w:p w14:paraId="5621921E" w14:textId="77777777" w:rsidR="00E1537F" w:rsidRPr="00884B4D" w:rsidRDefault="00E1537F" w:rsidP="00740E3D">
            <w:pPr>
              <w:spacing w:before="0" w:after="0"/>
              <w:ind w:firstLine="0"/>
              <w:jc w:val="center"/>
              <w:rPr>
                <w:b/>
              </w:rPr>
            </w:pPr>
            <w:r w:rsidRPr="00884B4D">
              <w:rPr>
                <w:b/>
              </w:rPr>
              <w:t>Poids</w:t>
            </w:r>
          </w:p>
        </w:tc>
      </w:tr>
      <w:tr w:rsidR="00E1537F" w:rsidRPr="00884B4D" w14:paraId="1C13DB07" w14:textId="77777777" w:rsidTr="00740E3D">
        <w:tc>
          <w:tcPr>
            <w:tcW w:w="4675" w:type="dxa"/>
          </w:tcPr>
          <w:p w14:paraId="5B35B81F" w14:textId="77777777" w:rsidR="00E1537F" w:rsidRPr="00884B4D" w:rsidRDefault="00E1537F" w:rsidP="00740E3D">
            <w:pPr>
              <w:spacing w:before="0" w:after="0"/>
              <w:ind w:firstLine="0"/>
            </w:pPr>
            <w:r w:rsidRPr="00884B4D">
              <w:t>Nb_acc_mortel</w:t>
            </w:r>
          </w:p>
        </w:tc>
        <w:tc>
          <w:tcPr>
            <w:tcW w:w="4675" w:type="dxa"/>
          </w:tcPr>
          <w:p w14:paraId="36E57705" w14:textId="77777777" w:rsidR="00E1537F" w:rsidRPr="00884B4D" w:rsidRDefault="00E1537F" w:rsidP="00740E3D">
            <w:pPr>
              <w:spacing w:before="0" w:after="0"/>
              <w:ind w:firstLine="0"/>
            </w:pPr>
            <w:r w:rsidRPr="00884B4D">
              <w:t>2/5 = 0.4</w:t>
            </w:r>
          </w:p>
        </w:tc>
      </w:tr>
      <w:tr w:rsidR="00E1537F" w:rsidRPr="00884B4D" w14:paraId="1F82441E" w14:textId="77777777" w:rsidTr="00740E3D">
        <w:tc>
          <w:tcPr>
            <w:tcW w:w="4675" w:type="dxa"/>
          </w:tcPr>
          <w:p w14:paraId="40C657B6" w14:textId="77777777" w:rsidR="00E1537F" w:rsidRPr="00884B4D" w:rsidRDefault="00E1537F" w:rsidP="00740E3D">
            <w:pPr>
              <w:spacing w:before="0" w:after="0"/>
              <w:ind w:firstLine="0"/>
            </w:pPr>
            <w:r w:rsidRPr="00884B4D">
              <w:t>Etat_vehic</w:t>
            </w:r>
          </w:p>
        </w:tc>
        <w:tc>
          <w:tcPr>
            <w:tcW w:w="4675" w:type="dxa"/>
          </w:tcPr>
          <w:p w14:paraId="141FB57D" w14:textId="77777777" w:rsidR="00E1537F" w:rsidRPr="00884B4D" w:rsidRDefault="00E1537F" w:rsidP="00740E3D">
            <w:pPr>
              <w:spacing w:before="0" w:after="0"/>
              <w:ind w:firstLine="0"/>
            </w:pPr>
            <w:r w:rsidRPr="00884B4D">
              <w:t>2/5 = 0.4</w:t>
            </w:r>
          </w:p>
        </w:tc>
      </w:tr>
      <w:tr w:rsidR="00E1537F" w:rsidRPr="00884B4D" w14:paraId="3FB719C8" w14:textId="77777777" w:rsidTr="00740E3D">
        <w:tc>
          <w:tcPr>
            <w:tcW w:w="4675" w:type="dxa"/>
          </w:tcPr>
          <w:p w14:paraId="637C0638" w14:textId="77777777" w:rsidR="00E1537F" w:rsidRPr="00884B4D" w:rsidRDefault="00E1537F" w:rsidP="00740E3D">
            <w:pPr>
              <w:spacing w:before="0" w:after="0"/>
              <w:ind w:firstLine="0"/>
            </w:pPr>
            <w:r w:rsidRPr="00884B4D">
              <w:t>Nb_acc</w:t>
            </w:r>
          </w:p>
        </w:tc>
        <w:tc>
          <w:tcPr>
            <w:tcW w:w="4675" w:type="dxa"/>
          </w:tcPr>
          <w:p w14:paraId="28076B96" w14:textId="77777777" w:rsidR="00E1537F" w:rsidRPr="00884B4D" w:rsidRDefault="00E1537F" w:rsidP="00740E3D">
            <w:pPr>
              <w:spacing w:before="0" w:after="0"/>
              <w:ind w:firstLine="0"/>
            </w:pPr>
            <w:r w:rsidRPr="00884B4D">
              <w:t>3/5 = 0.6</w:t>
            </w:r>
          </w:p>
        </w:tc>
      </w:tr>
      <w:tr w:rsidR="00E1537F" w:rsidRPr="00884B4D" w14:paraId="1B43CF1F" w14:textId="77777777" w:rsidTr="00740E3D">
        <w:tc>
          <w:tcPr>
            <w:tcW w:w="4675" w:type="dxa"/>
          </w:tcPr>
          <w:p w14:paraId="6E64E1A6" w14:textId="77777777" w:rsidR="00E1537F" w:rsidRPr="00884B4D" w:rsidRDefault="00E1537F" w:rsidP="00740E3D">
            <w:pPr>
              <w:spacing w:before="0" w:after="0"/>
              <w:ind w:firstLine="0"/>
            </w:pPr>
            <w:r w:rsidRPr="00884B4D">
              <w:t>Cat_vehic</w:t>
            </w:r>
          </w:p>
        </w:tc>
        <w:tc>
          <w:tcPr>
            <w:tcW w:w="4675" w:type="dxa"/>
          </w:tcPr>
          <w:p w14:paraId="2F318EE6" w14:textId="77777777" w:rsidR="00E1537F" w:rsidRPr="00884B4D" w:rsidRDefault="00E1537F" w:rsidP="00740E3D">
            <w:pPr>
              <w:spacing w:before="0" w:after="0"/>
              <w:ind w:firstLine="0"/>
            </w:pPr>
            <w:r w:rsidRPr="00884B4D">
              <w:t>3/5 = 0.6</w:t>
            </w:r>
          </w:p>
        </w:tc>
      </w:tr>
      <w:tr w:rsidR="00E1537F" w:rsidRPr="00884B4D" w14:paraId="32F126E1" w14:textId="77777777" w:rsidTr="00740E3D">
        <w:tc>
          <w:tcPr>
            <w:tcW w:w="4675" w:type="dxa"/>
          </w:tcPr>
          <w:p w14:paraId="136D8945" w14:textId="77777777" w:rsidR="00E1537F" w:rsidRPr="00884B4D" w:rsidRDefault="00E1537F" w:rsidP="00740E3D">
            <w:pPr>
              <w:spacing w:before="0" w:after="0"/>
              <w:ind w:firstLine="0"/>
            </w:pPr>
            <w:r w:rsidRPr="00884B4D">
              <w:t>Commune</w:t>
            </w:r>
          </w:p>
        </w:tc>
        <w:tc>
          <w:tcPr>
            <w:tcW w:w="4675" w:type="dxa"/>
          </w:tcPr>
          <w:p w14:paraId="6C37C799" w14:textId="77777777" w:rsidR="00E1537F" w:rsidRPr="00884B4D" w:rsidRDefault="00E1537F" w:rsidP="00740E3D">
            <w:pPr>
              <w:spacing w:before="0" w:after="0"/>
              <w:ind w:firstLine="0"/>
            </w:pPr>
            <w:r w:rsidRPr="00884B4D">
              <w:t>1/5 = 0.2</w:t>
            </w:r>
          </w:p>
        </w:tc>
      </w:tr>
      <w:tr w:rsidR="00E1537F" w:rsidRPr="00884B4D" w14:paraId="6EAC7F10" w14:textId="77777777" w:rsidTr="00740E3D">
        <w:tc>
          <w:tcPr>
            <w:tcW w:w="4675" w:type="dxa"/>
          </w:tcPr>
          <w:p w14:paraId="686D4799" w14:textId="77777777" w:rsidR="00E1537F" w:rsidRPr="00884B4D" w:rsidRDefault="00E1537F" w:rsidP="00740E3D">
            <w:pPr>
              <w:spacing w:before="0" w:after="0"/>
              <w:ind w:firstLine="0"/>
            </w:pPr>
            <w:r w:rsidRPr="00884B4D">
              <w:t>Section_route</w:t>
            </w:r>
          </w:p>
        </w:tc>
        <w:tc>
          <w:tcPr>
            <w:tcW w:w="4675" w:type="dxa"/>
          </w:tcPr>
          <w:p w14:paraId="4360ABD2" w14:textId="77777777" w:rsidR="00E1537F" w:rsidRPr="00884B4D" w:rsidRDefault="00E1537F" w:rsidP="00740E3D">
            <w:pPr>
              <w:spacing w:before="0" w:after="0"/>
              <w:ind w:firstLine="0"/>
            </w:pPr>
            <w:r w:rsidRPr="00884B4D">
              <w:t>1/5 = 0.2</w:t>
            </w:r>
          </w:p>
        </w:tc>
      </w:tr>
    </w:tbl>
    <w:p w14:paraId="5B17FBBC" w14:textId="2919CCB6" w:rsidR="001D7C45" w:rsidRDefault="00122B8E" w:rsidP="008E1B3E">
      <w:pPr>
        <w:ind w:firstLine="0"/>
        <w:jc w:val="center"/>
        <w:rPr>
          <w:i/>
          <w:iCs/>
        </w:rPr>
      </w:pPr>
      <w:bookmarkStart w:id="246" w:name="_Toc11862164"/>
      <w:r w:rsidRPr="00DE768C">
        <w:rPr>
          <w:b/>
          <w:bCs/>
          <w:i/>
          <w:iCs/>
        </w:rPr>
        <w:t xml:space="preserve">Tableau 4. </w:t>
      </w:r>
      <w:r w:rsidRPr="00DE768C">
        <w:rPr>
          <w:b/>
          <w:bCs/>
          <w:i/>
          <w:iCs/>
        </w:rPr>
        <w:fldChar w:fldCharType="begin"/>
      </w:r>
      <w:r w:rsidRPr="00DE768C">
        <w:rPr>
          <w:b/>
          <w:bCs/>
          <w:i/>
          <w:iCs/>
        </w:rPr>
        <w:instrText xml:space="preserve"> SEQ Tableau_4. \* ARABIC </w:instrText>
      </w:r>
      <w:r w:rsidRPr="00DE768C">
        <w:rPr>
          <w:b/>
          <w:bCs/>
          <w:i/>
          <w:iCs/>
        </w:rPr>
        <w:fldChar w:fldCharType="separate"/>
      </w:r>
      <w:r w:rsidR="00931C8C">
        <w:rPr>
          <w:b/>
          <w:bCs/>
          <w:i/>
          <w:iCs/>
          <w:noProof/>
        </w:rPr>
        <w:t>5</w:t>
      </w:r>
      <w:r w:rsidRPr="00DE768C">
        <w:rPr>
          <w:b/>
          <w:bCs/>
          <w:i/>
          <w:iCs/>
        </w:rPr>
        <w:fldChar w:fldCharType="end"/>
      </w:r>
      <w:r w:rsidRPr="00DE768C">
        <w:rPr>
          <w:i/>
          <w:iCs/>
        </w:rPr>
        <w:t xml:space="preserve"> Poids des mots du profil P1</w:t>
      </w:r>
      <w:bookmarkEnd w:id="246"/>
      <w:r w:rsidR="007549F4">
        <w:rPr>
          <w:i/>
          <w:iCs/>
        </w:rPr>
        <w:t>.</w:t>
      </w:r>
    </w:p>
    <w:p w14:paraId="397EBECE" w14:textId="082D4AE4" w:rsidR="005A229A" w:rsidRDefault="005A229A" w:rsidP="008E1B3E">
      <w:pPr>
        <w:ind w:firstLine="0"/>
        <w:jc w:val="center"/>
        <w:rPr>
          <w:i/>
          <w:iCs/>
        </w:rPr>
      </w:pPr>
    </w:p>
    <w:p w14:paraId="4C9EB211" w14:textId="7F221A93" w:rsidR="005A229A" w:rsidRDefault="005A229A" w:rsidP="008E1B3E">
      <w:pPr>
        <w:ind w:firstLine="0"/>
        <w:jc w:val="center"/>
        <w:rPr>
          <w:i/>
          <w:iCs/>
        </w:rPr>
      </w:pPr>
    </w:p>
    <w:p w14:paraId="5A6288E4" w14:textId="77777777" w:rsidR="005A229A" w:rsidRPr="008E1B3E" w:rsidRDefault="005A229A" w:rsidP="008E1B3E">
      <w:pPr>
        <w:ind w:firstLine="0"/>
        <w:jc w:val="center"/>
        <w:rPr>
          <w:i/>
          <w:iCs/>
        </w:rPr>
      </w:pPr>
    </w:p>
    <w:p w14:paraId="3686AC73" w14:textId="77777777" w:rsidR="00E1537F" w:rsidRPr="00884B4D" w:rsidRDefault="00E1537F" w:rsidP="00E1537F">
      <w:pPr>
        <w:ind w:firstLine="0"/>
        <w:rPr>
          <w:b/>
        </w:rPr>
      </w:pPr>
      <w:r>
        <w:rPr>
          <w:b/>
        </w:rPr>
        <w:lastRenderedPageBreak/>
        <w:t>Module</w:t>
      </w:r>
      <w:r w:rsidRPr="00884B4D">
        <w:rPr>
          <w:b/>
        </w:rPr>
        <w:t xml:space="preserve"> 3 : Apprentissage</w:t>
      </w:r>
    </w:p>
    <w:p w14:paraId="67927EF5" w14:textId="14183C59" w:rsidR="00E1537F" w:rsidRPr="00884B4D" w:rsidRDefault="00E1537F" w:rsidP="00E1537F">
      <w:pPr>
        <w:spacing w:before="0" w:after="0" w:line="360" w:lineRule="auto"/>
        <w:ind w:firstLine="0"/>
      </w:pPr>
      <w:r w:rsidRPr="00884B4D">
        <w:t>M</w:t>
      </w:r>
      <w:r w:rsidR="00EF78A1">
        <w:t>c</w:t>
      </w:r>
      <w:r w:rsidRPr="00884B4D">
        <w:t>P= [Nb_acc_mortel, Etat_vehic, Nb_acc, Cat_vehic, commune, Section_route]</w:t>
      </w:r>
    </w:p>
    <w:p w14:paraId="7A1D6C45" w14:textId="00CFE865" w:rsidR="00E1537F" w:rsidRPr="00884B4D" w:rsidRDefault="00E1537F" w:rsidP="00E1537F">
      <w:pPr>
        <w:spacing w:before="0" w:after="0" w:line="360" w:lineRule="auto"/>
        <w:ind w:firstLine="0"/>
        <w:rPr>
          <w:rFonts w:ascii="Times New Roman" w:eastAsia="DengXian" w:hAnsi="Times New Roman" w:cs="Times New Roman"/>
          <w:lang w:eastAsia="zh-CN"/>
        </w:rPr>
      </w:pPr>
      <w:r w:rsidRPr="00884B4D">
        <w:t>M</w:t>
      </w:r>
      <w:r w:rsidR="00EF78A1">
        <w:t>c</w:t>
      </w:r>
      <w:r w:rsidRPr="00884B4D">
        <w:t>DI= [1=</w:t>
      </w:r>
      <w:r w:rsidRPr="00884B4D">
        <w:rPr>
          <w:rFonts w:ascii="Times New Roman" w:eastAsia="DengXian" w:hAnsi="Times New Roman" w:cs="Times New Roman"/>
          <w:lang w:eastAsia="zh-CN"/>
        </w:rPr>
        <w:t xml:space="preserve"> {Nb_acc_mortel, Section_route, Nb_acc, Type_infrastructure, Cat_vehic},</w:t>
      </w:r>
    </w:p>
    <w:p w14:paraId="55CF8927" w14:textId="248C29FA" w:rsidR="00E1537F" w:rsidRPr="00884B4D" w:rsidRDefault="00754629" w:rsidP="00E1537F">
      <w:pPr>
        <w:spacing w:before="0" w:after="0" w:line="360" w:lineRule="auto"/>
        <w:ind w:firstLine="708"/>
      </w:pPr>
      <w:r>
        <w:rPr>
          <w:rFonts w:ascii="Times New Roman" w:eastAsia="DengXian" w:hAnsi="Times New Roman" w:cs="Times New Roman"/>
          <w:lang w:eastAsia="zh-CN"/>
        </w:rPr>
        <w:t xml:space="preserve">  </w:t>
      </w:r>
      <w:r w:rsidR="00E1537F" w:rsidRPr="00884B4D">
        <w:rPr>
          <w:rFonts w:ascii="Times New Roman" w:eastAsia="DengXian" w:hAnsi="Times New Roman" w:cs="Times New Roman"/>
          <w:lang w:eastAsia="zh-CN"/>
        </w:rPr>
        <w:t xml:space="preserve">2= {Nb_acc_mortel, Etat_vehic, Nb_acc, Cat_vehic, Commune} </w:t>
      </w:r>
      <w:r w:rsidR="00E1537F" w:rsidRPr="00884B4D">
        <w:t>]</w:t>
      </w:r>
    </w:p>
    <w:p w14:paraId="15CD8133" w14:textId="77777777" w:rsidR="00E1537F" w:rsidRPr="00884B4D" w:rsidRDefault="00E1537F" w:rsidP="00E1537F">
      <w:pPr>
        <w:spacing w:before="0" w:after="0" w:line="360" w:lineRule="auto"/>
        <w:ind w:firstLine="0"/>
      </w:pPr>
      <w:r w:rsidRPr="00884B4D">
        <w:t>Pour le déroulement de cet exemple nous allons fixer le seuil1 a 0.2</w:t>
      </w:r>
    </w:p>
    <w:p w14:paraId="07E247D0" w14:textId="77777777" w:rsidR="00E1537F" w:rsidRPr="00884B4D" w:rsidRDefault="00E1537F" w:rsidP="00023E9F">
      <w:pPr>
        <w:pStyle w:val="ListParagraph"/>
        <w:numPr>
          <w:ilvl w:val="0"/>
          <w:numId w:val="20"/>
        </w:numPr>
        <w:spacing w:before="0" w:after="0" w:line="360" w:lineRule="auto"/>
      </w:pPr>
      <w:r w:rsidRPr="00884B4D">
        <w:t>Pour j=1 et i=1</w:t>
      </w:r>
    </w:p>
    <w:p w14:paraId="0EE9B894" w14:textId="77777777" w:rsidR="00E1537F" w:rsidRPr="00884B4D" w:rsidRDefault="00E1537F" w:rsidP="00E1537F">
      <w:pPr>
        <w:spacing w:before="0" w:after="0"/>
        <w:ind w:firstLine="0"/>
      </w:pPr>
      <w:r w:rsidRPr="00884B4D">
        <w:t>Le mot clé MP</w:t>
      </w:r>
      <w:r w:rsidRPr="00884B4D">
        <w:rPr>
          <w:vertAlign w:val="subscript"/>
        </w:rPr>
        <w:t xml:space="preserve">1 </w:t>
      </w:r>
      <w:r w:rsidRPr="00884B4D">
        <w:t>= Nb_acc_mortel existe dans MDI</w:t>
      </w:r>
      <w:r w:rsidRPr="00884B4D">
        <w:rPr>
          <w:vertAlign w:val="subscript"/>
        </w:rPr>
        <w:t>1</w:t>
      </w:r>
      <w:r w:rsidRPr="00884B4D">
        <w:t xml:space="preserve"> donc on calcule la distance entre le poids du mot clé Nb_acc_mortel dans le profil P1 est son poids dans le domaine DI</w:t>
      </w:r>
      <w:r w:rsidRPr="00884B4D">
        <w:rPr>
          <w:vertAlign w:val="subscript"/>
        </w:rPr>
        <w:t>1</w:t>
      </w:r>
      <w:r w:rsidRPr="00884B4D">
        <w:t xml:space="preserve"> comme suit :</w:t>
      </w:r>
    </w:p>
    <w:p w14:paraId="375ABA37" w14:textId="77777777" w:rsidR="00E1537F" w:rsidRPr="00884B4D" w:rsidRDefault="00E1537F" w:rsidP="00E1537F">
      <w:pPr>
        <w:spacing w:before="0" w:after="0"/>
        <w:ind w:firstLine="0"/>
      </w:pPr>
    </w:p>
    <w:p w14:paraId="2EA6AF84" w14:textId="77777777" w:rsidR="00E1537F" w:rsidRPr="00884B4D" w:rsidRDefault="00E1537F" w:rsidP="00E1537F">
      <w:pPr>
        <w:spacing w:before="0" w:after="0"/>
        <w:ind w:firstLine="0"/>
      </w:pPr>
      <w:r w:rsidRPr="00884B4D">
        <w:t>Dist =Manhattan (0.4, 0.5) =0.1, la distance est inférieure au seuil1 alors on incrémente le score de DI</w:t>
      </w:r>
      <w:r w:rsidRPr="00884B4D">
        <w:rPr>
          <w:vertAlign w:val="subscript"/>
        </w:rPr>
        <w:t>1</w:t>
      </w:r>
      <w:r w:rsidRPr="00884B4D">
        <w:t xml:space="preserve"> : Score=1.</w:t>
      </w:r>
    </w:p>
    <w:p w14:paraId="4BA82522" w14:textId="77777777" w:rsidR="00E1537F" w:rsidRPr="00884B4D" w:rsidRDefault="00E1537F" w:rsidP="00E1537F">
      <w:pPr>
        <w:ind w:firstLine="0"/>
        <w:rPr>
          <w:rFonts w:cstheme="majorBidi"/>
        </w:rPr>
      </w:pPr>
      <w:r w:rsidRPr="00884B4D">
        <w:t xml:space="preserve">On répète les mêmes étapes pour tout   </w:t>
      </w:r>
      <w:r w:rsidRPr="00884B4D">
        <w:rPr>
          <w:rFonts w:cstheme="majorBidi"/>
        </w:rPr>
        <w:t>1≤j≤2 et</w:t>
      </w:r>
      <w:r w:rsidRPr="00884B4D">
        <w:t xml:space="preserve"> 1</w:t>
      </w:r>
      <w:r w:rsidRPr="00884B4D">
        <w:rPr>
          <w:rFonts w:cstheme="majorBidi"/>
        </w:rPr>
        <w:t>≤</w:t>
      </w:r>
      <w:r w:rsidRPr="00884B4D">
        <w:t>i</w:t>
      </w:r>
      <w:r w:rsidRPr="00884B4D">
        <w:rPr>
          <w:rFonts w:cstheme="majorBidi"/>
        </w:rPr>
        <w:t xml:space="preserve">≤6 </w:t>
      </w:r>
    </w:p>
    <w:p w14:paraId="0CA55C73" w14:textId="77777777" w:rsidR="00E1537F" w:rsidRPr="00FF14A8" w:rsidRDefault="00E1537F" w:rsidP="00E1537F">
      <w:pPr>
        <w:ind w:firstLine="0"/>
        <w:rPr>
          <w:b/>
          <w:bCs/>
        </w:rPr>
      </w:pPr>
      <w:r w:rsidRPr="00FF14A8">
        <w:rPr>
          <w:rFonts w:cstheme="majorBidi"/>
          <w:b/>
          <w:bCs/>
        </w:rPr>
        <w:t>J=1 :</w:t>
      </w:r>
    </w:p>
    <w:tbl>
      <w:tblPr>
        <w:tblStyle w:val="TableGrid"/>
        <w:tblW w:w="7915" w:type="dxa"/>
        <w:jc w:val="center"/>
        <w:tblLook w:val="04A0" w:firstRow="1" w:lastRow="0" w:firstColumn="1" w:lastColumn="0" w:noHBand="0" w:noVBand="1"/>
      </w:tblPr>
      <w:tblGrid>
        <w:gridCol w:w="2155"/>
        <w:gridCol w:w="1440"/>
        <w:gridCol w:w="1440"/>
        <w:gridCol w:w="1440"/>
        <w:gridCol w:w="1440"/>
      </w:tblGrid>
      <w:tr w:rsidR="00E1537F" w:rsidRPr="00884B4D" w14:paraId="17BAFA22" w14:textId="77777777" w:rsidTr="00740E3D">
        <w:trPr>
          <w:jc w:val="center"/>
        </w:trPr>
        <w:tc>
          <w:tcPr>
            <w:tcW w:w="2155" w:type="dxa"/>
          </w:tcPr>
          <w:p w14:paraId="3ED86C1D" w14:textId="77777777" w:rsidR="00E1537F" w:rsidRPr="00884B4D" w:rsidRDefault="00E1537F" w:rsidP="00740E3D">
            <w:pPr>
              <w:spacing w:before="0" w:after="0"/>
              <w:ind w:firstLine="0"/>
              <w:jc w:val="center"/>
              <w:rPr>
                <w:b/>
              </w:rPr>
            </w:pPr>
            <w:r w:rsidRPr="00884B4D">
              <w:rPr>
                <w:b/>
              </w:rPr>
              <w:t>Mot clé</w:t>
            </w:r>
          </w:p>
        </w:tc>
        <w:tc>
          <w:tcPr>
            <w:tcW w:w="1440" w:type="dxa"/>
          </w:tcPr>
          <w:p w14:paraId="0FB86131" w14:textId="77777777" w:rsidR="00E1537F" w:rsidRPr="00884B4D" w:rsidRDefault="00E1537F" w:rsidP="00740E3D">
            <w:pPr>
              <w:spacing w:before="0" w:after="0"/>
              <w:ind w:firstLine="0"/>
              <w:jc w:val="center"/>
              <w:rPr>
                <w:b/>
              </w:rPr>
            </w:pPr>
            <w:r w:rsidRPr="00884B4D">
              <w:rPr>
                <w:b/>
              </w:rPr>
              <w:t>Poids</w:t>
            </w:r>
          </w:p>
        </w:tc>
        <w:tc>
          <w:tcPr>
            <w:tcW w:w="1440" w:type="dxa"/>
          </w:tcPr>
          <w:p w14:paraId="2F75414F" w14:textId="77777777" w:rsidR="00E1537F" w:rsidRPr="00884B4D" w:rsidRDefault="00E1537F" w:rsidP="00740E3D">
            <w:pPr>
              <w:spacing w:before="0" w:after="0"/>
              <w:ind w:firstLine="0"/>
              <w:jc w:val="center"/>
              <w:rPr>
                <w:b/>
              </w:rPr>
            </w:pPr>
            <w:r w:rsidRPr="00884B4D">
              <w:rPr>
                <w:b/>
              </w:rPr>
              <w:t xml:space="preserve">Existe               </w:t>
            </w:r>
          </w:p>
        </w:tc>
        <w:tc>
          <w:tcPr>
            <w:tcW w:w="1440" w:type="dxa"/>
          </w:tcPr>
          <w:p w14:paraId="4057497E" w14:textId="77777777" w:rsidR="00E1537F" w:rsidRPr="00884B4D" w:rsidRDefault="00E1537F" w:rsidP="00740E3D">
            <w:pPr>
              <w:spacing w:before="0" w:after="0"/>
              <w:ind w:firstLine="0"/>
              <w:jc w:val="center"/>
              <w:rPr>
                <w:b/>
              </w:rPr>
            </w:pPr>
            <w:r w:rsidRPr="00884B4D">
              <w:rPr>
                <w:b/>
              </w:rPr>
              <w:t>Dist</w:t>
            </w:r>
          </w:p>
        </w:tc>
        <w:tc>
          <w:tcPr>
            <w:tcW w:w="1440" w:type="dxa"/>
          </w:tcPr>
          <w:p w14:paraId="6FAB3FC9" w14:textId="77777777" w:rsidR="00E1537F" w:rsidRPr="00884B4D" w:rsidRDefault="00E1537F" w:rsidP="00740E3D">
            <w:pPr>
              <w:spacing w:before="0" w:after="0"/>
              <w:ind w:firstLine="0"/>
              <w:jc w:val="center"/>
              <w:rPr>
                <w:b/>
              </w:rPr>
            </w:pPr>
            <w:r w:rsidRPr="00884B4D">
              <w:rPr>
                <w:b/>
              </w:rPr>
              <w:t>Score DI</w:t>
            </w:r>
            <w:r w:rsidRPr="00884B4D">
              <w:rPr>
                <w:b/>
                <w:vertAlign w:val="subscript"/>
              </w:rPr>
              <w:t>1</w:t>
            </w:r>
          </w:p>
        </w:tc>
      </w:tr>
      <w:tr w:rsidR="00E1537F" w:rsidRPr="00884B4D" w14:paraId="64C5222F" w14:textId="77777777" w:rsidTr="00740E3D">
        <w:trPr>
          <w:jc w:val="center"/>
        </w:trPr>
        <w:tc>
          <w:tcPr>
            <w:tcW w:w="2155" w:type="dxa"/>
          </w:tcPr>
          <w:p w14:paraId="7B1AA46B" w14:textId="77777777" w:rsidR="00E1537F" w:rsidRPr="00884B4D" w:rsidRDefault="00E1537F" w:rsidP="00740E3D">
            <w:pPr>
              <w:spacing w:before="0" w:after="0"/>
              <w:ind w:firstLine="0"/>
            </w:pPr>
            <w:r w:rsidRPr="00884B4D">
              <w:t>Nb_acc_mortel</w:t>
            </w:r>
          </w:p>
        </w:tc>
        <w:tc>
          <w:tcPr>
            <w:tcW w:w="1440" w:type="dxa"/>
          </w:tcPr>
          <w:p w14:paraId="4822944E" w14:textId="77777777" w:rsidR="00E1537F" w:rsidRPr="00884B4D" w:rsidRDefault="00E1537F" w:rsidP="00740E3D">
            <w:pPr>
              <w:spacing w:before="0" w:after="0"/>
              <w:ind w:firstLine="0"/>
            </w:pPr>
            <w:r w:rsidRPr="00884B4D">
              <w:t>2/5 = 0.4</w:t>
            </w:r>
          </w:p>
        </w:tc>
        <w:tc>
          <w:tcPr>
            <w:tcW w:w="1440" w:type="dxa"/>
          </w:tcPr>
          <w:p w14:paraId="71A062DA" w14:textId="77777777" w:rsidR="00E1537F" w:rsidRPr="00884B4D" w:rsidRDefault="00E1537F" w:rsidP="00740E3D">
            <w:pPr>
              <w:spacing w:before="0" w:after="0"/>
              <w:ind w:firstLine="0"/>
            </w:pPr>
            <w:r w:rsidRPr="00884B4D">
              <w:t>Oui</w:t>
            </w:r>
          </w:p>
        </w:tc>
        <w:tc>
          <w:tcPr>
            <w:tcW w:w="1440" w:type="dxa"/>
          </w:tcPr>
          <w:p w14:paraId="30FD4254" w14:textId="77777777" w:rsidR="00E1537F" w:rsidRPr="00884B4D" w:rsidRDefault="00E1537F" w:rsidP="00740E3D">
            <w:pPr>
              <w:spacing w:before="0" w:after="0"/>
              <w:ind w:firstLine="0"/>
            </w:pPr>
            <w:r w:rsidRPr="00884B4D">
              <w:t>0.1</w:t>
            </w:r>
          </w:p>
        </w:tc>
        <w:tc>
          <w:tcPr>
            <w:tcW w:w="1440" w:type="dxa"/>
          </w:tcPr>
          <w:p w14:paraId="7EE6512D" w14:textId="77777777" w:rsidR="00E1537F" w:rsidRPr="00884B4D" w:rsidRDefault="00E1537F" w:rsidP="00740E3D">
            <w:pPr>
              <w:spacing w:before="0" w:after="0"/>
              <w:ind w:firstLine="0"/>
            </w:pPr>
            <w:r w:rsidRPr="00884B4D">
              <w:t>1</w:t>
            </w:r>
          </w:p>
        </w:tc>
      </w:tr>
      <w:tr w:rsidR="00E1537F" w:rsidRPr="00884B4D" w14:paraId="1F4195F8" w14:textId="77777777" w:rsidTr="00740E3D">
        <w:trPr>
          <w:jc w:val="center"/>
        </w:trPr>
        <w:tc>
          <w:tcPr>
            <w:tcW w:w="2155" w:type="dxa"/>
          </w:tcPr>
          <w:p w14:paraId="79BD4235" w14:textId="77777777" w:rsidR="00E1537F" w:rsidRPr="00884B4D" w:rsidRDefault="00E1537F" w:rsidP="00740E3D">
            <w:pPr>
              <w:spacing w:before="0" w:after="0"/>
              <w:ind w:firstLine="0"/>
            </w:pPr>
            <w:r w:rsidRPr="00884B4D">
              <w:t>Etat_vehic</w:t>
            </w:r>
          </w:p>
        </w:tc>
        <w:tc>
          <w:tcPr>
            <w:tcW w:w="1440" w:type="dxa"/>
          </w:tcPr>
          <w:p w14:paraId="6CA1E2FD" w14:textId="77777777" w:rsidR="00E1537F" w:rsidRPr="00884B4D" w:rsidRDefault="00E1537F" w:rsidP="00740E3D">
            <w:pPr>
              <w:spacing w:before="0" w:after="0"/>
              <w:ind w:firstLine="0"/>
            </w:pPr>
            <w:r w:rsidRPr="00884B4D">
              <w:t>2/5 = 0.4</w:t>
            </w:r>
          </w:p>
        </w:tc>
        <w:tc>
          <w:tcPr>
            <w:tcW w:w="1440" w:type="dxa"/>
          </w:tcPr>
          <w:p w14:paraId="198DE7F1" w14:textId="77777777" w:rsidR="00E1537F" w:rsidRPr="00884B4D" w:rsidRDefault="00E1537F" w:rsidP="00740E3D">
            <w:pPr>
              <w:spacing w:before="0" w:after="0"/>
              <w:ind w:firstLine="0"/>
            </w:pPr>
            <w:r w:rsidRPr="00884B4D">
              <w:t>Non</w:t>
            </w:r>
          </w:p>
        </w:tc>
        <w:tc>
          <w:tcPr>
            <w:tcW w:w="1440" w:type="dxa"/>
          </w:tcPr>
          <w:p w14:paraId="7407CEE8" w14:textId="77777777" w:rsidR="00E1537F" w:rsidRPr="00884B4D" w:rsidRDefault="00E1537F" w:rsidP="00023E9F">
            <w:pPr>
              <w:pStyle w:val="ListParagraph"/>
              <w:numPr>
                <w:ilvl w:val="0"/>
                <w:numId w:val="24"/>
              </w:numPr>
              <w:spacing w:before="0" w:after="0"/>
            </w:pPr>
          </w:p>
        </w:tc>
        <w:tc>
          <w:tcPr>
            <w:tcW w:w="1440" w:type="dxa"/>
          </w:tcPr>
          <w:p w14:paraId="6A99899F" w14:textId="77777777" w:rsidR="00E1537F" w:rsidRPr="00884B4D" w:rsidRDefault="00E1537F" w:rsidP="00023E9F">
            <w:pPr>
              <w:pStyle w:val="ListParagraph"/>
              <w:numPr>
                <w:ilvl w:val="0"/>
                <w:numId w:val="24"/>
              </w:numPr>
              <w:spacing w:before="0" w:after="0"/>
            </w:pPr>
          </w:p>
        </w:tc>
      </w:tr>
      <w:tr w:rsidR="00E1537F" w:rsidRPr="00884B4D" w14:paraId="1698A231" w14:textId="77777777" w:rsidTr="00740E3D">
        <w:trPr>
          <w:jc w:val="center"/>
        </w:trPr>
        <w:tc>
          <w:tcPr>
            <w:tcW w:w="2155" w:type="dxa"/>
          </w:tcPr>
          <w:p w14:paraId="32231294" w14:textId="77777777" w:rsidR="00E1537F" w:rsidRPr="00884B4D" w:rsidRDefault="00E1537F" w:rsidP="00740E3D">
            <w:pPr>
              <w:spacing w:before="0" w:after="0"/>
              <w:ind w:firstLine="0"/>
            </w:pPr>
            <w:r w:rsidRPr="00884B4D">
              <w:t>Nb_acc</w:t>
            </w:r>
          </w:p>
        </w:tc>
        <w:tc>
          <w:tcPr>
            <w:tcW w:w="1440" w:type="dxa"/>
          </w:tcPr>
          <w:p w14:paraId="068C762F" w14:textId="77777777" w:rsidR="00E1537F" w:rsidRPr="00884B4D" w:rsidRDefault="00E1537F" w:rsidP="00740E3D">
            <w:pPr>
              <w:spacing w:before="0" w:after="0"/>
              <w:ind w:firstLine="0"/>
            </w:pPr>
            <w:r w:rsidRPr="00884B4D">
              <w:t>3/5 = 0.6</w:t>
            </w:r>
          </w:p>
        </w:tc>
        <w:tc>
          <w:tcPr>
            <w:tcW w:w="1440" w:type="dxa"/>
          </w:tcPr>
          <w:p w14:paraId="559EA850" w14:textId="77777777" w:rsidR="00E1537F" w:rsidRPr="00884B4D" w:rsidRDefault="00E1537F" w:rsidP="00740E3D">
            <w:pPr>
              <w:spacing w:before="0" w:after="0"/>
              <w:ind w:firstLine="0"/>
            </w:pPr>
            <w:r w:rsidRPr="00884B4D">
              <w:t>Oui</w:t>
            </w:r>
          </w:p>
        </w:tc>
        <w:tc>
          <w:tcPr>
            <w:tcW w:w="1440" w:type="dxa"/>
          </w:tcPr>
          <w:p w14:paraId="42ABEA97" w14:textId="77777777" w:rsidR="00E1537F" w:rsidRPr="00884B4D" w:rsidRDefault="00E1537F" w:rsidP="00740E3D">
            <w:pPr>
              <w:spacing w:before="0" w:after="0"/>
              <w:ind w:firstLine="0"/>
            </w:pPr>
            <w:r w:rsidRPr="00884B4D">
              <w:t>0.1</w:t>
            </w:r>
          </w:p>
        </w:tc>
        <w:tc>
          <w:tcPr>
            <w:tcW w:w="1440" w:type="dxa"/>
          </w:tcPr>
          <w:p w14:paraId="5853816A" w14:textId="77777777" w:rsidR="00E1537F" w:rsidRPr="00884B4D" w:rsidRDefault="00E1537F" w:rsidP="00740E3D">
            <w:pPr>
              <w:spacing w:before="0" w:after="0"/>
              <w:ind w:firstLine="0"/>
            </w:pPr>
            <w:r w:rsidRPr="00884B4D">
              <w:t>2</w:t>
            </w:r>
          </w:p>
        </w:tc>
      </w:tr>
      <w:tr w:rsidR="00E1537F" w:rsidRPr="00884B4D" w14:paraId="336C345E" w14:textId="77777777" w:rsidTr="00740E3D">
        <w:trPr>
          <w:jc w:val="center"/>
        </w:trPr>
        <w:tc>
          <w:tcPr>
            <w:tcW w:w="2155" w:type="dxa"/>
          </w:tcPr>
          <w:p w14:paraId="7892EDBE" w14:textId="77777777" w:rsidR="00E1537F" w:rsidRPr="00884B4D" w:rsidRDefault="00E1537F" w:rsidP="00740E3D">
            <w:pPr>
              <w:spacing w:before="0" w:after="0"/>
              <w:ind w:firstLine="0"/>
            </w:pPr>
            <w:r w:rsidRPr="00884B4D">
              <w:t>Cat_vehic</w:t>
            </w:r>
          </w:p>
        </w:tc>
        <w:tc>
          <w:tcPr>
            <w:tcW w:w="1440" w:type="dxa"/>
          </w:tcPr>
          <w:p w14:paraId="37B777DA" w14:textId="77777777" w:rsidR="00E1537F" w:rsidRPr="00884B4D" w:rsidRDefault="00E1537F" w:rsidP="00740E3D">
            <w:pPr>
              <w:spacing w:before="0" w:after="0"/>
              <w:ind w:firstLine="0"/>
            </w:pPr>
            <w:r w:rsidRPr="00884B4D">
              <w:t>3/5 = 0.6</w:t>
            </w:r>
          </w:p>
        </w:tc>
        <w:tc>
          <w:tcPr>
            <w:tcW w:w="1440" w:type="dxa"/>
          </w:tcPr>
          <w:p w14:paraId="147DBA58" w14:textId="77777777" w:rsidR="00E1537F" w:rsidRPr="00884B4D" w:rsidRDefault="00E1537F" w:rsidP="00740E3D">
            <w:pPr>
              <w:spacing w:before="0" w:after="0"/>
              <w:ind w:firstLine="0"/>
            </w:pPr>
            <w:r w:rsidRPr="00884B4D">
              <w:t>Oui</w:t>
            </w:r>
          </w:p>
        </w:tc>
        <w:tc>
          <w:tcPr>
            <w:tcW w:w="1440" w:type="dxa"/>
          </w:tcPr>
          <w:p w14:paraId="366274C5" w14:textId="77777777" w:rsidR="00E1537F" w:rsidRPr="00884B4D" w:rsidRDefault="00E1537F" w:rsidP="00740E3D">
            <w:pPr>
              <w:spacing w:before="0" w:after="0"/>
              <w:ind w:firstLine="0"/>
            </w:pPr>
            <w:r w:rsidRPr="00884B4D">
              <w:t>0.35</w:t>
            </w:r>
          </w:p>
        </w:tc>
        <w:tc>
          <w:tcPr>
            <w:tcW w:w="1440" w:type="dxa"/>
          </w:tcPr>
          <w:p w14:paraId="7A26893F" w14:textId="77777777" w:rsidR="00E1537F" w:rsidRPr="00884B4D" w:rsidRDefault="00E1537F" w:rsidP="00740E3D">
            <w:pPr>
              <w:spacing w:before="0" w:after="0"/>
              <w:ind w:firstLine="0"/>
            </w:pPr>
            <w:r w:rsidRPr="00884B4D">
              <w:t>2</w:t>
            </w:r>
          </w:p>
        </w:tc>
      </w:tr>
      <w:tr w:rsidR="00E1537F" w:rsidRPr="00884B4D" w14:paraId="6AB326D4" w14:textId="77777777" w:rsidTr="00740E3D">
        <w:trPr>
          <w:jc w:val="center"/>
        </w:trPr>
        <w:tc>
          <w:tcPr>
            <w:tcW w:w="2155" w:type="dxa"/>
          </w:tcPr>
          <w:p w14:paraId="5921C500" w14:textId="77777777" w:rsidR="00E1537F" w:rsidRPr="00884B4D" w:rsidRDefault="00E1537F" w:rsidP="00740E3D">
            <w:pPr>
              <w:spacing w:before="0" w:after="0"/>
              <w:ind w:firstLine="0"/>
            </w:pPr>
            <w:r w:rsidRPr="00884B4D">
              <w:t>Commune</w:t>
            </w:r>
          </w:p>
        </w:tc>
        <w:tc>
          <w:tcPr>
            <w:tcW w:w="1440" w:type="dxa"/>
          </w:tcPr>
          <w:p w14:paraId="7F8F7C72" w14:textId="77777777" w:rsidR="00E1537F" w:rsidRPr="00884B4D" w:rsidRDefault="00E1537F" w:rsidP="00740E3D">
            <w:pPr>
              <w:spacing w:before="0" w:after="0"/>
              <w:ind w:firstLine="0"/>
            </w:pPr>
            <w:r w:rsidRPr="00884B4D">
              <w:t>1/5 = 0.2</w:t>
            </w:r>
          </w:p>
        </w:tc>
        <w:tc>
          <w:tcPr>
            <w:tcW w:w="1440" w:type="dxa"/>
          </w:tcPr>
          <w:p w14:paraId="3EA60D63" w14:textId="77777777" w:rsidR="00E1537F" w:rsidRPr="00884B4D" w:rsidRDefault="00E1537F" w:rsidP="00740E3D">
            <w:pPr>
              <w:spacing w:before="0" w:after="0"/>
              <w:ind w:firstLine="0"/>
            </w:pPr>
            <w:r w:rsidRPr="00884B4D">
              <w:t>Non</w:t>
            </w:r>
          </w:p>
        </w:tc>
        <w:tc>
          <w:tcPr>
            <w:tcW w:w="1440" w:type="dxa"/>
          </w:tcPr>
          <w:p w14:paraId="035C5F11" w14:textId="77777777" w:rsidR="00E1537F" w:rsidRPr="00884B4D" w:rsidRDefault="00E1537F" w:rsidP="00740E3D">
            <w:pPr>
              <w:spacing w:before="0" w:after="0"/>
              <w:ind w:firstLine="0"/>
              <w:jc w:val="center"/>
            </w:pPr>
            <w:r w:rsidRPr="00884B4D">
              <w:t>-</w:t>
            </w:r>
          </w:p>
        </w:tc>
        <w:tc>
          <w:tcPr>
            <w:tcW w:w="1440" w:type="dxa"/>
          </w:tcPr>
          <w:p w14:paraId="09B7C953" w14:textId="77777777" w:rsidR="00E1537F" w:rsidRPr="00884B4D" w:rsidRDefault="00E1537F" w:rsidP="00740E3D">
            <w:pPr>
              <w:spacing w:before="0" w:after="0"/>
              <w:ind w:firstLine="0"/>
              <w:jc w:val="center"/>
            </w:pPr>
            <w:r w:rsidRPr="00884B4D">
              <w:t>-</w:t>
            </w:r>
          </w:p>
        </w:tc>
      </w:tr>
      <w:tr w:rsidR="00E1537F" w:rsidRPr="00884B4D" w14:paraId="0B66749B" w14:textId="77777777" w:rsidTr="00740E3D">
        <w:trPr>
          <w:jc w:val="center"/>
        </w:trPr>
        <w:tc>
          <w:tcPr>
            <w:tcW w:w="2155" w:type="dxa"/>
          </w:tcPr>
          <w:p w14:paraId="75E57D43" w14:textId="77777777" w:rsidR="00E1537F" w:rsidRPr="00884B4D" w:rsidRDefault="00E1537F" w:rsidP="00740E3D">
            <w:pPr>
              <w:spacing w:before="0" w:after="0"/>
              <w:ind w:firstLine="0"/>
            </w:pPr>
            <w:r w:rsidRPr="00884B4D">
              <w:t>Section_route</w:t>
            </w:r>
          </w:p>
        </w:tc>
        <w:tc>
          <w:tcPr>
            <w:tcW w:w="1440" w:type="dxa"/>
          </w:tcPr>
          <w:p w14:paraId="000362EA" w14:textId="77777777" w:rsidR="00E1537F" w:rsidRPr="00884B4D" w:rsidRDefault="00E1537F" w:rsidP="00740E3D">
            <w:pPr>
              <w:spacing w:before="0" w:after="0"/>
              <w:ind w:firstLine="0"/>
            </w:pPr>
            <w:r w:rsidRPr="00884B4D">
              <w:t>1/5 = 0.2</w:t>
            </w:r>
          </w:p>
        </w:tc>
        <w:tc>
          <w:tcPr>
            <w:tcW w:w="1440" w:type="dxa"/>
          </w:tcPr>
          <w:p w14:paraId="1CF649F5" w14:textId="77777777" w:rsidR="00E1537F" w:rsidRPr="00884B4D" w:rsidRDefault="00E1537F" w:rsidP="00740E3D">
            <w:pPr>
              <w:spacing w:before="0" w:after="0"/>
              <w:ind w:firstLine="0"/>
            </w:pPr>
            <w:r w:rsidRPr="00884B4D">
              <w:t>Oui</w:t>
            </w:r>
          </w:p>
        </w:tc>
        <w:tc>
          <w:tcPr>
            <w:tcW w:w="1440" w:type="dxa"/>
          </w:tcPr>
          <w:p w14:paraId="2F7FF028" w14:textId="77777777" w:rsidR="00E1537F" w:rsidRPr="00884B4D" w:rsidRDefault="00E1537F" w:rsidP="00740E3D">
            <w:pPr>
              <w:spacing w:before="0" w:after="0"/>
              <w:ind w:firstLine="0"/>
            </w:pPr>
            <w:r w:rsidRPr="00884B4D">
              <w:t>0.45</w:t>
            </w:r>
          </w:p>
        </w:tc>
        <w:tc>
          <w:tcPr>
            <w:tcW w:w="1440" w:type="dxa"/>
          </w:tcPr>
          <w:p w14:paraId="5A2D0004" w14:textId="77777777" w:rsidR="00E1537F" w:rsidRPr="00884B4D" w:rsidRDefault="00E1537F" w:rsidP="00740E3D">
            <w:pPr>
              <w:spacing w:before="0" w:after="0"/>
              <w:ind w:firstLine="0"/>
            </w:pPr>
            <w:r w:rsidRPr="00884B4D">
              <w:t>2</w:t>
            </w:r>
          </w:p>
        </w:tc>
      </w:tr>
    </w:tbl>
    <w:p w14:paraId="749423B0" w14:textId="458FF437" w:rsidR="00E1537F" w:rsidRPr="00063A81" w:rsidRDefault="00122B8E" w:rsidP="00063A81">
      <w:pPr>
        <w:ind w:firstLine="0"/>
        <w:jc w:val="center"/>
        <w:rPr>
          <w:rFonts w:ascii="Times New Roman" w:eastAsia="DengXian" w:hAnsi="Times New Roman" w:cs="Times New Roman"/>
          <w:i/>
          <w:iCs/>
          <w:lang w:eastAsia="zh-CN"/>
        </w:rPr>
      </w:pPr>
      <w:bookmarkStart w:id="247" w:name="_Toc11862165"/>
      <w:r w:rsidRPr="00063A81">
        <w:rPr>
          <w:b/>
          <w:bCs/>
          <w:i/>
          <w:iCs/>
        </w:rPr>
        <w:t xml:space="preserve">Tableau 4. </w:t>
      </w:r>
      <w:r w:rsidRPr="00063A81">
        <w:rPr>
          <w:b/>
          <w:bCs/>
          <w:i/>
          <w:iCs/>
        </w:rPr>
        <w:fldChar w:fldCharType="begin"/>
      </w:r>
      <w:r w:rsidRPr="00063A81">
        <w:rPr>
          <w:b/>
          <w:bCs/>
          <w:i/>
          <w:iCs/>
        </w:rPr>
        <w:instrText xml:space="preserve"> SEQ Tableau_4. \* ARABIC </w:instrText>
      </w:r>
      <w:r w:rsidRPr="00063A81">
        <w:rPr>
          <w:b/>
          <w:bCs/>
          <w:i/>
          <w:iCs/>
        </w:rPr>
        <w:fldChar w:fldCharType="separate"/>
      </w:r>
      <w:r w:rsidR="00931C8C">
        <w:rPr>
          <w:b/>
          <w:bCs/>
          <w:i/>
          <w:iCs/>
          <w:noProof/>
        </w:rPr>
        <w:t>6</w:t>
      </w:r>
      <w:r w:rsidRPr="00063A81">
        <w:rPr>
          <w:b/>
          <w:bCs/>
          <w:i/>
          <w:iCs/>
        </w:rPr>
        <w:fldChar w:fldCharType="end"/>
      </w:r>
      <w:r w:rsidRPr="00063A81">
        <w:rPr>
          <w:i/>
          <w:iCs/>
        </w:rPr>
        <w:t xml:space="preserve"> Calcul du score du domaine 1.</w:t>
      </w:r>
      <w:bookmarkEnd w:id="247"/>
    </w:p>
    <w:p w14:paraId="722A1EC8" w14:textId="77777777" w:rsidR="00E1537F" w:rsidRPr="00884B4D" w:rsidRDefault="00E1537F" w:rsidP="00E1537F">
      <w:pPr>
        <w:spacing w:before="0" w:after="0"/>
        <w:ind w:firstLine="0"/>
      </w:pPr>
      <w:r w:rsidRPr="00884B4D">
        <w:t>Tab_score [1] =2</w:t>
      </w:r>
    </w:p>
    <w:p w14:paraId="54EBC4A2" w14:textId="77777777" w:rsidR="00E1537F" w:rsidRPr="00FF14A8" w:rsidRDefault="00E1537F" w:rsidP="00E1537F">
      <w:pPr>
        <w:spacing w:before="0" w:after="0"/>
        <w:ind w:firstLine="0"/>
        <w:rPr>
          <w:b/>
          <w:bCs/>
        </w:rPr>
      </w:pPr>
      <w:r w:rsidRPr="00FF14A8">
        <w:rPr>
          <w:b/>
          <w:bCs/>
        </w:rPr>
        <w:t>J=2 :</w:t>
      </w:r>
    </w:p>
    <w:tbl>
      <w:tblPr>
        <w:tblStyle w:val="TableGrid"/>
        <w:tblW w:w="7915" w:type="dxa"/>
        <w:jc w:val="center"/>
        <w:tblLook w:val="04A0" w:firstRow="1" w:lastRow="0" w:firstColumn="1" w:lastColumn="0" w:noHBand="0" w:noVBand="1"/>
      </w:tblPr>
      <w:tblGrid>
        <w:gridCol w:w="2155"/>
        <w:gridCol w:w="1440"/>
        <w:gridCol w:w="1440"/>
        <w:gridCol w:w="1440"/>
        <w:gridCol w:w="1440"/>
      </w:tblGrid>
      <w:tr w:rsidR="00E1537F" w:rsidRPr="00884B4D" w14:paraId="24888278" w14:textId="77777777" w:rsidTr="00740E3D">
        <w:trPr>
          <w:jc w:val="center"/>
        </w:trPr>
        <w:tc>
          <w:tcPr>
            <w:tcW w:w="2155" w:type="dxa"/>
          </w:tcPr>
          <w:p w14:paraId="73E35CEE" w14:textId="77777777" w:rsidR="00E1537F" w:rsidRPr="00884B4D" w:rsidRDefault="00E1537F" w:rsidP="00740E3D">
            <w:pPr>
              <w:spacing w:before="0" w:after="0"/>
              <w:ind w:firstLine="0"/>
              <w:jc w:val="center"/>
              <w:rPr>
                <w:b/>
              </w:rPr>
            </w:pPr>
            <w:r w:rsidRPr="00884B4D">
              <w:rPr>
                <w:b/>
              </w:rPr>
              <w:t>Mot clé</w:t>
            </w:r>
          </w:p>
        </w:tc>
        <w:tc>
          <w:tcPr>
            <w:tcW w:w="1440" w:type="dxa"/>
          </w:tcPr>
          <w:p w14:paraId="74710DBE" w14:textId="77777777" w:rsidR="00E1537F" w:rsidRPr="00884B4D" w:rsidRDefault="00E1537F" w:rsidP="00740E3D">
            <w:pPr>
              <w:spacing w:before="0" w:after="0"/>
              <w:ind w:firstLine="0"/>
              <w:jc w:val="center"/>
              <w:rPr>
                <w:b/>
              </w:rPr>
            </w:pPr>
            <w:r w:rsidRPr="00884B4D">
              <w:rPr>
                <w:b/>
              </w:rPr>
              <w:t>Poids</w:t>
            </w:r>
          </w:p>
        </w:tc>
        <w:tc>
          <w:tcPr>
            <w:tcW w:w="1440" w:type="dxa"/>
          </w:tcPr>
          <w:p w14:paraId="302938D2" w14:textId="77777777" w:rsidR="00E1537F" w:rsidRPr="00884B4D" w:rsidRDefault="00E1537F" w:rsidP="00740E3D">
            <w:pPr>
              <w:spacing w:before="0" w:after="0"/>
              <w:ind w:firstLine="0"/>
              <w:jc w:val="center"/>
              <w:rPr>
                <w:b/>
              </w:rPr>
            </w:pPr>
            <w:r w:rsidRPr="00884B4D">
              <w:rPr>
                <w:b/>
              </w:rPr>
              <w:t xml:space="preserve">Existe                 </w:t>
            </w:r>
          </w:p>
        </w:tc>
        <w:tc>
          <w:tcPr>
            <w:tcW w:w="1440" w:type="dxa"/>
          </w:tcPr>
          <w:p w14:paraId="3875A170" w14:textId="77777777" w:rsidR="00E1537F" w:rsidRPr="00884B4D" w:rsidRDefault="00E1537F" w:rsidP="00740E3D">
            <w:pPr>
              <w:spacing w:before="0" w:after="0"/>
              <w:ind w:firstLine="0"/>
              <w:jc w:val="center"/>
              <w:rPr>
                <w:b/>
              </w:rPr>
            </w:pPr>
            <w:r w:rsidRPr="00884B4D">
              <w:rPr>
                <w:b/>
              </w:rPr>
              <w:t>Dist</w:t>
            </w:r>
          </w:p>
        </w:tc>
        <w:tc>
          <w:tcPr>
            <w:tcW w:w="1440" w:type="dxa"/>
          </w:tcPr>
          <w:p w14:paraId="13BF14AA" w14:textId="77777777" w:rsidR="00E1537F" w:rsidRPr="00884B4D" w:rsidRDefault="00E1537F" w:rsidP="00740E3D">
            <w:pPr>
              <w:spacing w:before="0" w:after="0"/>
              <w:ind w:firstLine="0"/>
              <w:jc w:val="center"/>
              <w:rPr>
                <w:b/>
              </w:rPr>
            </w:pPr>
            <w:r w:rsidRPr="00884B4D">
              <w:rPr>
                <w:b/>
              </w:rPr>
              <w:t>Score DI</w:t>
            </w:r>
            <w:r w:rsidRPr="00884B4D">
              <w:rPr>
                <w:b/>
                <w:vertAlign w:val="subscript"/>
              </w:rPr>
              <w:t>2</w:t>
            </w:r>
          </w:p>
        </w:tc>
      </w:tr>
      <w:tr w:rsidR="00E1537F" w:rsidRPr="00884B4D" w14:paraId="2E844E6A" w14:textId="77777777" w:rsidTr="00740E3D">
        <w:trPr>
          <w:jc w:val="center"/>
        </w:trPr>
        <w:tc>
          <w:tcPr>
            <w:tcW w:w="2155" w:type="dxa"/>
          </w:tcPr>
          <w:p w14:paraId="2401FEBA" w14:textId="77777777" w:rsidR="00E1537F" w:rsidRPr="00884B4D" w:rsidRDefault="00E1537F" w:rsidP="00740E3D">
            <w:pPr>
              <w:spacing w:before="0" w:after="0"/>
              <w:ind w:firstLine="0"/>
            </w:pPr>
            <w:r w:rsidRPr="00884B4D">
              <w:t>Nb_acc_mortel</w:t>
            </w:r>
          </w:p>
        </w:tc>
        <w:tc>
          <w:tcPr>
            <w:tcW w:w="1440" w:type="dxa"/>
          </w:tcPr>
          <w:p w14:paraId="7B95E3D5" w14:textId="77777777" w:rsidR="00E1537F" w:rsidRPr="00884B4D" w:rsidRDefault="00E1537F" w:rsidP="00740E3D">
            <w:pPr>
              <w:spacing w:before="0" w:after="0"/>
              <w:ind w:firstLine="0"/>
            </w:pPr>
            <w:r w:rsidRPr="00884B4D">
              <w:t>2/5 = 0.4</w:t>
            </w:r>
          </w:p>
        </w:tc>
        <w:tc>
          <w:tcPr>
            <w:tcW w:w="1440" w:type="dxa"/>
          </w:tcPr>
          <w:p w14:paraId="40526069" w14:textId="77777777" w:rsidR="00E1537F" w:rsidRPr="00884B4D" w:rsidRDefault="00E1537F" w:rsidP="00740E3D">
            <w:pPr>
              <w:spacing w:before="0" w:after="0"/>
              <w:ind w:firstLine="0"/>
            </w:pPr>
            <w:r w:rsidRPr="00884B4D">
              <w:t>Oui</w:t>
            </w:r>
          </w:p>
        </w:tc>
        <w:tc>
          <w:tcPr>
            <w:tcW w:w="1440" w:type="dxa"/>
          </w:tcPr>
          <w:p w14:paraId="334963B4" w14:textId="77777777" w:rsidR="00E1537F" w:rsidRPr="00884B4D" w:rsidRDefault="00E1537F" w:rsidP="00740E3D">
            <w:pPr>
              <w:spacing w:before="0" w:after="0"/>
              <w:ind w:firstLine="0"/>
            </w:pPr>
            <w:r w:rsidRPr="00884B4D">
              <w:t>0.15</w:t>
            </w:r>
          </w:p>
        </w:tc>
        <w:tc>
          <w:tcPr>
            <w:tcW w:w="1440" w:type="dxa"/>
          </w:tcPr>
          <w:p w14:paraId="2182B5C7" w14:textId="77777777" w:rsidR="00E1537F" w:rsidRPr="00884B4D" w:rsidRDefault="00E1537F" w:rsidP="00740E3D">
            <w:pPr>
              <w:spacing w:before="0" w:after="0"/>
              <w:ind w:firstLine="0"/>
            </w:pPr>
            <w:r w:rsidRPr="00884B4D">
              <w:t>1</w:t>
            </w:r>
          </w:p>
        </w:tc>
      </w:tr>
      <w:tr w:rsidR="00E1537F" w:rsidRPr="00884B4D" w14:paraId="7ADE711B" w14:textId="77777777" w:rsidTr="00740E3D">
        <w:trPr>
          <w:jc w:val="center"/>
        </w:trPr>
        <w:tc>
          <w:tcPr>
            <w:tcW w:w="2155" w:type="dxa"/>
          </w:tcPr>
          <w:p w14:paraId="24C0F80D" w14:textId="77777777" w:rsidR="00E1537F" w:rsidRPr="00884B4D" w:rsidRDefault="00E1537F" w:rsidP="00740E3D">
            <w:pPr>
              <w:spacing w:before="0" w:after="0"/>
              <w:ind w:firstLine="0"/>
            </w:pPr>
            <w:r w:rsidRPr="00884B4D">
              <w:t>Etat_vehic</w:t>
            </w:r>
          </w:p>
        </w:tc>
        <w:tc>
          <w:tcPr>
            <w:tcW w:w="1440" w:type="dxa"/>
          </w:tcPr>
          <w:p w14:paraId="19F8BF66" w14:textId="77777777" w:rsidR="00E1537F" w:rsidRPr="00884B4D" w:rsidRDefault="00E1537F" w:rsidP="00740E3D">
            <w:pPr>
              <w:spacing w:before="0" w:after="0"/>
              <w:ind w:firstLine="0"/>
            </w:pPr>
            <w:r w:rsidRPr="00884B4D">
              <w:t>2/5 = 0.4</w:t>
            </w:r>
          </w:p>
        </w:tc>
        <w:tc>
          <w:tcPr>
            <w:tcW w:w="1440" w:type="dxa"/>
          </w:tcPr>
          <w:p w14:paraId="76D37A20" w14:textId="77777777" w:rsidR="00E1537F" w:rsidRPr="00884B4D" w:rsidRDefault="00E1537F" w:rsidP="00740E3D">
            <w:pPr>
              <w:spacing w:before="0" w:after="0"/>
              <w:ind w:firstLine="0"/>
            </w:pPr>
            <w:r w:rsidRPr="00884B4D">
              <w:t>Oui</w:t>
            </w:r>
          </w:p>
        </w:tc>
        <w:tc>
          <w:tcPr>
            <w:tcW w:w="1440" w:type="dxa"/>
          </w:tcPr>
          <w:p w14:paraId="2A01282B" w14:textId="77777777" w:rsidR="00E1537F" w:rsidRPr="00884B4D" w:rsidRDefault="00E1537F" w:rsidP="00740E3D">
            <w:pPr>
              <w:spacing w:before="0" w:after="0"/>
              <w:ind w:firstLine="0"/>
            </w:pPr>
            <w:r w:rsidRPr="00884B4D">
              <w:t>0.1</w:t>
            </w:r>
          </w:p>
        </w:tc>
        <w:tc>
          <w:tcPr>
            <w:tcW w:w="1440" w:type="dxa"/>
          </w:tcPr>
          <w:p w14:paraId="096ECDEB" w14:textId="77777777" w:rsidR="00E1537F" w:rsidRPr="00884B4D" w:rsidRDefault="00E1537F" w:rsidP="00740E3D">
            <w:pPr>
              <w:spacing w:before="0" w:after="0"/>
              <w:ind w:firstLine="0"/>
            </w:pPr>
            <w:r w:rsidRPr="00884B4D">
              <w:t>2</w:t>
            </w:r>
          </w:p>
        </w:tc>
      </w:tr>
      <w:tr w:rsidR="00E1537F" w:rsidRPr="00884B4D" w14:paraId="24EE9EEE" w14:textId="77777777" w:rsidTr="00740E3D">
        <w:trPr>
          <w:jc w:val="center"/>
        </w:trPr>
        <w:tc>
          <w:tcPr>
            <w:tcW w:w="2155" w:type="dxa"/>
          </w:tcPr>
          <w:p w14:paraId="42A6169D" w14:textId="77777777" w:rsidR="00E1537F" w:rsidRPr="00884B4D" w:rsidRDefault="00E1537F" w:rsidP="00740E3D">
            <w:pPr>
              <w:spacing w:before="0" w:after="0"/>
              <w:ind w:firstLine="0"/>
            </w:pPr>
            <w:r w:rsidRPr="00884B4D">
              <w:t>Nb_acc</w:t>
            </w:r>
          </w:p>
        </w:tc>
        <w:tc>
          <w:tcPr>
            <w:tcW w:w="1440" w:type="dxa"/>
          </w:tcPr>
          <w:p w14:paraId="78BE5DF9" w14:textId="77777777" w:rsidR="00E1537F" w:rsidRPr="00884B4D" w:rsidRDefault="00E1537F" w:rsidP="00740E3D">
            <w:pPr>
              <w:spacing w:before="0" w:after="0"/>
              <w:ind w:firstLine="0"/>
            </w:pPr>
            <w:r w:rsidRPr="00884B4D">
              <w:t>3/5 = 0.6</w:t>
            </w:r>
          </w:p>
        </w:tc>
        <w:tc>
          <w:tcPr>
            <w:tcW w:w="1440" w:type="dxa"/>
          </w:tcPr>
          <w:p w14:paraId="3A280A99" w14:textId="77777777" w:rsidR="00E1537F" w:rsidRPr="00884B4D" w:rsidRDefault="00E1537F" w:rsidP="00740E3D">
            <w:pPr>
              <w:spacing w:before="0" w:after="0"/>
              <w:ind w:firstLine="0"/>
            </w:pPr>
            <w:r w:rsidRPr="00884B4D">
              <w:t>Oui</w:t>
            </w:r>
          </w:p>
        </w:tc>
        <w:tc>
          <w:tcPr>
            <w:tcW w:w="1440" w:type="dxa"/>
          </w:tcPr>
          <w:p w14:paraId="2D2B7436" w14:textId="77777777" w:rsidR="00E1537F" w:rsidRPr="00884B4D" w:rsidRDefault="00E1537F" w:rsidP="00740E3D">
            <w:pPr>
              <w:spacing w:before="0" w:after="0"/>
              <w:ind w:firstLine="0"/>
            </w:pPr>
            <w:r w:rsidRPr="00884B4D">
              <w:t>0.15</w:t>
            </w:r>
          </w:p>
        </w:tc>
        <w:tc>
          <w:tcPr>
            <w:tcW w:w="1440" w:type="dxa"/>
          </w:tcPr>
          <w:p w14:paraId="77161348" w14:textId="77777777" w:rsidR="00E1537F" w:rsidRPr="00884B4D" w:rsidRDefault="00E1537F" w:rsidP="00740E3D">
            <w:pPr>
              <w:spacing w:before="0" w:after="0"/>
              <w:ind w:firstLine="0"/>
            </w:pPr>
            <w:r w:rsidRPr="00884B4D">
              <w:t>3</w:t>
            </w:r>
          </w:p>
        </w:tc>
      </w:tr>
      <w:tr w:rsidR="00E1537F" w:rsidRPr="00884B4D" w14:paraId="2E7EB737" w14:textId="77777777" w:rsidTr="00740E3D">
        <w:trPr>
          <w:jc w:val="center"/>
        </w:trPr>
        <w:tc>
          <w:tcPr>
            <w:tcW w:w="2155" w:type="dxa"/>
          </w:tcPr>
          <w:p w14:paraId="7153C7FB" w14:textId="77777777" w:rsidR="00E1537F" w:rsidRPr="00884B4D" w:rsidRDefault="00E1537F" w:rsidP="00740E3D">
            <w:pPr>
              <w:spacing w:before="0" w:after="0"/>
              <w:ind w:firstLine="0"/>
            </w:pPr>
            <w:r w:rsidRPr="00884B4D">
              <w:t>Cat_vehic</w:t>
            </w:r>
          </w:p>
        </w:tc>
        <w:tc>
          <w:tcPr>
            <w:tcW w:w="1440" w:type="dxa"/>
          </w:tcPr>
          <w:p w14:paraId="362BD8E0" w14:textId="77777777" w:rsidR="00E1537F" w:rsidRPr="00884B4D" w:rsidRDefault="00E1537F" w:rsidP="00740E3D">
            <w:pPr>
              <w:spacing w:before="0" w:after="0"/>
              <w:ind w:firstLine="0"/>
            </w:pPr>
            <w:r w:rsidRPr="00884B4D">
              <w:t>3/5 = 0.6</w:t>
            </w:r>
          </w:p>
        </w:tc>
        <w:tc>
          <w:tcPr>
            <w:tcW w:w="1440" w:type="dxa"/>
          </w:tcPr>
          <w:p w14:paraId="4B2BEA68" w14:textId="77777777" w:rsidR="00E1537F" w:rsidRPr="00884B4D" w:rsidRDefault="00E1537F" w:rsidP="00740E3D">
            <w:pPr>
              <w:spacing w:before="0" w:after="0"/>
              <w:ind w:firstLine="0"/>
            </w:pPr>
            <w:r w:rsidRPr="00884B4D">
              <w:t>Oui</w:t>
            </w:r>
          </w:p>
        </w:tc>
        <w:tc>
          <w:tcPr>
            <w:tcW w:w="1440" w:type="dxa"/>
          </w:tcPr>
          <w:p w14:paraId="6ECC7A3C" w14:textId="77777777" w:rsidR="00E1537F" w:rsidRPr="00884B4D" w:rsidRDefault="00E1537F" w:rsidP="00740E3D">
            <w:pPr>
              <w:spacing w:before="0" w:after="0"/>
              <w:ind w:firstLine="0"/>
            </w:pPr>
            <w:r w:rsidRPr="00884B4D">
              <w:t>0.1</w:t>
            </w:r>
          </w:p>
        </w:tc>
        <w:tc>
          <w:tcPr>
            <w:tcW w:w="1440" w:type="dxa"/>
          </w:tcPr>
          <w:p w14:paraId="357A4390" w14:textId="77777777" w:rsidR="00E1537F" w:rsidRPr="00884B4D" w:rsidRDefault="00E1537F" w:rsidP="00740E3D">
            <w:pPr>
              <w:spacing w:before="0" w:after="0"/>
              <w:ind w:firstLine="0"/>
            </w:pPr>
            <w:r w:rsidRPr="00884B4D">
              <w:t>4</w:t>
            </w:r>
          </w:p>
        </w:tc>
      </w:tr>
      <w:tr w:rsidR="00E1537F" w:rsidRPr="00884B4D" w14:paraId="4A935C53" w14:textId="77777777" w:rsidTr="00740E3D">
        <w:trPr>
          <w:jc w:val="center"/>
        </w:trPr>
        <w:tc>
          <w:tcPr>
            <w:tcW w:w="2155" w:type="dxa"/>
          </w:tcPr>
          <w:p w14:paraId="4E4792E5" w14:textId="77777777" w:rsidR="00E1537F" w:rsidRPr="00884B4D" w:rsidRDefault="00E1537F" w:rsidP="00740E3D">
            <w:pPr>
              <w:spacing w:before="0" w:after="0"/>
              <w:ind w:firstLine="0"/>
            </w:pPr>
            <w:r w:rsidRPr="00884B4D">
              <w:t>Commune</w:t>
            </w:r>
          </w:p>
        </w:tc>
        <w:tc>
          <w:tcPr>
            <w:tcW w:w="1440" w:type="dxa"/>
          </w:tcPr>
          <w:p w14:paraId="2ADB33D5" w14:textId="77777777" w:rsidR="00E1537F" w:rsidRPr="00884B4D" w:rsidRDefault="00E1537F" w:rsidP="00740E3D">
            <w:pPr>
              <w:spacing w:before="0" w:after="0"/>
              <w:ind w:firstLine="0"/>
            </w:pPr>
            <w:r w:rsidRPr="00884B4D">
              <w:t>1/5 = 0.2</w:t>
            </w:r>
          </w:p>
        </w:tc>
        <w:tc>
          <w:tcPr>
            <w:tcW w:w="1440" w:type="dxa"/>
          </w:tcPr>
          <w:p w14:paraId="366047A6" w14:textId="77777777" w:rsidR="00E1537F" w:rsidRPr="00884B4D" w:rsidRDefault="00E1537F" w:rsidP="00740E3D">
            <w:pPr>
              <w:spacing w:before="0" w:after="0"/>
              <w:ind w:firstLine="0"/>
            </w:pPr>
            <w:r w:rsidRPr="00884B4D">
              <w:t>Oui</w:t>
            </w:r>
          </w:p>
        </w:tc>
        <w:tc>
          <w:tcPr>
            <w:tcW w:w="1440" w:type="dxa"/>
          </w:tcPr>
          <w:p w14:paraId="26A979E8" w14:textId="77777777" w:rsidR="00E1537F" w:rsidRPr="00884B4D" w:rsidRDefault="00E1537F" w:rsidP="00740E3D">
            <w:pPr>
              <w:spacing w:before="0" w:after="0"/>
              <w:ind w:firstLine="0"/>
            </w:pPr>
            <w:r w:rsidRPr="00884B4D">
              <w:t>0.05</w:t>
            </w:r>
          </w:p>
        </w:tc>
        <w:tc>
          <w:tcPr>
            <w:tcW w:w="1440" w:type="dxa"/>
          </w:tcPr>
          <w:p w14:paraId="4EB68183" w14:textId="77777777" w:rsidR="00E1537F" w:rsidRPr="00884B4D" w:rsidRDefault="00E1537F" w:rsidP="00740E3D">
            <w:pPr>
              <w:spacing w:before="0" w:after="0"/>
              <w:ind w:firstLine="0"/>
            </w:pPr>
            <w:r w:rsidRPr="00884B4D">
              <w:t>5</w:t>
            </w:r>
          </w:p>
        </w:tc>
      </w:tr>
      <w:tr w:rsidR="00E1537F" w:rsidRPr="00884B4D" w14:paraId="456D1305" w14:textId="77777777" w:rsidTr="00740E3D">
        <w:trPr>
          <w:jc w:val="center"/>
        </w:trPr>
        <w:tc>
          <w:tcPr>
            <w:tcW w:w="2155" w:type="dxa"/>
          </w:tcPr>
          <w:p w14:paraId="1249BEE9" w14:textId="77777777" w:rsidR="00E1537F" w:rsidRPr="00884B4D" w:rsidRDefault="00E1537F" w:rsidP="00740E3D">
            <w:pPr>
              <w:spacing w:before="0" w:after="0"/>
              <w:ind w:firstLine="0"/>
            </w:pPr>
            <w:r w:rsidRPr="00884B4D">
              <w:t>Section_route</w:t>
            </w:r>
          </w:p>
        </w:tc>
        <w:tc>
          <w:tcPr>
            <w:tcW w:w="1440" w:type="dxa"/>
          </w:tcPr>
          <w:p w14:paraId="322DB38F" w14:textId="77777777" w:rsidR="00E1537F" w:rsidRPr="00884B4D" w:rsidRDefault="00E1537F" w:rsidP="00740E3D">
            <w:pPr>
              <w:spacing w:before="0" w:after="0"/>
              <w:ind w:firstLine="0"/>
            </w:pPr>
            <w:r w:rsidRPr="00884B4D">
              <w:t>1/5 = 0.2</w:t>
            </w:r>
          </w:p>
        </w:tc>
        <w:tc>
          <w:tcPr>
            <w:tcW w:w="1440" w:type="dxa"/>
          </w:tcPr>
          <w:p w14:paraId="1E4E304B" w14:textId="77777777" w:rsidR="00E1537F" w:rsidRPr="00884B4D" w:rsidRDefault="00E1537F" w:rsidP="00740E3D">
            <w:pPr>
              <w:spacing w:before="0" w:after="0"/>
              <w:ind w:firstLine="0"/>
            </w:pPr>
            <w:r w:rsidRPr="00884B4D">
              <w:t>Non</w:t>
            </w:r>
          </w:p>
        </w:tc>
        <w:tc>
          <w:tcPr>
            <w:tcW w:w="1440" w:type="dxa"/>
          </w:tcPr>
          <w:p w14:paraId="389F81B1" w14:textId="77777777" w:rsidR="00E1537F" w:rsidRPr="00884B4D" w:rsidRDefault="00E1537F" w:rsidP="00740E3D">
            <w:pPr>
              <w:spacing w:before="0" w:after="0"/>
              <w:ind w:firstLine="0"/>
              <w:jc w:val="center"/>
            </w:pPr>
            <w:r w:rsidRPr="00884B4D">
              <w:t>-</w:t>
            </w:r>
          </w:p>
        </w:tc>
        <w:tc>
          <w:tcPr>
            <w:tcW w:w="1440" w:type="dxa"/>
          </w:tcPr>
          <w:p w14:paraId="5A3F31F9" w14:textId="77777777" w:rsidR="00E1537F" w:rsidRPr="00884B4D" w:rsidRDefault="00E1537F" w:rsidP="00740E3D">
            <w:pPr>
              <w:spacing w:before="0" w:after="0"/>
              <w:ind w:firstLine="0"/>
              <w:jc w:val="center"/>
            </w:pPr>
            <w:r w:rsidRPr="00884B4D">
              <w:t>-</w:t>
            </w:r>
          </w:p>
        </w:tc>
      </w:tr>
    </w:tbl>
    <w:p w14:paraId="047F806F" w14:textId="15C0D1D3" w:rsidR="00E1537F" w:rsidRPr="009F5016" w:rsidRDefault="00122B8E" w:rsidP="009F5016">
      <w:pPr>
        <w:jc w:val="center"/>
        <w:rPr>
          <w:rFonts w:ascii="Times New Roman" w:eastAsia="DengXian" w:hAnsi="Times New Roman" w:cs="Times New Roman"/>
          <w:b/>
          <w:i/>
          <w:iCs/>
          <w:lang w:eastAsia="zh-CN"/>
        </w:rPr>
      </w:pPr>
      <w:bookmarkStart w:id="248" w:name="_Toc11862166"/>
      <w:r w:rsidRPr="009F5016">
        <w:rPr>
          <w:b/>
          <w:bCs/>
          <w:i/>
          <w:iCs/>
        </w:rPr>
        <w:t xml:space="preserve">Tableau 4. </w:t>
      </w:r>
      <w:r w:rsidRPr="009F5016">
        <w:rPr>
          <w:b/>
          <w:bCs/>
          <w:i/>
          <w:iCs/>
        </w:rPr>
        <w:fldChar w:fldCharType="begin"/>
      </w:r>
      <w:r w:rsidRPr="009F5016">
        <w:rPr>
          <w:b/>
          <w:bCs/>
          <w:i/>
          <w:iCs/>
        </w:rPr>
        <w:instrText xml:space="preserve"> SEQ Tableau_4. \* ARABIC </w:instrText>
      </w:r>
      <w:r w:rsidRPr="009F5016">
        <w:rPr>
          <w:b/>
          <w:bCs/>
          <w:i/>
          <w:iCs/>
        </w:rPr>
        <w:fldChar w:fldCharType="separate"/>
      </w:r>
      <w:r w:rsidR="00931C8C">
        <w:rPr>
          <w:b/>
          <w:bCs/>
          <w:i/>
          <w:iCs/>
          <w:noProof/>
        </w:rPr>
        <w:t>7</w:t>
      </w:r>
      <w:r w:rsidRPr="009F5016">
        <w:rPr>
          <w:b/>
          <w:bCs/>
          <w:i/>
          <w:iCs/>
        </w:rPr>
        <w:fldChar w:fldCharType="end"/>
      </w:r>
      <w:r w:rsidRPr="009F5016">
        <w:rPr>
          <w:i/>
          <w:iCs/>
        </w:rPr>
        <w:t xml:space="preserve"> Calcul du score du domaine 2.</w:t>
      </w:r>
      <w:bookmarkEnd w:id="248"/>
    </w:p>
    <w:p w14:paraId="2A6EDF18" w14:textId="77777777" w:rsidR="00E1537F" w:rsidRPr="00884B4D" w:rsidRDefault="00E1537F" w:rsidP="00E1537F">
      <w:pPr>
        <w:spacing w:after="0"/>
        <w:ind w:firstLine="0"/>
      </w:pPr>
      <w:r w:rsidRPr="00884B4D">
        <w:t>Tab_score [2] =5</w:t>
      </w:r>
    </w:p>
    <w:p w14:paraId="7A715B1B" w14:textId="77777777" w:rsidR="00E1537F" w:rsidRPr="00884B4D" w:rsidRDefault="00E1537F" w:rsidP="00E1537F">
      <w:pPr>
        <w:spacing w:before="0" w:after="0" w:line="360" w:lineRule="auto"/>
        <w:ind w:firstLine="0"/>
      </w:pPr>
      <w:r w:rsidRPr="00884B4D">
        <w:t xml:space="preserve">Pour le déroulement de cet exemple nous allons fixer le seuil2 a </w:t>
      </w:r>
      <m:oMath>
        <m:f>
          <m:fPr>
            <m:ctrlPr>
              <w:rPr>
                <w:rFonts w:ascii="Cambria Math" w:hAnsi="Cambria Math"/>
                <w:i/>
              </w:rPr>
            </m:ctrlPr>
          </m:fPr>
          <m:num>
            <m:r>
              <m:rPr>
                <m:sty m:val="p"/>
              </m:rPr>
              <w:rPr>
                <w:rFonts w:ascii="Cambria Math" w:hAnsi="Cambria Math"/>
              </w:rPr>
              <m:t>max(Tab_score)</m:t>
            </m:r>
          </m:num>
          <m:den>
            <m:r>
              <w:rPr>
                <w:rFonts w:ascii="Cambria Math" w:hAnsi="Cambria Math"/>
              </w:rPr>
              <m:t>2</m:t>
            </m:r>
          </m:den>
        </m:f>
      </m:oMath>
      <w:r w:rsidRPr="00884B4D">
        <w:t xml:space="preserve"> qui est égal à </w:t>
      </w:r>
      <m:oMath>
        <m:f>
          <m:fPr>
            <m:ctrlPr>
              <w:rPr>
                <w:rFonts w:ascii="Cambria Math" w:hAnsi="Cambria Math"/>
                <w:i/>
              </w:rPr>
            </m:ctrlPr>
          </m:fPr>
          <m:num>
            <m:r>
              <m:rPr>
                <m:sty m:val="p"/>
              </m:rPr>
              <w:rPr>
                <w:rFonts w:ascii="Cambria Math" w:hAnsi="Cambria Math"/>
              </w:rPr>
              <m:t>5</m:t>
            </m:r>
          </m:num>
          <m:den>
            <m:r>
              <w:rPr>
                <w:rFonts w:ascii="Cambria Math" w:hAnsi="Cambria Math"/>
              </w:rPr>
              <m:t>2</m:t>
            </m:r>
          </m:den>
        </m:f>
      </m:oMath>
      <w:r w:rsidRPr="00884B4D">
        <w:t>.</w:t>
      </w:r>
    </w:p>
    <w:tbl>
      <w:tblPr>
        <w:tblStyle w:val="TableGrid"/>
        <w:tblW w:w="0" w:type="auto"/>
        <w:jc w:val="center"/>
        <w:tblLook w:val="04A0" w:firstRow="1" w:lastRow="0" w:firstColumn="1" w:lastColumn="0" w:noHBand="0" w:noVBand="1"/>
      </w:tblPr>
      <w:tblGrid>
        <w:gridCol w:w="1555"/>
        <w:gridCol w:w="1701"/>
        <w:gridCol w:w="1417"/>
      </w:tblGrid>
      <w:tr w:rsidR="00E1537F" w:rsidRPr="00884B4D" w14:paraId="691F4214" w14:textId="77777777" w:rsidTr="00740E3D">
        <w:trPr>
          <w:jc w:val="center"/>
        </w:trPr>
        <w:tc>
          <w:tcPr>
            <w:tcW w:w="1555" w:type="dxa"/>
          </w:tcPr>
          <w:p w14:paraId="69C10E45" w14:textId="77777777" w:rsidR="00E1537F" w:rsidRPr="00884B4D" w:rsidRDefault="00E1537F" w:rsidP="00EA3FE9">
            <w:pPr>
              <w:spacing w:before="0" w:after="0"/>
              <w:ind w:firstLine="0"/>
              <w:rPr>
                <w:b/>
              </w:rPr>
            </w:pPr>
            <w:r w:rsidRPr="00884B4D">
              <w:rPr>
                <w:b/>
              </w:rPr>
              <w:t>DI</w:t>
            </w:r>
          </w:p>
        </w:tc>
        <w:tc>
          <w:tcPr>
            <w:tcW w:w="1701" w:type="dxa"/>
          </w:tcPr>
          <w:p w14:paraId="2E4D69D3" w14:textId="77777777" w:rsidR="00E1537F" w:rsidRPr="00884B4D" w:rsidRDefault="00E1537F" w:rsidP="00EA3FE9">
            <w:pPr>
              <w:spacing w:before="0" w:after="0"/>
              <w:ind w:firstLine="0"/>
              <w:rPr>
                <w:b/>
              </w:rPr>
            </w:pPr>
            <w:r w:rsidRPr="00884B4D">
              <w:rPr>
                <w:b/>
              </w:rPr>
              <w:t>Score</w:t>
            </w:r>
          </w:p>
        </w:tc>
        <w:tc>
          <w:tcPr>
            <w:tcW w:w="1417" w:type="dxa"/>
          </w:tcPr>
          <w:p w14:paraId="6AE187AF" w14:textId="77777777" w:rsidR="00E1537F" w:rsidRPr="00884B4D" w:rsidRDefault="00E1537F" w:rsidP="00EA3FE9">
            <w:pPr>
              <w:spacing w:before="0" w:after="0"/>
              <w:ind w:firstLine="0"/>
              <w:rPr>
                <w:b/>
              </w:rPr>
            </w:pPr>
            <w:r w:rsidRPr="00884B4D">
              <w:rPr>
                <w:b/>
              </w:rPr>
              <w:t>Retenir DI</w:t>
            </w:r>
          </w:p>
        </w:tc>
      </w:tr>
      <w:tr w:rsidR="00E1537F" w:rsidRPr="00884B4D" w14:paraId="409B4CD3" w14:textId="77777777" w:rsidTr="00740E3D">
        <w:trPr>
          <w:jc w:val="center"/>
        </w:trPr>
        <w:tc>
          <w:tcPr>
            <w:tcW w:w="1555" w:type="dxa"/>
          </w:tcPr>
          <w:p w14:paraId="6F36DCB1" w14:textId="77777777" w:rsidR="00E1537F" w:rsidRPr="00884B4D" w:rsidRDefault="00E1537F" w:rsidP="00EA3FE9">
            <w:pPr>
              <w:spacing w:before="0" w:after="0"/>
              <w:ind w:firstLine="0"/>
            </w:pPr>
            <w:r w:rsidRPr="00884B4D">
              <w:t>1</w:t>
            </w:r>
          </w:p>
        </w:tc>
        <w:tc>
          <w:tcPr>
            <w:tcW w:w="1701" w:type="dxa"/>
          </w:tcPr>
          <w:p w14:paraId="26BD73EE" w14:textId="77777777" w:rsidR="00E1537F" w:rsidRPr="00884B4D" w:rsidRDefault="00E1537F" w:rsidP="00EA3FE9">
            <w:pPr>
              <w:spacing w:before="0" w:after="0"/>
              <w:ind w:firstLine="0"/>
            </w:pPr>
            <w:r w:rsidRPr="00884B4D">
              <w:t>2</w:t>
            </w:r>
            <m:oMath>
              <m:r>
                <w:rPr>
                  <w:rFonts w:ascii="Cambria Math" w:hAnsi="Cambria Math"/>
                </w:rPr>
                <m:t>&lt;</m:t>
              </m:r>
            </m:oMath>
            <w:r w:rsidRPr="00884B4D">
              <w:t>5/2</w:t>
            </w:r>
          </w:p>
        </w:tc>
        <w:tc>
          <w:tcPr>
            <w:tcW w:w="1417" w:type="dxa"/>
          </w:tcPr>
          <w:p w14:paraId="4D152E3A" w14:textId="77777777" w:rsidR="00E1537F" w:rsidRPr="00884B4D" w:rsidRDefault="00E1537F" w:rsidP="00EA3FE9">
            <w:pPr>
              <w:spacing w:before="0" w:after="0"/>
              <w:ind w:firstLine="0"/>
            </w:pPr>
            <w:r w:rsidRPr="00884B4D">
              <w:t>Non</w:t>
            </w:r>
          </w:p>
        </w:tc>
      </w:tr>
      <w:tr w:rsidR="00E1537F" w:rsidRPr="00884B4D" w14:paraId="5DB7CF97" w14:textId="77777777" w:rsidTr="00740E3D">
        <w:trPr>
          <w:jc w:val="center"/>
        </w:trPr>
        <w:tc>
          <w:tcPr>
            <w:tcW w:w="1555" w:type="dxa"/>
          </w:tcPr>
          <w:p w14:paraId="20DF07C1" w14:textId="77777777" w:rsidR="00E1537F" w:rsidRPr="00884B4D" w:rsidRDefault="00E1537F" w:rsidP="00EA3FE9">
            <w:pPr>
              <w:spacing w:before="0" w:after="0"/>
              <w:ind w:firstLine="0"/>
            </w:pPr>
            <w:r w:rsidRPr="00884B4D">
              <w:t>2</w:t>
            </w:r>
          </w:p>
        </w:tc>
        <w:tc>
          <w:tcPr>
            <w:tcW w:w="1701" w:type="dxa"/>
          </w:tcPr>
          <w:p w14:paraId="27394D6F" w14:textId="77777777" w:rsidR="00E1537F" w:rsidRPr="00884B4D" w:rsidRDefault="00E1537F" w:rsidP="00EA3FE9">
            <w:pPr>
              <w:spacing w:before="0" w:after="0"/>
              <w:ind w:firstLine="0"/>
            </w:pPr>
            <w:r w:rsidRPr="00884B4D">
              <w:t>5</w:t>
            </w:r>
            <m:oMath>
              <m:r>
                <w:rPr>
                  <w:rFonts w:ascii="Cambria Math" w:hAnsi="Cambria Math"/>
                </w:rPr>
                <m:t>&gt;</m:t>
              </m:r>
            </m:oMath>
            <w:r w:rsidRPr="00884B4D">
              <w:t>5/2</w:t>
            </w:r>
          </w:p>
        </w:tc>
        <w:tc>
          <w:tcPr>
            <w:tcW w:w="1417" w:type="dxa"/>
          </w:tcPr>
          <w:p w14:paraId="5C5C5864" w14:textId="77777777" w:rsidR="00E1537F" w:rsidRPr="00884B4D" w:rsidRDefault="00E1537F" w:rsidP="00EA3FE9">
            <w:pPr>
              <w:spacing w:before="0" w:after="0"/>
              <w:ind w:firstLine="0"/>
            </w:pPr>
            <w:r w:rsidRPr="00884B4D">
              <w:t>Oui</w:t>
            </w:r>
          </w:p>
        </w:tc>
      </w:tr>
    </w:tbl>
    <w:p w14:paraId="6FA3B6D5" w14:textId="55EC08E7" w:rsidR="00E1537F" w:rsidRPr="00863026" w:rsidRDefault="00122B8E" w:rsidP="00863026">
      <w:pPr>
        <w:ind w:firstLine="0"/>
        <w:jc w:val="center"/>
        <w:rPr>
          <w:rFonts w:ascii="Times New Roman" w:eastAsia="DengXian" w:hAnsi="Times New Roman" w:cs="Times New Roman"/>
          <w:i/>
          <w:iCs/>
          <w:lang w:eastAsia="zh-CN"/>
        </w:rPr>
      </w:pPr>
      <w:bookmarkStart w:id="249" w:name="_Toc11862167"/>
      <w:r w:rsidRPr="00654EB7">
        <w:rPr>
          <w:b/>
          <w:bCs/>
          <w:i/>
          <w:iCs/>
        </w:rPr>
        <w:t xml:space="preserve">Tableau 4. </w:t>
      </w:r>
      <w:r w:rsidRPr="00654EB7">
        <w:rPr>
          <w:b/>
          <w:bCs/>
          <w:i/>
          <w:iCs/>
        </w:rPr>
        <w:fldChar w:fldCharType="begin"/>
      </w:r>
      <w:r w:rsidRPr="00654EB7">
        <w:rPr>
          <w:b/>
          <w:bCs/>
          <w:i/>
          <w:iCs/>
        </w:rPr>
        <w:instrText xml:space="preserve"> SEQ Tableau_4. \* ARABIC </w:instrText>
      </w:r>
      <w:r w:rsidRPr="00654EB7">
        <w:rPr>
          <w:b/>
          <w:bCs/>
          <w:i/>
          <w:iCs/>
        </w:rPr>
        <w:fldChar w:fldCharType="separate"/>
      </w:r>
      <w:r w:rsidR="00931C8C">
        <w:rPr>
          <w:b/>
          <w:bCs/>
          <w:i/>
          <w:iCs/>
          <w:noProof/>
        </w:rPr>
        <w:t>8</w:t>
      </w:r>
      <w:r w:rsidRPr="00654EB7">
        <w:rPr>
          <w:b/>
          <w:bCs/>
          <w:i/>
          <w:iCs/>
        </w:rPr>
        <w:fldChar w:fldCharType="end"/>
      </w:r>
      <w:r w:rsidRPr="00863026">
        <w:rPr>
          <w:i/>
          <w:iCs/>
        </w:rPr>
        <w:t xml:space="preserve"> extraction des domaines à retenir</w:t>
      </w:r>
      <w:bookmarkEnd w:id="249"/>
    </w:p>
    <w:p w14:paraId="76AA078E" w14:textId="77777777" w:rsidR="00E1537F" w:rsidRPr="00884B4D" w:rsidRDefault="00E1537F" w:rsidP="00E1537F">
      <w:pPr>
        <w:ind w:firstLine="0"/>
        <w:rPr>
          <w:color w:val="000000" w:themeColor="text1"/>
        </w:rPr>
      </w:pPr>
      <w:r w:rsidRPr="00884B4D">
        <w:lastRenderedPageBreak/>
        <w:t>tab_domaine=</w:t>
      </w:r>
      <w:r w:rsidRPr="00884B4D">
        <w:rPr>
          <w:color w:val="000000" w:themeColor="text1"/>
        </w:rPr>
        <w:t xml:space="preserve"> [P1= {DI</w:t>
      </w:r>
      <w:r w:rsidRPr="00884B4D">
        <w:rPr>
          <w:color w:val="000000" w:themeColor="text1"/>
          <w:vertAlign w:val="subscript"/>
        </w:rPr>
        <w:t>2</w:t>
      </w:r>
      <w:r w:rsidRPr="00884B4D">
        <w:rPr>
          <w:color w:val="000000" w:themeColor="text1"/>
        </w:rPr>
        <w:t>}]</w:t>
      </w:r>
    </w:p>
    <w:p w14:paraId="7826E8E3" w14:textId="32B11CA1" w:rsidR="00E1537F" w:rsidRDefault="00E1537F" w:rsidP="00EE4448">
      <w:pPr>
        <w:spacing w:before="0" w:after="0"/>
        <w:ind w:firstLine="0"/>
        <w:rPr>
          <w:ins w:id="250" w:author="hp" w:date="2019-06-03T14:31:00Z"/>
        </w:rPr>
      </w:pPr>
      <w:r w:rsidRPr="00884B4D">
        <w:rPr>
          <w:color w:val="000000" w:themeColor="text1"/>
        </w:rPr>
        <w:t xml:space="preserve">Nous concluons que le domaine d’intérêt du profil P1 est : </w:t>
      </w:r>
      <w:r w:rsidRPr="00884B4D">
        <w:t>« Les accidents liés aux véhicules ».</w:t>
      </w:r>
    </w:p>
    <w:p w14:paraId="07C13DFC" w14:textId="77777777" w:rsidR="00E1537F" w:rsidRPr="00884B4D" w:rsidRDefault="00E1537F" w:rsidP="00B74FBC">
      <w:pPr>
        <w:rPr>
          <w:ins w:id="251" w:author="hp" w:date="2019-06-03T14:34:00Z"/>
        </w:rPr>
      </w:pPr>
      <w:r>
        <w:t>Les deux derniers modules de notre système de personnalisation permettent respectivement d’exploiter le profil P1 pour permettre à chacun de ses utilisateurs d’accéder</w:t>
      </w:r>
      <w:r w:rsidRPr="00884B4D">
        <w:rPr>
          <w:rFonts w:ascii="Times New Roman" w:hAnsi="Times New Roman" w:cs="Times New Roman"/>
          <w:szCs w:val="23"/>
        </w:rPr>
        <w:t xml:space="preserve"> directement aux vues matérialisées qui correspondent au domaine DI</w:t>
      </w:r>
      <w:r w:rsidRPr="00884B4D">
        <w:rPr>
          <w:rFonts w:ascii="Times New Roman" w:hAnsi="Times New Roman" w:cs="Times New Roman"/>
          <w:szCs w:val="23"/>
          <w:vertAlign w:val="subscript"/>
        </w:rPr>
        <w:t>2</w:t>
      </w:r>
      <w:r>
        <w:rPr>
          <w:rFonts w:ascii="Times New Roman" w:hAnsi="Times New Roman" w:cs="Times New Roman"/>
          <w:szCs w:val="23"/>
        </w:rPr>
        <w:t xml:space="preserve"> et </w:t>
      </w:r>
      <w:r>
        <w:t xml:space="preserve">de </w:t>
      </w:r>
      <w:r w:rsidRPr="00884B4D">
        <w:t>détecter les éventuelles évolutions des centres d’intérêt du profil P1 et la variation de son besoin en information au cours du temps</w:t>
      </w:r>
      <w:r>
        <w:t>.</w:t>
      </w:r>
    </w:p>
    <w:p w14:paraId="1B73A738" w14:textId="1744AD76" w:rsidR="00E1537F" w:rsidRPr="00884B4D" w:rsidRDefault="00E1537F" w:rsidP="00E333D1">
      <w:pPr>
        <w:pStyle w:val="Heading1"/>
      </w:pPr>
      <w:bookmarkStart w:id="252" w:name="_Toc11850463"/>
      <w:r w:rsidRPr="00E333D1">
        <w:t>Conclusion</w:t>
      </w:r>
      <w:bookmarkEnd w:id="252"/>
      <w:r w:rsidRPr="00884B4D">
        <w:t xml:space="preserve"> </w:t>
      </w:r>
    </w:p>
    <w:p w14:paraId="3EE2CB70" w14:textId="77777777" w:rsidR="00E1537F" w:rsidRPr="00884B4D" w:rsidRDefault="00E1537F" w:rsidP="00E333D1">
      <w:r w:rsidRPr="00884B4D">
        <w:t xml:space="preserve">Le présent chapitre a été consacré à la conception de notre système décisionnel, que nous avons organisé en </w:t>
      </w:r>
      <w:r>
        <w:t>deux</w:t>
      </w:r>
      <w:r w:rsidRPr="00884B4D">
        <w:t xml:space="preserve"> phases. Dans la première phase nous avons présenté le schéma de la source ainsi que celui de l’entrepôt de données spatiales et dans la </w:t>
      </w:r>
      <w:r>
        <w:t>seconde</w:t>
      </w:r>
      <w:r w:rsidRPr="00884B4D">
        <w:t xml:space="preserve"> phase nous avons proposé une approche de personnalisation pour adapter l’EDS aux centres d’intérêt des différents profils de notre système. </w:t>
      </w:r>
    </w:p>
    <w:p w14:paraId="1DA35517" w14:textId="2B51B497" w:rsidR="00E1537F" w:rsidRDefault="00E1537F" w:rsidP="00E333D1">
      <w:r w:rsidRPr="00884B4D">
        <w:t>Dans le chapitre suivant nous allons décrire la phase de réalisation de notre système de personnalisation.</w:t>
      </w:r>
    </w:p>
    <w:p w14:paraId="7889C165" w14:textId="57CD36E7" w:rsidR="00DD4C7D" w:rsidRDefault="00DD4C7D" w:rsidP="00E1537F"/>
    <w:p w14:paraId="76C01574" w14:textId="420405AA" w:rsidR="00DD4C7D" w:rsidRDefault="00DD4C7D" w:rsidP="00E1537F"/>
    <w:p w14:paraId="2F5A34C8" w14:textId="32A7B752" w:rsidR="00DD4C7D" w:rsidRDefault="00DD4C7D" w:rsidP="00E1537F"/>
    <w:p w14:paraId="67309662" w14:textId="4E062663" w:rsidR="00DD4C7D" w:rsidRDefault="00DD4C7D" w:rsidP="00E1537F"/>
    <w:p w14:paraId="5CFB764F" w14:textId="35F6A671" w:rsidR="00DD4C7D" w:rsidRDefault="00DD4C7D" w:rsidP="00E1537F"/>
    <w:p w14:paraId="525C0C8D" w14:textId="305A4C59" w:rsidR="00DD4C7D" w:rsidRDefault="00DD4C7D" w:rsidP="00E1537F"/>
    <w:p w14:paraId="132FC4FB" w14:textId="715BF154" w:rsidR="00DD4C7D" w:rsidRDefault="00DD4C7D" w:rsidP="00E1537F"/>
    <w:p w14:paraId="6F461E8C" w14:textId="130CC867" w:rsidR="00ED5F44" w:rsidRDefault="00ED5F44" w:rsidP="00E1537F"/>
    <w:p w14:paraId="6C70D1EF" w14:textId="3F32B8B5" w:rsidR="00E333D1" w:rsidRDefault="00E333D1" w:rsidP="00E1537F"/>
    <w:p w14:paraId="17E4CD66" w14:textId="3FA88D22" w:rsidR="00E333D1" w:rsidRDefault="00E333D1" w:rsidP="00E1537F"/>
    <w:p w14:paraId="403B2B57" w14:textId="77777777" w:rsidR="00E333D1" w:rsidRDefault="00E333D1" w:rsidP="00E1537F"/>
    <w:p w14:paraId="0684A1EC" w14:textId="542BA4D7" w:rsidR="00DD4C7D" w:rsidRDefault="00DD4C7D" w:rsidP="00E1537F"/>
    <w:p w14:paraId="295FB8E7" w14:textId="77777777" w:rsidR="00A658C2" w:rsidRPr="00EE2728" w:rsidRDefault="00A658C2" w:rsidP="00E1537F"/>
    <w:p w14:paraId="6F408FFC" w14:textId="77777777" w:rsidR="00177B23" w:rsidRDefault="00177B23"/>
    <w:p w14:paraId="5CD7724B" w14:textId="6AE85CE4" w:rsidR="00177B23" w:rsidRDefault="00177B23">
      <w:pPr>
        <w:sectPr w:rsidR="00177B23" w:rsidSect="00542AF4">
          <w:headerReference w:type="default" r:id="rId72"/>
          <w:footerReference w:type="default" r:id="rId73"/>
          <w:type w:val="continuous"/>
          <w:pgSz w:w="11906" w:h="16838" w:code="9"/>
          <w:pgMar w:top="1440" w:right="1440" w:bottom="1440" w:left="1440" w:header="708" w:footer="708" w:gutter="0"/>
          <w:pgNumType w:start="40"/>
          <w:cols w:space="708"/>
          <w:titlePg/>
          <w:docGrid w:linePitch="360"/>
        </w:sectPr>
      </w:pPr>
    </w:p>
    <w:p w14:paraId="41009FDB" w14:textId="696946D9" w:rsidR="00A658C2" w:rsidRPr="00A143DB" w:rsidRDefault="00A658C2" w:rsidP="00A658C2">
      <w:pPr>
        <w:spacing w:line="209" w:lineRule="auto"/>
        <w:ind w:left="6066" w:right="-576" w:hanging="2016"/>
        <w:rPr>
          <w:rFonts w:ascii="Times New Roman" w:hAnsi="Times New Roman" w:cs="Times New Roman"/>
        </w:rPr>
      </w:pPr>
      <w:r w:rsidRPr="00E05834">
        <w:rPr>
          <w:rFonts w:ascii="Times New Roman" w:eastAsia="Times New Roman" w:hAnsi="Times New Roman" w:cs="Times New Roman"/>
          <w:b/>
          <w:noProof/>
          <w:sz w:val="372"/>
          <w:vertAlign w:val="subscript"/>
        </w:rPr>
        <w:lastRenderedPageBreak/>
        <w:drawing>
          <wp:anchor distT="0" distB="0" distL="114300" distR="114300" simplePos="0" relativeHeight="251728896" behindDoc="1" locked="0" layoutInCell="0" allowOverlap="1" wp14:anchorId="50017C2F" wp14:editId="775B5F9C">
            <wp:simplePos x="0" y="0"/>
            <wp:positionH relativeFrom="column">
              <wp:posOffset>4781550</wp:posOffset>
            </wp:positionH>
            <wp:positionV relativeFrom="paragraph">
              <wp:posOffset>508000</wp:posOffset>
            </wp:positionV>
            <wp:extent cx="1035685" cy="1155700"/>
            <wp:effectExtent l="0" t="0" r="0" b="635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53305"/>
                    <a:stretch/>
                  </pic:blipFill>
                  <pic:spPr bwMode="auto">
                    <a:xfrm>
                      <a:off x="0" y="0"/>
                      <a:ext cx="1035685" cy="115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5ECE">
        <w:rPr>
          <w:rFonts w:ascii="Palatino Linotype" w:eastAsia="Palatino Linotype" w:hAnsi="Palatino Linotype"/>
          <w:b/>
          <w:sz w:val="84"/>
          <w:szCs w:val="84"/>
        </w:rPr>
        <w:t>Chapitre</w:t>
      </w:r>
      <w:r>
        <w:rPr>
          <w:rFonts w:ascii="Times New Roman" w:eastAsia="Times New Roman" w:hAnsi="Times New Roman"/>
        </w:rPr>
        <w:t xml:space="preserve">     </w:t>
      </w:r>
      <w:r>
        <w:rPr>
          <w:rFonts w:ascii="Times New Roman" w:eastAsia="Times New Roman" w:hAnsi="Times New Roman"/>
          <w:b/>
          <w:sz w:val="260"/>
          <w:szCs w:val="10"/>
          <w:vertAlign w:val="subscript"/>
        </w:rPr>
        <w:t>V</w:t>
      </w:r>
    </w:p>
    <w:p w14:paraId="5BAEBAE4" w14:textId="1466FEB3" w:rsidR="00176898" w:rsidRPr="00723CB8" w:rsidRDefault="00176898" w:rsidP="00176898"/>
    <w:p w14:paraId="5944A19B" w14:textId="77777777" w:rsidR="00176898" w:rsidRPr="00723CB8" w:rsidRDefault="00176898" w:rsidP="00176898">
      <w:pPr>
        <w:tabs>
          <w:tab w:val="left" w:pos="2070"/>
        </w:tabs>
        <w:spacing w:line="240" w:lineRule="auto"/>
        <w:rPr>
          <w:rFonts w:ascii="Times New Roman" w:eastAsia="Times New Roman" w:hAnsi="Times New Roman"/>
        </w:rPr>
      </w:pPr>
    </w:p>
    <w:p w14:paraId="6F7E5D9F" w14:textId="5DDA9219" w:rsidR="00ED5F44" w:rsidRPr="00ED5F44" w:rsidRDefault="00176898" w:rsidP="00926D71">
      <w:pPr>
        <w:pBdr>
          <w:top w:val="single" w:sz="24" w:space="1" w:color="auto"/>
          <w:bottom w:val="single" w:sz="24" w:space="1" w:color="auto"/>
        </w:pBdr>
        <w:tabs>
          <w:tab w:val="left" w:pos="2070"/>
        </w:tabs>
        <w:ind w:firstLine="432"/>
        <w:jc w:val="center"/>
        <w:rPr>
          <w:rFonts w:ascii="Palatino Linotype" w:hAnsi="Palatino Linotype" w:cstheme="majorBidi"/>
          <w:b/>
          <w:bCs/>
          <w:sz w:val="72"/>
          <w:szCs w:val="72"/>
        </w:rPr>
      </w:pPr>
      <w:r>
        <w:rPr>
          <w:rFonts w:ascii="Palatino Linotype" w:hAnsi="Palatino Linotype" w:cstheme="majorBidi"/>
          <w:b/>
          <w:bCs/>
          <w:sz w:val="72"/>
          <w:szCs w:val="72"/>
        </w:rPr>
        <w:t>Implémentation</w:t>
      </w:r>
    </w:p>
    <w:p w14:paraId="103A730E" w14:textId="4E45CBAE" w:rsidR="00176898" w:rsidRPr="006B3843" w:rsidRDefault="00176898" w:rsidP="006B3843">
      <w:pPr>
        <w:spacing w:line="360" w:lineRule="auto"/>
        <w:ind w:firstLine="432"/>
        <w:rPr>
          <w:rFonts w:ascii="Times New Roman" w:eastAsia="Times New Roman" w:hAnsi="Times New Roman"/>
        </w:rPr>
      </w:pPr>
    </w:p>
    <w:p w14:paraId="09121CA2" w14:textId="77777777" w:rsidR="001C309F" w:rsidRDefault="001C309F" w:rsidP="001C309F">
      <w:pPr>
        <w:pStyle w:val="Heading1"/>
        <w:numPr>
          <w:ilvl w:val="0"/>
          <w:numId w:val="0"/>
        </w:numPr>
        <w:spacing w:after="0" w:line="276" w:lineRule="auto"/>
        <w:ind w:left="432"/>
        <w:jc w:val="left"/>
      </w:pPr>
    </w:p>
    <w:p w14:paraId="59A4725D" w14:textId="1B9F91BC" w:rsidR="001C309F" w:rsidRDefault="001C309F" w:rsidP="001C309F">
      <w:pPr>
        <w:pStyle w:val="Heading1"/>
        <w:numPr>
          <w:ilvl w:val="0"/>
          <w:numId w:val="0"/>
        </w:numPr>
        <w:spacing w:after="0" w:line="276" w:lineRule="auto"/>
        <w:ind w:left="432"/>
        <w:jc w:val="left"/>
      </w:pPr>
    </w:p>
    <w:p w14:paraId="53A69504" w14:textId="77777777" w:rsidR="00A658C2" w:rsidRPr="00A658C2" w:rsidRDefault="00A658C2" w:rsidP="00A658C2">
      <w:pPr>
        <w:rPr>
          <w:lang w:eastAsia="en-US"/>
        </w:rPr>
      </w:pPr>
    </w:p>
    <w:p w14:paraId="47536368" w14:textId="65196E7C" w:rsidR="001C309F" w:rsidRDefault="001C309F" w:rsidP="001C309F">
      <w:pPr>
        <w:rPr>
          <w:lang w:eastAsia="en-US"/>
        </w:rPr>
      </w:pPr>
    </w:p>
    <w:p w14:paraId="1BB085DB" w14:textId="5E0BF13B" w:rsidR="001C309F" w:rsidRDefault="001C309F" w:rsidP="001C309F">
      <w:pPr>
        <w:rPr>
          <w:lang w:eastAsia="en-US"/>
        </w:rPr>
      </w:pPr>
    </w:p>
    <w:p w14:paraId="0B325A00" w14:textId="25B36541" w:rsidR="001C309F" w:rsidRDefault="001C309F" w:rsidP="001C309F">
      <w:pPr>
        <w:rPr>
          <w:lang w:eastAsia="en-US"/>
        </w:rPr>
      </w:pPr>
    </w:p>
    <w:p w14:paraId="6E402B61" w14:textId="2ECD0DFE" w:rsidR="001C309F" w:rsidRDefault="001C309F" w:rsidP="001C309F">
      <w:pPr>
        <w:rPr>
          <w:lang w:eastAsia="en-US"/>
        </w:rPr>
      </w:pPr>
    </w:p>
    <w:p w14:paraId="0B9E9687" w14:textId="5E0176EF" w:rsidR="001C309F" w:rsidRDefault="001C309F" w:rsidP="001C309F">
      <w:pPr>
        <w:rPr>
          <w:lang w:eastAsia="en-US"/>
        </w:rPr>
      </w:pPr>
    </w:p>
    <w:p w14:paraId="793C8A02" w14:textId="1B273C8B" w:rsidR="001C309F" w:rsidRDefault="001C309F" w:rsidP="001C309F">
      <w:pPr>
        <w:rPr>
          <w:lang w:eastAsia="en-US"/>
        </w:rPr>
      </w:pPr>
    </w:p>
    <w:p w14:paraId="4B4A6009" w14:textId="7F53144E" w:rsidR="002C3F03" w:rsidRDefault="002C3F03" w:rsidP="001C309F">
      <w:pPr>
        <w:rPr>
          <w:lang w:eastAsia="en-US"/>
        </w:rPr>
      </w:pPr>
    </w:p>
    <w:p w14:paraId="313EE8C7" w14:textId="5574D842" w:rsidR="002C3F03" w:rsidRDefault="002C3F03" w:rsidP="001C309F">
      <w:pPr>
        <w:rPr>
          <w:lang w:eastAsia="en-US"/>
        </w:rPr>
      </w:pPr>
    </w:p>
    <w:p w14:paraId="7E993E21" w14:textId="57F1763E" w:rsidR="002C3F03" w:rsidRDefault="002C3F03" w:rsidP="001C309F">
      <w:pPr>
        <w:rPr>
          <w:lang w:eastAsia="en-US"/>
        </w:rPr>
      </w:pPr>
    </w:p>
    <w:p w14:paraId="655204E8" w14:textId="77777777" w:rsidR="002C3F03" w:rsidRDefault="002C3F03" w:rsidP="001C309F">
      <w:pPr>
        <w:rPr>
          <w:lang w:eastAsia="en-US"/>
        </w:rPr>
      </w:pPr>
    </w:p>
    <w:p w14:paraId="410ACE62" w14:textId="569C5A92" w:rsidR="001C309F" w:rsidRDefault="001C309F" w:rsidP="001C309F">
      <w:pPr>
        <w:rPr>
          <w:lang w:eastAsia="en-US"/>
        </w:rPr>
      </w:pPr>
    </w:p>
    <w:p w14:paraId="474B6C21" w14:textId="77777777" w:rsidR="001C309F" w:rsidRPr="001C309F" w:rsidRDefault="001C309F" w:rsidP="001C309F">
      <w:pPr>
        <w:rPr>
          <w:lang w:eastAsia="en-US"/>
        </w:rPr>
      </w:pPr>
    </w:p>
    <w:p w14:paraId="2D5C949D" w14:textId="6C48354B" w:rsidR="00176898" w:rsidRDefault="00176898" w:rsidP="00B32DF3">
      <w:pPr>
        <w:pStyle w:val="Heading1"/>
        <w:numPr>
          <w:ilvl w:val="0"/>
          <w:numId w:val="35"/>
        </w:numPr>
      </w:pPr>
      <w:bookmarkStart w:id="253" w:name="_Toc11850464"/>
      <w:r w:rsidRPr="006B675B">
        <w:lastRenderedPageBreak/>
        <w:t>Introduction</w:t>
      </w:r>
      <w:bookmarkEnd w:id="253"/>
    </w:p>
    <w:p w14:paraId="53BE0B2C" w14:textId="77777777" w:rsidR="00176898" w:rsidRDefault="00176898" w:rsidP="006B675B">
      <w:r w:rsidRPr="001A00B6">
        <w:t xml:space="preserve">Après avoir défini </w:t>
      </w:r>
      <w:r>
        <w:t>l</w:t>
      </w:r>
      <w:r w:rsidRPr="001A00B6">
        <w:t xml:space="preserve">es différents </w:t>
      </w:r>
      <w:r>
        <w:t>composants</w:t>
      </w:r>
      <w:r w:rsidRPr="001A00B6">
        <w:t xml:space="preserve"> de notre système décisionnel d</w:t>
      </w:r>
      <w:r>
        <w:t>’un</w:t>
      </w:r>
      <w:r w:rsidRPr="001A00B6">
        <w:t xml:space="preserve"> point de vue conceptuel, nous entamons dans ce chapitre, la </w:t>
      </w:r>
      <w:r>
        <w:t xml:space="preserve">description de la </w:t>
      </w:r>
      <w:r w:rsidRPr="001A00B6">
        <w:t>mise en œuvre de ce système.</w:t>
      </w:r>
    </w:p>
    <w:p w14:paraId="3CBF8368" w14:textId="77777777" w:rsidR="00176898" w:rsidRPr="004C02B5" w:rsidRDefault="00176898" w:rsidP="006B675B">
      <w:r>
        <w:t xml:space="preserve">Nous présenterons dans un premier lieu les outils et les technologies utilisées et dans un second lieu, </w:t>
      </w:r>
      <w:r>
        <w:rPr>
          <w:sz w:val="23"/>
          <w:szCs w:val="23"/>
        </w:rPr>
        <w:t>nous exposerons les détails techniques concernant les différentes étapes de réalisation de ce projet.</w:t>
      </w:r>
    </w:p>
    <w:p w14:paraId="1A210041" w14:textId="6D18A1F2" w:rsidR="00176898" w:rsidRDefault="00176898" w:rsidP="00C03210">
      <w:pPr>
        <w:pStyle w:val="Heading1"/>
      </w:pPr>
      <w:bookmarkStart w:id="254" w:name="_Toc11850465"/>
      <w:r w:rsidRPr="006B675B">
        <w:t>Environnements</w:t>
      </w:r>
      <w:r w:rsidRPr="00920CC8">
        <w:t xml:space="preserve"> logiciels</w:t>
      </w:r>
      <w:bookmarkEnd w:id="254"/>
    </w:p>
    <w:p w14:paraId="7F137E6C" w14:textId="77777777" w:rsidR="00176898" w:rsidRPr="00D16797" w:rsidRDefault="00176898" w:rsidP="008338A6">
      <w:r>
        <w:t xml:space="preserve">Différents outils et technologies ont été utilisés dans le cadre de la réalisation de ce projet, nous citons : </w:t>
      </w:r>
    </w:p>
    <w:p w14:paraId="29E5FA02" w14:textId="77777777" w:rsidR="00176898" w:rsidRPr="00B3239B" w:rsidRDefault="00176898" w:rsidP="00754629">
      <w:pPr>
        <w:pStyle w:val="ListParagraph"/>
        <w:numPr>
          <w:ilvl w:val="0"/>
          <w:numId w:val="31"/>
        </w:numPr>
        <w:autoSpaceDE w:val="0"/>
        <w:autoSpaceDN w:val="0"/>
        <w:adjustRightInd w:val="0"/>
        <w:spacing w:before="0" w:after="0" w:line="240" w:lineRule="auto"/>
        <w:ind w:left="709"/>
        <w:jc w:val="left"/>
        <w:rPr>
          <w:rFonts w:ascii="Times New Roman" w:hAnsi="Times New Roman" w:cs="Times New Roman"/>
          <w:b/>
          <w:szCs w:val="24"/>
        </w:rPr>
      </w:pPr>
      <w:r w:rsidRPr="00B3239B">
        <w:rPr>
          <w:rFonts w:ascii="Times New Roman" w:hAnsi="Times New Roman" w:cs="Times New Roman"/>
          <w:b/>
          <w:szCs w:val="24"/>
        </w:rPr>
        <w:t xml:space="preserve">Oracle Spatial </w:t>
      </w:r>
    </w:p>
    <w:p w14:paraId="76B4F378" w14:textId="77777777" w:rsidR="00176898" w:rsidRPr="00006CEA" w:rsidRDefault="00176898" w:rsidP="007E3A42">
      <w:pPr>
        <w:rPr>
          <w:shd w:val="clear" w:color="auto" w:fill="FFFFFF"/>
        </w:rPr>
      </w:pPr>
      <w:r w:rsidRPr="00B3239B">
        <w:rPr>
          <w:shd w:val="clear" w:color="auto" w:fill="FFFFFF"/>
        </w:rPr>
        <w:t xml:space="preserve">Oracle Spatial forme un composant optionnel de la base de données Oracle. </w:t>
      </w:r>
      <w:r>
        <w:rPr>
          <w:shd w:val="clear" w:color="auto" w:fill="FFFFFF"/>
        </w:rPr>
        <w:t xml:space="preserve">Ses </w:t>
      </w:r>
      <w:r w:rsidRPr="00B3239B">
        <w:rPr>
          <w:shd w:val="clear" w:color="auto" w:fill="FFFFFF"/>
        </w:rPr>
        <w:t>fonctionnalités spatiales aident les utilisateurs à gérer des données géographiques et des données de localisation de type natif dans une base de données Oracle</w:t>
      </w:r>
      <w:r>
        <w:rPr>
          <w:shd w:val="clear" w:color="auto" w:fill="FFFFFF"/>
        </w:rPr>
        <w:t>.</w:t>
      </w:r>
    </w:p>
    <w:p w14:paraId="16ED2D25" w14:textId="77777777" w:rsidR="00176898" w:rsidRPr="00D16797" w:rsidRDefault="00176898" w:rsidP="00023E9F">
      <w:pPr>
        <w:pStyle w:val="ListParagraph"/>
        <w:numPr>
          <w:ilvl w:val="0"/>
          <w:numId w:val="28"/>
        </w:numPr>
        <w:autoSpaceDE w:val="0"/>
        <w:autoSpaceDN w:val="0"/>
        <w:adjustRightInd w:val="0"/>
        <w:spacing w:before="0" w:after="0" w:line="240" w:lineRule="auto"/>
        <w:jc w:val="left"/>
        <w:rPr>
          <w:rFonts w:ascii="Times New Roman" w:hAnsi="Times New Roman" w:cs="Times New Roman"/>
          <w:b/>
          <w:szCs w:val="24"/>
        </w:rPr>
      </w:pPr>
      <w:r w:rsidRPr="008E01A8">
        <w:rPr>
          <w:rFonts w:ascii="Times New Roman" w:hAnsi="Times New Roman" w:cs="Times New Roman"/>
          <w:b/>
          <w:szCs w:val="24"/>
        </w:rPr>
        <w:t>Talend Open Studio </w:t>
      </w:r>
    </w:p>
    <w:p w14:paraId="23E9A34F" w14:textId="77777777" w:rsidR="00176898" w:rsidRPr="00A57304" w:rsidRDefault="00176898" w:rsidP="007E3A42">
      <w:r w:rsidRPr="00EB3727">
        <w:rPr>
          <w:rStyle w:val="Strong"/>
          <w:rFonts w:ascii="Times New Roman" w:hAnsi="Times New Roman" w:cs="Times New Roman"/>
          <w:b w:val="0"/>
          <w:bCs w:val="0"/>
          <w:szCs w:val="24"/>
          <w:shd w:val="clear" w:color="auto" w:fill="FFFFFF"/>
        </w:rPr>
        <w:t>Talend Open Studio</w:t>
      </w:r>
      <w:r w:rsidRPr="009A744F">
        <w:rPr>
          <w:shd w:val="clear" w:color="auto" w:fill="FFFFFF"/>
        </w:rPr>
        <w:t xml:space="preserve"> est un outil </w:t>
      </w:r>
      <w:r w:rsidRPr="00D6341D">
        <w:rPr>
          <w:rStyle w:val="Strong"/>
          <w:rFonts w:ascii="Times New Roman" w:hAnsi="Times New Roman" w:cs="Times New Roman"/>
          <w:szCs w:val="24"/>
          <w:shd w:val="clear" w:color="auto" w:fill="FFFFFF"/>
        </w:rPr>
        <w:t>ETL</w:t>
      </w:r>
      <w:r w:rsidRPr="009A744F">
        <w:rPr>
          <w:rStyle w:val="Strong"/>
          <w:rFonts w:ascii="Times New Roman" w:hAnsi="Times New Roman" w:cs="Times New Roman"/>
          <w:szCs w:val="24"/>
          <w:shd w:val="clear" w:color="auto" w:fill="FFFFFF"/>
        </w:rPr>
        <w:t xml:space="preserve"> (Extract, Transform, Load) Open Source</w:t>
      </w:r>
      <w:r w:rsidRPr="009A744F">
        <w:rPr>
          <w:shd w:val="clear" w:color="auto" w:fill="FFFFFF"/>
        </w:rPr>
        <w:t>, développé par la société Talend. Cet outil intervient essentiellement dans la chaîne décisionnelle, lors du processus d’alimentation des entrepôts de données à partir des systèmes sources.</w:t>
      </w:r>
      <w:r w:rsidRPr="009A744F">
        <w:rPr>
          <w:rFonts w:ascii="Helvetica" w:hAnsi="Helvetica" w:cs="Helvetica"/>
          <w:sz w:val="21"/>
          <w:szCs w:val="21"/>
          <w:shd w:val="clear" w:color="auto" w:fill="FFFFFF"/>
        </w:rPr>
        <w:t xml:space="preserve"> </w:t>
      </w:r>
    </w:p>
    <w:p w14:paraId="552AD062" w14:textId="77777777" w:rsidR="00176898" w:rsidRPr="00AA3CAA" w:rsidRDefault="00176898" w:rsidP="00023E9F">
      <w:pPr>
        <w:pStyle w:val="ListParagraph"/>
        <w:numPr>
          <w:ilvl w:val="0"/>
          <w:numId w:val="27"/>
        </w:numPr>
        <w:autoSpaceDE w:val="0"/>
        <w:autoSpaceDN w:val="0"/>
        <w:adjustRightInd w:val="0"/>
        <w:spacing w:before="0" w:after="0" w:line="240" w:lineRule="auto"/>
        <w:jc w:val="left"/>
        <w:rPr>
          <w:rFonts w:ascii="Times New Roman" w:hAnsi="Times New Roman" w:cs="Times New Roman"/>
          <w:b/>
          <w:color w:val="000000"/>
          <w:szCs w:val="24"/>
        </w:rPr>
      </w:pPr>
      <w:r w:rsidRPr="00AA3CAA">
        <w:rPr>
          <w:rFonts w:ascii="Times New Roman" w:hAnsi="Times New Roman" w:cs="Times New Roman"/>
          <w:b/>
          <w:szCs w:val="24"/>
        </w:rPr>
        <w:t xml:space="preserve">MapBuilder </w:t>
      </w:r>
    </w:p>
    <w:p w14:paraId="668932C4" w14:textId="77777777" w:rsidR="00176898" w:rsidRPr="004B2ABC" w:rsidRDefault="00176898" w:rsidP="007E3A42">
      <w:r w:rsidRPr="00897AB6">
        <w:t>Oracle MapBuilder</w:t>
      </w:r>
      <w:r w:rsidRPr="00897AB6">
        <w:rPr>
          <w:i/>
          <w:iCs/>
          <w:sz w:val="16"/>
          <w:szCs w:val="16"/>
        </w:rPr>
        <w:t xml:space="preserve"> </w:t>
      </w:r>
      <w:r w:rsidRPr="00897AB6">
        <w:t xml:space="preserve">est une application autonome qui permet de créer et de gérer les métadonnées de mappage (les styles, les thèmes et les cartes de base) stockées dans </w:t>
      </w:r>
      <w:r>
        <w:t>une</w:t>
      </w:r>
      <w:r w:rsidRPr="00897AB6">
        <w:t xml:space="preserve"> base de données</w:t>
      </w:r>
      <w:r>
        <w:t xml:space="preserve"> géographique</w:t>
      </w:r>
      <w:r w:rsidRPr="00897AB6">
        <w:t>.</w:t>
      </w:r>
    </w:p>
    <w:p w14:paraId="386D6A03" w14:textId="77777777" w:rsidR="00176898" w:rsidRPr="00AA3CAA" w:rsidRDefault="00176898" w:rsidP="00023E9F">
      <w:pPr>
        <w:pStyle w:val="ListParagraph"/>
        <w:numPr>
          <w:ilvl w:val="0"/>
          <w:numId w:val="26"/>
        </w:numPr>
        <w:autoSpaceDE w:val="0"/>
        <w:autoSpaceDN w:val="0"/>
        <w:adjustRightInd w:val="0"/>
        <w:spacing w:before="0" w:after="0" w:line="240" w:lineRule="auto"/>
        <w:jc w:val="left"/>
        <w:rPr>
          <w:rFonts w:ascii="Times New Roman" w:hAnsi="Times New Roman" w:cs="Times New Roman"/>
          <w:b/>
          <w:color w:val="000000"/>
          <w:szCs w:val="24"/>
        </w:rPr>
      </w:pPr>
      <w:r w:rsidRPr="00AA3CAA">
        <w:rPr>
          <w:rFonts w:ascii="Times New Roman" w:hAnsi="Times New Roman" w:cs="Times New Roman"/>
          <w:b/>
          <w:color w:val="000000"/>
          <w:szCs w:val="24"/>
        </w:rPr>
        <w:t xml:space="preserve">Mapviewer </w:t>
      </w:r>
    </w:p>
    <w:p w14:paraId="3E7AE5AC" w14:textId="08FBEE30" w:rsidR="00176898" w:rsidRPr="00980CBD" w:rsidRDefault="00176898" w:rsidP="007E3A42">
      <w:r w:rsidRPr="00D6341D">
        <w:t>Oracle Mapviewer est un outil programmable permettant de restituer des cartes à l'aide de données spatiales gérées par Oracle Spatial</w:t>
      </w:r>
      <w:r>
        <w:t>.</w:t>
      </w:r>
    </w:p>
    <w:p w14:paraId="0BC9D500" w14:textId="77777777" w:rsidR="00176898" w:rsidRPr="00AA3CAA" w:rsidRDefault="00176898" w:rsidP="00023E9F">
      <w:pPr>
        <w:pStyle w:val="ListParagraph"/>
        <w:numPr>
          <w:ilvl w:val="0"/>
          <w:numId w:val="26"/>
        </w:numPr>
        <w:autoSpaceDE w:val="0"/>
        <w:autoSpaceDN w:val="0"/>
        <w:adjustRightInd w:val="0"/>
        <w:spacing w:before="0" w:after="0" w:line="240" w:lineRule="auto"/>
        <w:jc w:val="left"/>
        <w:rPr>
          <w:rFonts w:ascii="Times New Roman" w:hAnsi="Times New Roman" w:cs="Times New Roman"/>
          <w:b/>
          <w:color w:val="000000"/>
          <w:szCs w:val="24"/>
        </w:rPr>
      </w:pPr>
      <w:r w:rsidRPr="00AA3CAA">
        <w:rPr>
          <w:rFonts w:ascii="Times New Roman" w:hAnsi="Times New Roman" w:cs="Times New Roman"/>
          <w:b/>
          <w:color w:val="000000"/>
          <w:szCs w:val="24"/>
        </w:rPr>
        <w:t>Arc</w:t>
      </w:r>
      <w:r>
        <w:rPr>
          <w:rFonts w:ascii="Times New Roman" w:hAnsi="Times New Roman" w:cs="Times New Roman"/>
          <w:b/>
          <w:color w:val="000000"/>
          <w:szCs w:val="24"/>
        </w:rPr>
        <w:t>GIS</w:t>
      </w:r>
      <w:r w:rsidRPr="00AA3CAA">
        <w:rPr>
          <w:rFonts w:ascii="Times New Roman" w:hAnsi="Times New Roman" w:cs="Times New Roman"/>
          <w:b/>
          <w:color w:val="000000"/>
          <w:szCs w:val="24"/>
        </w:rPr>
        <w:t xml:space="preserve"> </w:t>
      </w:r>
    </w:p>
    <w:p w14:paraId="58FD087C" w14:textId="77777777" w:rsidR="00176898" w:rsidRDefault="00176898" w:rsidP="007E3A42">
      <w:r w:rsidRPr="00A37BA1">
        <w:t>ArcGIS</w:t>
      </w:r>
      <w:r w:rsidRPr="00A37BA1">
        <w:rPr>
          <w:sz w:val="16"/>
          <w:szCs w:val="16"/>
        </w:rPr>
        <w:t xml:space="preserve"> </w:t>
      </w:r>
      <w:r w:rsidRPr="00A37BA1">
        <w:t>est une suite de logiciels d'information géographique (ou logiciels SIG) développés par la société américaine E</w:t>
      </w:r>
      <w:r>
        <w:t>SRI</w:t>
      </w:r>
      <w:r w:rsidRPr="00A37BA1">
        <w:t xml:space="preserve"> (Environmental Systems Research Institute</w:t>
      </w:r>
      <w:r>
        <w:t>)</w:t>
      </w:r>
      <w:r w:rsidRPr="00A37BA1">
        <w:t>. Il permet d'analyser les données et de publier des connaissances géographiques</w:t>
      </w:r>
      <w:r>
        <w:t>.</w:t>
      </w:r>
    </w:p>
    <w:p w14:paraId="7E3B72AE" w14:textId="77777777" w:rsidR="00176898" w:rsidRPr="004456A1" w:rsidRDefault="00176898" w:rsidP="00023E9F">
      <w:pPr>
        <w:pStyle w:val="ListParagraph"/>
        <w:numPr>
          <w:ilvl w:val="0"/>
          <w:numId w:val="27"/>
        </w:numPr>
        <w:autoSpaceDE w:val="0"/>
        <w:autoSpaceDN w:val="0"/>
        <w:adjustRightInd w:val="0"/>
        <w:spacing w:before="0" w:after="0" w:line="240" w:lineRule="auto"/>
        <w:jc w:val="left"/>
        <w:rPr>
          <w:rFonts w:ascii="Times New Roman" w:hAnsi="Times New Roman" w:cs="Times New Roman"/>
          <w:color w:val="000000"/>
          <w:szCs w:val="24"/>
        </w:rPr>
      </w:pPr>
      <w:r w:rsidRPr="00C81E72">
        <w:rPr>
          <w:rFonts w:ascii="Times New Roman" w:hAnsi="Times New Roman" w:cs="Times New Roman"/>
          <w:b/>
          <w:bCs/>
          <w:color w:val="000000"/>
          <w:szCs w:val="24"/>
        </w:rPr>
        <w:t xml:space="preserve">Google chart </w:t>
      </w:r>
    </w:p>
    <w:p w14:paraId="49AB8428" w14:textId="42224FC8" w:rsidR="00176898" w:rsidRDefault="00176898" w:rsidP="007E3A42">
      <w:r w:rsidRPr="00AC781A">
        <w:t>Google chart est un service Web interactif qui crée des graphiques à partir d'informations fournies par l'utilisateur. L'utilisateur fournit des données et une spécification de formatage exprimée en JavaScript incorporée dans une page Web ; en réponse, le service envoie une image du graphique</w:t>
      </w:r>
      <w:r>
        <w:t>.</w:t>
      </w:r>
      <w:r w:rsidRPr="00AC781A">
        <w:t xml:space="preserve"> </w:t>
      </w:r>
    </w:p>
    <w:p w14:paraId="5DFD6674" w14:textId="77777777" w:rsidR="007E3A42" w:rsidRPr="00327E39" w:rsidRDefault="007E3A42" w:rsidP="00754629">
      <w:pPr>
        <w:ind w:firstLine="0"/>
      </w:pPr>
    </w:p>
    <w:p w14:paraId="53F9D19D" w14:textId="77777777" w:rsidR="00176898" w:rsidRPr="00327E39" w:rsidRDefault="00176898" w:rsidP="00023E9F">
      <w:pPr>
        <w:pStyle w:val="ListParagraph"/>
        <w:numPr>
          <w:ilvl w:val="0"/>
          <w:numId w:val="27"/>
        </w:numPr>
        <w:autoSpaceDE w:val="0"/>
        <w:autoSpaceDN w:val="0"/>
        <w:adjustRightInd w:val="0"/>
        <w:spacing w:before="0" w:after="0" w:line="240" w:lineRule="auto"/>
        <w:jc w:val="left"/>
        <w:rPr>
          <w:rFonts w:ascii="Times New Roman" w:hAnsi="Times New Roman" w:cs="Times New Roman"/>
          <w:color w:val="000000"/>
          <w:szCs w:val="24"/>
        </w:rPr>
      </w:pPr>
      <w:r w:rsidRPr="00C81E72">
        <w:rPr>
          <w:rFonts w:ascii="Times New Roman" w:hAnsi="Times New Roman" w:cs="Times New Roman"/>
          <w:b/>
          <w:bCs/>
          <w:color w:val="000000"/>
          <w:szCs w:val="24"/>
        </w:rPr>
        <w:lastRenderedPageBreak/>
        <w:t xml:space="preserve">Serveur apache </w:t>
      </w:r>
    </w:p>
    <w:p w14:paraId="31EB6122" w14:textId="77777777" w:rsidR="00176898" w:rsidRDefault="00176898" w:rsidP="00074E7D">
      <w:r w:rsidRPr="00AC781A">
        <w:t xml:space="preserve">Apache est un serveur HTTP créé et maintenu au sein de la fondation Apache. C'est le serveur HTTP le plus populaire du World Wide Web. </w:t>
      </w:r>
    </w:p>
    <w:p w14:paraId="6EE35FA6" w14:textId="50AF69BD" w:rsidR="00176898" w:rsidRPr="00074E7D" w:rsidRDefault="00176898" w:rsidP="00023E9F">
      <w:pPr>
        <w:pStyle w:val="ListParagraph"/>
        <w:numPr>
          <w:ilvl w:val="0"/>
          <w:numId w:val="26"/>
        </w:numPr>
        <w:spacing w:before="120" w:after="120"/>
        <w:rPr>
          <w:b/>
        </w:rPr>
      </w:pPr>
      <w:r w:rsidRPr="00D157F5">
        <w:rPr>
          <w:b/>
        </w:rPr>
        <w:t>Langages de programmation </w:t>
      </w:r>
    </w:p>
    <w:p w14:paraId="613C387A" w14:textId="2E57C336" w:rsidR="00176898" w:rsidRPr="00074E7D" w:rsidRDefault="00176898" w:rsidP="00FB7B2F">
      <w:pPr>
        <w:ind w:firstLine="0"/>
        <w:rPr>
          <w:rFonts w:ascii="Times New Roman" w:hAnsi="Times New Roman" w:cs="Times New Roman"/>
          <w:color w:val="000000"/>
          <w:szCs w:val="24"/>
        </w:rPr>
      </w:pPr>
      <w:r w:rsidRPr="00074E7D">
        <w:rPr>
          <w:rFonts w:ascii="Times New Roman" w:hAnsi="Times New Roman" w:cs="Times New Roman"/>
          <w:b/>
          <w:bCs/>
          <w:color w:val="000000"/>
          <w:szCs w:val="24"/>
        </w:rPr>
        <w:t>HTML5 et CSS3</w:t>
      </w:r>
      <w:r w:rsidR="00074E7D">
        <w:rPr>
          <w:rFonts w:ascii="Times New Roman" w:hAnsi="Times New Roman" w:cs="Times New Roman"/>
          <w:b/>
          <w:bCs/>
          <w:color w:val="000000"/>
          <w:szCs w:val="24"/>
        </w:rPr>
        <w:t> :</w:t>
      </w:r>
      <w:r w:rsidR="00074E7D">
        <w:rPr>
          <w:rFonts w:ascii="Times New Roman" w:hAnsi="Times New Roman" w:cs="Times New Roman"/>
          <w:color w:val="000000"/>
          <w:szCs w:val="24"/>
        </w:rPr>
        <w:t xml:space="preserve"> </w:t>
      </w:r>
      <w:r w:rsidRPr="00C81E72">
        <w:t xml:space="preserve">(HyperText Markup Language) est un langage de description, de représentation et de formatage de pages Web, il structure sémantiquement et met en forme les contenus et permet d’inclure diverses ressources (multimédias, formulaires de saisies etc.). </w:t>
      </w:r>
      <w:r w:rsidRPr="00C81E72">
        <w:rPr>
          <w:bCs/>
        </w:rPr>
        <w:t>CSS3 est</w:t>
      </w:r>
      <w:r w:rsidRPr="00C81E72">
        <w:rPr>
          <w:b/>
          <w:bCs/>
        </w:rPr>
        <w:t xml:space="preserve"> </w:t>
      </w:r>
      <w:r w:rsidRPr="00C81E72">
        <w:t>utilisé pour mettre en forme et gérer le design d'une page en HTML.</w:t>
      </w:r>
    </w:p>
    <w:p w14:paraId="2E8EF4B5" w14:textId="410A4DE3" w:rsidR="00176898" w:rsidRPr="00074E7D" w:rsidRDefault="00176898" w:rsidP="00FB7B2F">
      <w:pPr>
        <w:ind w:firstLine="0"/>
        <w:rPr>
          <w:rFonts w:ascii="Times New Roman" w:hAnsi="Times New Roman" w:cs="Times New Roman"/>
          <w:color w:val="000000"/>
          <w:szCs w:val="24"/>
        </w:rPr>
      </w:pPr>
      <w:r w:rsidRPr="00074E7D">
        <w:rPr>
          <w:rFonts w:ascii="Times New Roman" w:hAnsi="Times New Roman" w:cs="Times New Roman"/>
          <w:b/>
          <w:bCs/>
          <w:color w:val="000000"/>
          <w:szCs w:val="24"/>
        </w:rPr>
        <w:t>JavaScript</w:t>
      </w:r>
      <w:r w:rsidR="00074E7D">
        <w:rPr>
          <w:rFonts w:ascii="Times New Roman" w:hAnsi="Times New Roman" w:cs="Times New Roman"/>
          <w:b/>
          <w:bCs/>
          <w:color w:val="000000"/>
          <w:szCs w:val="24"/>
        </w:rPr>
        <w:t> </w:t>
      </w:r>
      <w:r w:rsidR="00074E7D" w:rsidRPr="00074E7D">
        <w:rPr>
          <w:rFonts w:ascii="Times New Roman" w:hAnsi="Times New Roman" w:cs="Times New Roman"/>
          <w:b/>
          <w:bCs/>
          <w:color w:val="000000"/>
          <w:szCs w:val="24"/>
        </w:rPr>
        <w:t>:</w:t>
      </w:r>
      <w:r w:rsidR="00074E7D">
        <w:rPr>
          <w:rFonts w:ascii="Times New Roman" w:hAnsi="Times New Roman" w:cs="Times New Roman"/>
          <w:color w:val="000000"/>
          <w:szCs w:val="24"/>
        </w:rPr>
        <w:t xml:space="preserve"> </w:t>
      </w:r>
      <w:r w:rsidR="0085192C">
        <w:t xml:space="preserve">est </w:t>
      </w:r>
      <w:r w:rsidRPr="00AC781A">
        <w:t>un langage de programmation directement interprété par le navigateur, utilisé pour les pages interactives, il permet de les dynamiser grâce aux animations, les effets sur le texte, contrôle de saisie</w:t>
      </w:r>
      <w:r>
        <w:t>,</w:t>
      </w:r>
      <w:r w:rsidRPr="00AC781A">
        <w:t xml:space="preserve"> etc. </w:t>
      </w:r>
    </w:p>
    <w:p w14:paraId="2CEEE424" w14:textId="01FC9073" w:rsidR="00176898" w:rsidRPr="00FB7B2F" w:rsidRDefault="00176898" w:rsidP="00FB7B2F">
      <w:pPr>
        <w:ind w:firstLine="0"/>
        <w:rPr>
          <w:rFonts w:ascii="Times New Roman" w:hAnsi="Times New Roman" w:cs="Times New Roman"/>
          <w:color w:val="000000"/>
          <w:szCs w:val="24"/>
        </w:rPr>
      </w:pPr>
      <w:r w:rsidRPr="00074E7D">
        <w:rPr>
          <w:rFonts w:ascii="Times New Roman" w:hAnsi="Times New Roman" w:cs="Times New Roman"/>
          <w:b/>
          <w:bCs/>
          <w:color w:val="000000"/>
          <w:szCs w:val="24"/>
        </w:rPr>
        <w:t>PHP</w:t>
      </w:r>
      <w:r w:rsidR="00074E7D">
        <w:rPr>
          <w:rFonts w:ascii="Times New Roman" w:hAnsi="Times New Roman" w:cs="Times New Roman"/>
          <w:b/>
          <w:bCs/>
          <w:color w:val="000000"/>
          <w:szCs w:val="24"/>
        </w:rPr>
        <w:t> </w:t>
      </w:r>
      <w:r w:rsidR="00074E7D" w:rsidRPr="00074E7D">
        <w:rPr>
          <w:rFonts w:ascii="Times New Roman" w:hAnsi="Times New Roman" w:cs="Times New Roman"/>
          <w:b/>
          <w:bCs/>
          <w:color w:val="000000"/>
          <w:szCs w:val="24"/>
        </w:rPr>
        <w:t xml:space="preserve">: </w:t>
      </w:r>
      <w:r w:rsidRPr="00C81E72">
        <w:t>est un langage de programmation libre, principalement utilisé pour produire des pages Web dynamiques via un serveur http.</w:t>
      </w:r>
    </w:p>
    <w:p w14:paraId="63B2F671" w14:textId="38DFBB66" w:rsidR="00176898" w:rsidRDefault="00176898" w:rsidP="00023E9F">
      <w:pPr>
        <w:pStyle w:val="Heading1"/>
      </w:pPr>
      <w:bookmarkStart w:id="255" w:name="_Toc11850466"/>
      <w:r w:rsidRPr="00FB7B2F">
        <w:t>Implémentation</w:t>
      </w:r>
      <w:r>
        <w:t xml:space="preserve"> de l’approche développée</w:t>
      </w:r>
      <w:bookmarkEnd w:id="255"/>
      <w:r>
        <w:t xml:space="preserve">  </w:t>
      </w:r>
    </w:p>
    <w:p w14:paraId="63A5442F" w14:textId="77777777" w:rsidR="00176898" w:rsidRDefault="00176898" w:rsidP="00176898">
      <w:r w:rsidRPr="008926E3">
        <w:t xml:space="preserve">Nous rappelons que l’approche que nous avons développée dans le cadre de ce travail, a pour objectif de personnaliser un entrepôt de données spatiales. Cette étape englobe donc, plusieurs tâches que nous détaillons dans ce qui suit :  </w:t>
      </w:r>
    </w:p>
    <w:p w14:paraId="5635B7EF" w14:textId="1A37720A" w:rsidR="00176898" w:rsidRDefault="00176898" w:rsidP="005F62C6">
      <w:pPr>
        <w:pStyle w:val="Heading2"/>
      </w:pPr>
      <w:bookmarkStart w:id="256" w:name="_Toc11850467"/>
      <w:r w:rsidRPr="00FB7B2F">
        <w:t>Mise</w:t>
      </w:r>
      <w:r>
        <w:t xml:space="preserve"> en œuvre de l’EDS</w:t>
      </w:r>
      <w:bookmarkEnd w:id="256"/>
    </w:p>
    <w:p w14:paraId="65DE2523" w14:textId="77777777" w:rsidR="00176898" w:rsidRDefault="00176898" w:rsidP="00D662D6">
      <w:r w:rsidRPr="00B15E1F">
        <w:t xml:space="preserve">Avant de procéder à la construction de notre entrepôt de données spatiales, nous avons dans une première étape </w:t>
      </w:r>
      <w:r>
        <w:t>émis l’hypothèse de l’existence d’</w:t>
      </w:r>
      <w:r w:rsidRPr="00B15E1F">
        <w:t>une base de données géographiques dédiée au domaine de l’accidentologie. L’entrepôt de données conçu est alimenté à partir de cette base de données à l’aide d’un outil ETL.</w:t>
      </w:r>
    </w:p>
    <w:p w14:paraId="16439D56" w14:textId="56DE47C7" w:rsidR="00176898" w:rsidRDefault="00176898" w:rsidP="007322DD">
      <w:pPr>
        <w:pStyle w:val="Heading3"/>
      </w:pPr>
      <w:bookmarkStart w:id="257" w:name="_Toc11850468"/>
      <w:r w:rsidRPr="007322DD">
        <w:t>Acquisition</w:t>
      </w:r>
      <w:r>
        <w:t xml:space="preserve"> des données spatiales</w:t>
      </w:r>
      <w:bookmarkEnd w:id="257"/>
    </w:p>
    <w:p w14:paraId="3AF7BC1E" w14:textId="77777777" w:rsidR="00176898" w:rsidRPr="00157292" w:rsidRDefault="00176898" w:rsidP="007322DD">
      <w:pPr>
        <w:pStyle w:val="Heading4"/>
      </w:pPr>
      <w:r w:rsidRPr="006937AE">
        <w:rPr>
          <w:rFonts w:eastAsia="SimSun"/>
        </w:rPr>
        <w:t xml:space="preserve">Choix </w:t>
      </w:r>
      <w:r w:rsidRPr="007322DD">
        <w:t>de</w:t>
      </w:r>
      <w:r w:rsidRPr="006937AE">
        <w:rPr>
          <w:rFonts w:eastAsia="SimSun"/>
        </w:rPr>
        <w:t xml:space="preserve"> la zone d’étude </w:t>
      </w:r>
    </w:p>
    <w:p w14:paraId="4CF89680" w14:textId="77777777" w:rsidR="00176898" w:rsidRDefault="00176898" w:rsidP="00D662D6">
      <w:pPr>
        <w:rPr>
          <w:color w:val="FF0000"/>
        </w:rPr>
      </w:pPr>
      <w:r w:rsidRPr="0097371E">
        <w:t>Pour un besoin d’étude, nous avons choisi la wilaya d’Alger. Cette wilaya comporte un réseau routier important, constitué de routes nationales telles que la route nationale N°5</w:t>
      </w:r>
      <w:r>
        <w:t xml:space="preserve">, </w:t>
      </w:r>
      <w:r w:rsidRPr="0097371E">
        <w:t>d’autoroutes telles que l’autoroute A1</w:t>
      </w:r>
      <w:r>
        <w:t xml:space="preserve"> et de chemins de wilaya tel que CW111</w:t>
      </w:r>
      <w:r w:rsidRPr="0097371E">
        <w:t>. Cette locali</w:t>
      </w:r>
      <w:r>
        <w:t>té</w:t>
      </w:r>
      <w:r w:rsidRPr="0097371E">
        <w:t xml:space="preserve"> </w:t>
      </w:r>
      <w:r>
        <w:t xml:space="preserve">a </w:t>
      </w:r>
      <w:r w:rsidRPr="0097371E">
        <w:t>connu durant cette dernière décennie, une évolution infrastructurelle et économique remarquable, la rendant très fréquentée de partout.</w:t>
      </w:r>
      <w:r>
        <w:t xml:space="preserve"> </w:t>
      </w:r>
    </w:p>
    <w:p w14:paraId="2577A8EB" w14:textId="77777777" w:rsidR="00F67379" w:rsidRDefault="00176898" w:rsidP="00F67379">
      <w:pPr>
        <w:keepNext/>
        <w:spacing w:after="0"/>
        <w:ind w:left="-180" w:firstLine="0"/>
      </w:pPr>
      <w:r>
        <w:rPr>
          <w:noProof/>
        </w:rPr>
        <w:lastRenderedPageBreak/>
        <w:drawing>
          <wp:inline distT="0" distB="0" distL="0" distR="0" wp14:anchorId="3D13C9A9" wp14:editId="3B2C35FB">
            <wp:extent cx="5839532" cy="2993004"/>
            <wp:effectExtent l="76200" t="76200" r="142240" b="131445"/>
            <wp:docPr id="8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3718" b="1537"/>
                    <a:stretch/>
                  </pic:blipFill>
                  <pic:spPr bwMode="auto">
                    <a:xfrm>
                      <a:off x="0" y="0"/>
                      <a:ext cx="5845325" cy="299597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B290E7" w14:textId="6B62740F" w:rsidR="00176898" w:rsidRPr="00F67379" w:rsidRDefault="00F67379" w:rsidP="00F67379">
      <w:pPr>
        <w:pStyle w:val="Caption"/>
        <w:ind w:firstLine="0"/>
        <w:jc w:val="center"/>
        <w:rPr>
          <w:color w:val="auto"/>
          <w:sz w:val="24"/>
          <w:szCs w:val="24"/>
        </w:rPr>
      </w:pPr>
      <w:bookmarkStart w:id="258" w:name="_Toc11857676"/>
      <w:r w:rsidRPr="00F67379">
        <w:rPr>
          <w:b/>
          <w:bCs/>
          <w:color w:val="auto"/>
          <w:sz w:val="24"/>
          <w:szCs w:val="24"/>
        </w:rPr>
        <w:t>Figure 5.</w:t>
      </w:r>
      <w:r w:rsidRPr="00F67379">
        <w:rPr>
          <w:b/>
          <w:bCs/>
          <w:color w:val="auto"/>
          <w:sz w:val="24"/>
          <w:szCs w:val="24"/>
        </w:rPr>
        <w:fldChar w:fldCharType="begin"/>
      </w:r>
      <w:r w:rsidRPr="00F67379">
        <w:rPr>
          <w:b/>
          <w:bCs/>
          <w:color w:val="auto"/>
          <w:sz w:val="24"/>
          <w:szCs w:val="24"/>
        </w:rPr>
        <w:instrText xml:space="preserve"> SEQ Figure_5. \* ARABIC </w:instrText>
      </w:r>
      <w:r w:rsidRPr="00F67379">
        <w:rPr>
          <w:b/>
          <w:bCs/>
          <w:color w:val="auto"/>
          <w:sz w:val="24"/>
          <w:szCs w:val="24"/>
        </w:rPr>
        <w:fldChar w:fldCharType="separate"/>
      </w:r>
      <w:r w:rsidR="00931C8C">
        <w:rPr>
          <w:b/>
          <w:bCs/>
          <w:noProof/>
          <w:color w:val="auto"/>
          <w:sz w:val="24"/>
          <w:szCs w:val="24"/>
        </w:rPr>
        <w:t>1</w:t>
      </w:r>
      <w:r w:rsidRPr="00F67379">
        <w:rPr>
          <w:b/>
          <w:bCs/>
          <w:color w:val="auto"/>
          <w:sz w:val="24"/>
          <w:szCs w:val="24"/>
        </w:rPr>
        <w:fldChar w:fldCharType="end"/>
      </w:r>
      <w:r w:rsidRPr="00F67379">
        <w:rPr>
          <w:color w:val="auto"/>
          <w:sz w:val="24"/>
          <w:szCs w:val="24"/>
        </w:rPr>
        <w:t xml:space="preserve"> Carte de la wilaya d’Alger.</w:t>
      </w:r>
      <w:bookmarkEnd w:id="258"/>
    </w:p>
    <w:p w14:paraId="48DF94D7" w14:textId="77777777" w:rsidR="00176898" w:rsidRPr="0097371E" w:rsidRDefault="00176898" w:rsidP="00D662D6">
      <w:pPr>
        <w:pStyle w:val="Heading4"/>
        <w:rPr>
          <w:rFonts w:eastAsiaTheme="minorHAnsi"/>
        </w:rPr>
      </w:pPr>
      <w:r w:rsidRPr="0097371E">
        <w:rPr>
          <w:rFonts w:eastAsiaTheme="minorHAnsi"/>
        </w:rPr>
        <w:t xml:space="preserve">Collecte et organisation des données géographiques </w:t>
      </w:r>
    </w:p>
    <w:p w14:paraId="445DDFC3" w14:textId="77777777" w:rsidR="00176898" w:rsidRPr="00216689" w:rsidRDefault="00176898" w:rsidP="00D662D6">
      <w:pPr>
        <w:rPr>
          <w:rFonts w:cstheme="majorBidi"/>
        </w:rPr>
      </w:pPr>
      <w:r w:rsidRPr="0097371E">
        <w:t>Pour acquérir les données géographiques relative</w:t>
      </w:r>
      <w:r>
        <w:t>s</w:t>
      </w:r>
      <w:r w:rsidRPr="0097371E">
        <w:t xml:space="preserve"> à la zone d’étude, nous nous sommes orientés vers le site internet www.gisenglish.com pour télécharger les données spatiales sollicitées.</w:t>
      </w:r>
      <w:r>
        <w:rPr>
          <w:rFonts w:cstheme="majorBidi"/>
        </w:rPr>
        <w:t xml:space="preserve"> </w:t>
      </w:r>
      <w:r w:rsidRPr="00BA6904">
        <w:rPr>
          <w:rFonts w:cstheme="majorBidi"/>
        </w:rPr>
        <w:t>Ces données présentent beaucoup d’imperfections notamment en ce qui concerne les données descriptives comme le montre l’extrait présenté dans la figure </w:t>
      </w:r>
      <w:r>
        <w:rPr>
          <w:rFonts w:cstheme="majorBidi"/>
        </w:rPr>
        <w:t>5.2</w:t>
      </w:r>
      <w:r w:rsidRPr="00BA6904">
        <w:rPr>
          <w:rFonts w:cstheme="majorBidi"/>
        </w:rPr>
        <w:t>, une phase de prétraitement s’avère donc nécessaire, pour rendre ces données exploitables</w:t>
      </w:r>
      <w:r>
        <w:rPr>
          <w:rFonts w:cstheme="majorBidi"/>
        </w:rPr>
        <w:t>.</w:t>
      </w:r>
    </w:p>
    <w:p w14:paraId="6F14BD4F" w14:textId="77777777" w:rsidR="00F67379" w:rsidRDefault="00176898" w:rsidP="00F67379">
      <w:pPr>
        <w:keepNext/>
        <w:spacing w:after="0"/>
        <w:ind w:left="-270" w:firstLine="0"/>
        <w:jc w:val="center"/>
      </w:pPr>
      <w:r>
        <w:rPr>
          <w:noProof/>
        </w:rPr>
        <w:drawing>
          <wp:inline distT="0" distB="0" distL="0" distR="0" wp14:anchorId="2A1FB301" wp14:editId="1D22F885">
            <wp:extent cx="5943600" cy="2974975"/>
            <wp:effectExtent l="76200" t="76200" r="133350" b="130175"/>
            <wp:docPr id="9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AA83E3" w14:textId="169DE2C1" w:rsidR="00176898" w:rsidRPr="00CB6EBA" w:rsidRDefault="00F67379" w:rsidP="00CB6EBA">
      <w:pPr>
        <w:pStyle w:val="Caption"/>
        <w:ind w:firstLine="0"/>
        <w:jc w:val="center"/>
        <w:rPr>
          <w:rFonts w:cstheme="majorBidi"/>
          <w:szCs w:val="24"/>
        </w:rPr>
      </w:pPr>
      <w:bookmarkStart w:id="259" w:name="_Toc11857677"/>
      <w:r w:rsidRPr="00F67379">
        <w:rPr>
          <w:b/>
          <w:bCs/>
          <w:color w:val="auto"/>
          <w:sz w:val="24"/>
          <w:szCs w:val="24"/>
        </w:rPr>
        <w:t>Figure 5.</w:t>
      </w:r>
      <w:r w:rsidRPr="00F67379">
        <w:rPr>
          <w:b/>
          <w:bCs/>
          <w:color w:val="auto"/>
          <w:sz w:val="24"/>
          <w:szCs w:val="24"/>
        </w:rPr>
        <w:fldChar w:fldCharType="begin"/>
      </w:r>
      <w:r w:rsidRPr="00F67379">
        <w:rPr>
          <w:b/>
          <w:bCs/>
          <w:color w:val="auto"/>
          <w:sz w:val="24"/>
          <w:szCs w:val="24"/>
        </w:rPr>
        <w:instrText xml:space="preserve"> SEQ Figure_5. \* ARABIC </w:instrText>
      </w:r>
      <w:r w:rsidRPr="00F67379">
        <w:rPr>
          <w:b/>
          <w:bCs/>
          <w:color w:val="auto"/>
          <w:sz w:val="24"/>
          <w:szCs w:val="24"/>
        </w:rPr>
        <w:fldChar w:fldCharType="separate"/>
      </w:r>
      <w:r w:rsidR="00931C8C">
        <w:rPr>
          <w:b/>
          <w:bCs/>
          <w:noProof/>
          <w:color w:val="auto"/>
          <w:sz w:val="24"/>
          <w:szCs w:val="24"/>
        </w:rPr>
        <w:t>2</w:t>
      </w:r>
      <w:r w:rsidRPr="00F67379">
        <w:rPr>
          <w:b/>
          <w:bCs/>
          <w:color w:val="auto"/>
          <w:sz w:val="24"/>
          <w:szCs w:val="24"/>
        </w:rPr>
        <w:fldChar w:fldCharType="end"/>
      </w:r>
      <w:r w:rsidRPr="00F67379">
        <w:rPr>
          <w:color w:val="auto"/>
          <w:sz w:val="24"/>
          <w:szCs w:val="24"/>
        </w:rPr>
        <w:t xml:space="preserve"> Données géographiques relatives à la wilaya d’Alger</w:t>
      </w:r>
      <w:r w:rsidRPr="00F67379">
        <w:t>.</w:t>
      </w:r>
      <w:bookmarkEnd w:id="259"/>
    </w:p>
    <w:p w14:paraId="7D928C9A" w14:textId="77777777" w:rsidR="00176898" w:rsidRPr="00207F90" w:rsidRDefault="00176898" w:rsidP="00D662D6">
      <w:pPr>
        <w:pStyle w:val="Heading4"/>
        <w:rPr>
          <w:rFonts w:eastAsiaTheme="minorHAnsi"/>
        </w:rPr>
      </w:pPr>
      <w:r w:rsidRPr="00D662D6">
        <w:lastRenderedPageBreak/>
        <w:t>Prétraitement</w:t>
      </w:r>
      <w:r w:rsidRPr="002E1380">
        <w:rPr>
          <w:rFonts w:eastAsiaTheme="minorHAnsi"/>
        </w:rPr>
        <w:t xml:space="preserve"> des données géographiques </w:t>
      </w:r>
    </w:p>
    <w:p w14:paraId="7A28FAC9" w14:textId="77777777" w:rsidR="00176898" w:rsidRPr="0097371E" w:rsidRDefault="00176898" w:rsidP="00DC31FE">
      <w:pPr>
        <w:spacing w:after="0"/>
        <w:rPr>
          <w:rFonts w:ascii="Times New Roman" w:eastAsiaTheme="minorHAnsi" w:hAnsi="Times New Roman" w:cs="Times New Roman"/>
          <w:b/>
          <w:bCs/>
          <w:color w:val="000000"/>
        </w:rPr>
      </w:pPr>
      <w:r w:rsidRPr="0097371E">
        <w:t xml:space="preserve">La phase de prétraitement consiste à nettoyer les données, les enrichir avec des données descriptives et les organiser en plusieurs couches en fonction des besoins d’analyse. Pour ce faire, nous </w:t>
      </w:r>
      <w:r>
        <w:t>avons utilisé</w:t>
      </w:r>
      <w:r w:rsidRPr="0097371E">
        <w:t xml:space="preserve"> </w:t>
      </w:r>
      <w:r>
        <w:t xml:space="preserve">le logiciel SIG </w:t>
      </w:r>
      <w:r w:rsidRPr="0097371E">
        <w:rPr>
          <w:b/>
          <w:bCs/>
        </w:rPr>
        <w:t xml:space="preserve">ArcGIS </w:t>
      </w:r>
      <w:r w:rsidRPr="0097371E">
        <w:t>pour le nettoyage d</w:t>
      </w:r>
      <w:r>
        <w:t xml:space="preserve">es données </w:t>
      </w:r>
      <w:r w:rsidRPr="0097371E">
        <w:t xml:space="preserve">ainsi que la création des couches </w:t>
      </w:r>
      <w:r>
        <w:t xml:space="preserve">cartographiques </w:t>
      </w:r>
      <w:r w:rsidRPr="0097371E">
        <w:t xml:space="preserve">souhaitées (Figure 5.3) pour les intégrer par la suite dans </w:t>
      </w:r>
      <w:r w:rsidRPr="0097371E">
        <w:rPr>
          <w:b/>
          <w:bCs/>
        </w:rPr>
        <w:t>MapBuilder.</w:t>
      </w:r>
      <w:r w:rsidRPr="008261AB">
        <w:rPr>
          <w:bCs/>
        </w:rPr>
        <w:t xml:space="preserve">  La figure 5.3 présente le résultat de cette phase, il s’agit d’un extrait des données (attributaires et géométriques) relatives à la zone d’étude</w:t>
      </w:r>
      <w:r>
        <w:rPr>
          <w:bCs/>
        </w:rPr>
        <w:t>.</w:t>
      </w:r>
      <w:r w:rsidRPr="00936DFC">
        <w:rPr>
          <w:bCs/>
        </w:rPr>
        <w:t xml:space="preserve"> </w:t>
      </w:r>
    </w:p>
    <w:p w14:paraId="09D0D1C2" w14:textId="77777777" w:rsidR="00E24FCF" w:rsidRDefault="00176898" w:rsidP="00E24FCF">
      <w:pPr>
        <w:keepNext/>
        <w:autoSpaceDE w:val="0"/>
        <w:autoSpaceDN w:val="0"/>
        <w:adjustRightInd w:val="0"/>
        <w:spacing w:before="0" w:after="0" w:line="240" w:lineRule="auto"/>
        <w:ind w:left="-270" w:firstLine="0"/>
      </w:pPr>
      <w:r>
        <w:rPr>
          <w:noProof/>
        </w:rPr>
        <w:drawing>
          <wp:inline distT="0" distB="0" distL="0" distR="0" wp14:anchorId="61A4C0E9" wp14:editId="784B75DD">
            <wp:extent cx="5938462" cy="2414298"/>
            <wp:effectExtent l="76200" t="76200" r="139065" b="138430"/>
            <wp:docPr id="91"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7223" b="5805"/>
                    <a:stretch/>
                  </pic:blipFill>
                  <pic:spPr bwMode="auto">
                    <a:xfrm>
                      <a:off x="0" y="0"/>
                      <a:ext cx="5986352" cy="243376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29E131" w14:textId="727A5435" w:rsidR="00176898" w:rsidRPr="00E24FCF" w:rsidRDefault="00E24FCF" w:rsidP="00DC31FE">
      <w:pPr>
        <w:pStyle w:val="Caption"/>
        <w:spacing w:after="120"/>
        <w:ind w:firstLine="0"/>
        <w:jc w:val="center"/>
        <w:rPr>
          <w:rFonts w:ascii="Times New Roman" w:eastAsiaTheme="minorHAnsi" w:hAnsi="Times New Roman" w:cs="Times New Roman"/>
          <w:color w:val="auto"/>
          <w:sz w:val="24"/>
          <w:szCs w:val="36"/>
        </w:rPr>
      </w:pPr>
      <w:bookmarkStart w:id="260" w:name="_Toc11857678"/>
      <w:r w:rsidRPr="00E24FCF">
        <w:rPr>
          <w:b/>
          <w:bCs/>
          <w:color w:val="auto"/>
          <w:sz w:val="24"/>
          <w:szCs w:val="24"/>
        </w:rPr>
        <w:t>Figure 5.</w:t>
      </w:r>
      <w:r w:rsidRPr="00E24FCF">
        <w:rPr>
          <w:b/>
          <w:bCs/>
          <w:color w:val="auto"/>
          <w:sz w:val="24"/>
          <w:szCs w:val="24"/>
        </w:rPr>
        <w:fldChar w:fldCharType="begin"/>
      </w:r>
      <w:r w:rsidRPr="00E24FCF">
        <w:rPr>
          <w:b/>
          <w:bCs/>
          <w:color w:val="auto"/>
          <w:sz w:val="24"/>
          <w:szCs w:val="24"/>
        </w:rPr>
        <w:instrText xml:space="preserve"> SEQ Figure_5. \* ARABIC </w:instrText>
      </w:r>
      <w:r w:rsidRPr="00E24FCF">
        <w:rPr>
          <w:b/>
          <w:bCs/>
          <w:color w:val="auto"/>
          <w:sz w:val="24"/>
          <w:szCs w:val="24"/>
        </w:rPr>
        <w:fldChar w:fldCharType="separate"/>
      </w:r>
      <w:r w:rsidR="00931C8C">
        <w:rPr>
          <w:b/>
          <w:bCs/>
          <w:noProof/>
          <w:color w:val="auto"/>
          <w:sz w:val="24"/>
          <w:szCs w:val="24"/>
        </w:rPr>
        <w:t>3</w:t>
      </w:r>
      <w:r w:rsidRPr="00E24FCF">
        <w:rPr>
          <w:b/>
          <w:bCs/>
          <w:color w:val="auto"/>
          <w:sz w:val="24"/>
          <w:szCs w:val="24"/>
        </w:rPr>
        <w:fldChar w:fldCharType="end"/>
      </w:r>
      <w:r w:rsidRPr="00E24FCF">
        <w:rPr>
          <w:color w:val="auto"/>
          <w:sz w:val="24"/>
          <w:szCs w:val="24"/>
        </w:rPr>
        <w:t xml:space="preserve"> Données géographiques relatives à la wilaya d’Alger après prétraitement.</w:t>
      </w:r>
      <w:bookmarkEnd w:id="260"/>
    </w:p>
    <w:p w14:paraId="1AE9D837" w14:textId="77777777" w:rsidR="00176898" w:rsidRPr="007557F8" w:rsidRDefault="00176898" w:rsidP="00DC31FE">
      <w:pPr>
        <w:pStyle w:val="Heading4"/>
        <w:spacing w:before="60" w:line="240" w:lineRule="auto"/>
        <w:rPr>
          <w:rFonts w:eastAsiaTheme="minorHAnsi"/>
        </w:rPr>
      </w:pPr>
      <w:r w:rsidRPr="00D662D6">
        <w:t>Chargement</w:t>
      </w:r>
      <w:r w:rsidRPr="002E1380">
        <w:rPr>
          <w:rFonts w:eastAsiaTheme="minorHAnsi"/>
        </w:rPr>
        <w:t xml:space="preserve"> des données dans </w:t>
      </w:r>
      <w:r>
        <w:rPr>
          <w:rFonts w:eastAsiaTheme="minorHAnsi"/>
        </w:rPr>
        <w:t>M</w:t>
      </w:r>
      <w:r w:rsidRPr="002E1380">
        <w:rPr>
          <w:rFonts w:eastAsiaTheme="minorHAnsi"/>
        </w:rPr>
        <w:t>ap</w:t>
      </w:r>
      <w:r>
        <w:rPr>
          <w:rFonts w:eastAsiaTheme="minorHAnsi"/>
        </w:rPr>
        <w:t>B</w:t>
      </w:r>
      <w:r w:rsidRPr="002E1380">
        <w:rPr>
          <w:rFonts w:eastAsiaTheme="minorHAnsi"/>
        </w:rPr>
        <w:t xml:space="preserve">uilder </w:t>
      </w:r>
    </w:p>
    <w:p w14:paraId="18187479" w14:textId="77777777" w:rsidR="00176898" w:rsidRDefault="00176898" w:rsidP="00D662D6">
      <w:r w:rsidRPr="0097371E">
        <w:t>Après le nettoyage des données, ces dernières étant prêtes à l’utilisation, nous les avons chargées dans une base de données géographiques via l’outil oracle MapBuilder à travers « Import shapefile »</w:t>
      </w:r>
      <w:r>
        <w:t xml:space="preserve"> comme le montre la figure 5.4</w:t>
      </w:r>
      <w:r w:rsidRPr="0097371E">
        <w:t>.</w:t>
      </w:r>
    </w:p>
    <w:p w14:paraId="68852CA2" w14:textId="77777777" w:rsidR="0097374B" w:rsidRDefault="00176898" w:rsidP="0097374B">
      <w:pPr>
        <w:keepNext/>
        <w:spacing w:after="0" w:line="240" w:lineRule="auto"/>
        <w:ind w:firstLine="0"/>
        <w:jc w:val="center"/>
      </w:pPr>
      <w:r>
        <w:rPr>
          <w:noProof/>
        </w:rPr>
        <w:drawing>
          <wp:inline distT="0" distB="0" distL="0" distR="0" wp14:anchorId="1EEB97E0" wp14:editId="3788FAE2">
            <wp:extent cx="4810480" cy="2803022"/>
            <wp:effectExtent l="76200" t="76200" r="142875" b="130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8132" r="851" b="5328"/>
                    <a:stretch/>
                  </pic:blipFill>
                  <pic:spPr bwMode="auto">
                    <a:xfrm>
                      <a:off x="0" y="0"/>
                      <a:ext cx="4853645" cy="282817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390C29" w14:textId="5F08D2B1" w:rsidR="00176898" w:rsidRPr="0097374B" w:rsidRDefault="0097374B" w:rsidP="0097374B">
      <w:pPr>
        <w:pStyle w:val="Caption"/>
        <w:ind w:firstLine="0"/>
        <w:jc w:val="center"/>
        <w:rPr>
          <w:color w:val="auto"/>
          <w:sz w:val="24"/>
          <w:szCs w:val="24"/>
        </w:rPr>
      </w:pPr>
      <w:bookmarkStart w:id="261" w:name="_Toc11857679"/>
      <w:r w:rsidRPr="0097374B">
        <w:rPr>
          <w:b/>
          <w:bCs/>
          <w:color w:val="auto"/>
          <w:sz w:val="24"/>
          <w:szCs w:val="24"/>
        </w:rPr>
        <w:t>Figure 5.</w:t>
      </w:r>
      <w:r w:rsidRPr="0097374B">
        <w:rPr>
          <w:b/>
          <w:bCs/>
          <w:color w:val="auto"/>
          <w:sz w:val="24"/>
          <w:szCs w:val="24"/>
        </w:rPr>
        <w:fldChar w:fldCharType="begin"/>
      </w:r>
      <w:r w:rsidRPr="0097374B">
        <w:rPr>
          <w:b/>
          <w:bCs/>
          <w:color w:val="auto"/>
          <w:sz w:val="24"/>
          <w:szCs w:val="24"/>
        </w:rPr>
        <w:instrText xml:space="preserve"> SEQ Figure_5. \* ARABIC </w:instrText>
      </w:r>
      <w:r w:rsidRPr="0097374B">
        <w:rPr>
          <w:b/>
          <w:bCs/>
          <w:color w:val="auto"/>
          <w:sz w:val="24"/>
          <w:szCs w:val="24"/>
        </w:rPr>
        <w:fldChar w:fldCharType="separate"/>
      </w:r>
      <w:r w:rsidR="00931C8C">
        <w:rPr>
          <w:b/>
          <w:bCs/>
          <w:noProof/>
          <w:color w:val="auto"/>
          <w:sz w:val="24"/>
          <w:szCs w:val="24"/>
        </w:rPr>
        <w:t>4</w:t>
      </w:r>
      <w:r w:rsidRPr="0097374B">
        <w:rPr>
          <w:b/>
          <w:bCs/>
          <w:color w:val="auto"/>
          <w:sz w:val="24"/>
          <w:szCs w:val="24"/>
        </w:rPr>
        <w:fldChar w:fldCharType="end"/>
      </w:r>
      <w:r w:rsidRPr="0097374B">
        <w:rPr>
          <w:color w:val="auto"/>
          <w:sz w:val="24"/>
          <w:szCs w:val="24"/>
        </w:rPr>
        <w:t xml:space="preserve"> Importation des fichiers de formes dans MapBuilder.</w:t>
      </w:r>
      <w:bookmarkEnd w:id="261"/>
    </w:p>
    <w:p w14:paraId="2D4BC0B2" w14:textId="77777777" w:rsidR="00176898" w:rsidRPr="005310A9" w:rsidRDefault="00176898" w:rsidP="00D662D6">
      <w:pPr>
        <w:pStyle w:val="Heading4"/>
        <w:rPr>
          <w:rFonts w:eastAsiaTheme="minorHAnsi"/>
        </w:rPr>
      </w:pPr>
      <w:r w:rsidRPr="00D662D6">
        <w:lastRenderedPageBreak/>
        <w:t>Création</w:t>
      </w:r>
      <w:r w:rsidRPr="002E1380">
        <w:rPr>
          <w:rFonts w:eastAsiaTheme="minorHAnsi"/>
        </w:rPr>
        <w:t xml:space="preserve"> de la carte géographique </w:t>
      </w:r>
    </w:p>
    <w:p w14:paraId="4E2C2576" w14:textId="77777777" w:rsidR="00176898" w:rsidRPr="00D662D6" w:rsidRDefault="00176898" w:rsidP="00D662D6">
      <w:pPr>
        <w:rPr>
          <w:rStyle w:val="fontstyle01"/>
          <w:rFonts w:asciiTheme="majorBidi" w:hAnsiTheme="majorBidi" w:cstheme="majorBidi"/>
        </w:rPr>
      </w:pPr>
      <w:r w:rsidRPr="00D662D6">
        <w:rPr>
          <w:rStyle w:val="fontstyle01"/>
          <w:rFonts w:asciiTheme="majorBidi" w:hAnsiTheme="majorBidi" w:cstheme="majorBidi"/>
        </w:rPr>
        <w:t>Une fois le fichier SHP importé dans Mapbuilder, une table spatiale est créée. Cette dernière</w:t>
      </w:r>
      <w:r w:rsidRPr="00D662D6">
        <w:rPr>
          <w:rFonts w:cstheme="majorBidi"/>
        </w:rPr>
        <w:t xml:space="preserve"> </w:t>
      </w:r>
      <w:r w:rsidRPr="00D662D6">
        <w:rPr>
          <w:rStyle w:val="fontstyle01"/>
          <w:rFonts w:asciiTheme="majorBidi" w:hAnsiTheme="majorBidi" w:cstheme="majorBidi"/>
        </w:rPr>
        <w:t>stocke les données du fichier importé. Afin de préparer ces données spatiales pour un affichage cartographique, nous avons créé une</w:t>
      </w:r>
      <w:r w:rsidRPr="00D662D6">
        <w:rPr>
          <w:rFonts w:cstheme="majorBidi"/>
        </w:rPr>
        <w:t xml:space="preserve"> </w:t>
      </w:r>
      <w:r w:rsidRPr="00D662D6">
        <w:rPr>
          <w:rStyle w:val="fontstyle01"/>
          <w:rFonts w:asciiTheme="majorBidi" w:hAnsiTheme="majorBidi" w:cstheme="majorBidi"/>
        </w:rPr>
        <w:t>carte de base de la wilaya d’Alger selon les étapes suivantes :</w:t>
      </w:r>
    </w:p>
    <w:p w14:paraId="0EA5ED92" w14:textId="77777777" w:rsidR="00176898" w:rsidRPr="00D662D6" w:rsidRDefault="00176898" w:rsidP="00023E9F">
      <w:pPr>
        <w:pStyle w:val="ListParagraph"/>
        <w:numPr>
          <w:ilvl w:val="0"/>
          <w:numId w:val="30"/>
        </w:numPr>
        <w:spacing w:before="0" w:after="0"/>
        <w:ind w:left="0" w:firstLine="360"/>
        <w:rPr>
          <w:rFonts w:cstheme="majorBidi"/>
          <w:color w:val="000000"/>
          <w:szCs w:val="24"/>
        </w:rPr>
      </w:pPr>
      <w:r w:rsidRPr="00D662D6">
        <w:rPr>
          <w:rStyle w:val="fontstyle01"/>
          <w:rFonts w:asciiTheme="majorBidi" w:hAnsiTheme="majorBidi" w:cstheme="majorBidi"/>
        </w:rPr>
        <w:t>Création des thèmes géométriques : pour chaque table nous avons créé un thème</w:t>
      </w:r>
      <w:r w:rsidRPr="00D662D6">
        <w:rPr>
          <w:rFonts w:cstheme="majorBidi"/>
          <w:color w:val="000000"/>
        </w:rPr>
        <w:br/>
      </w:r>
      <w:r w:rsidRPr="00D662D6">
        <w:rPr>
          <w:rStyle w:val="fontstyle01"/>
          <w:rFonts w:asciiTheme="majorBidi" w:hAnsiTheme="majorBidi" w:cstheme="majorBidi"/>
        </w:rPr>
        <w:t>à l’aide de l’assistant « création de thème géométrique » de MapBuilder comme</w:t>
      </w:r>
      <w:r w:rsidRPr="00D662D6">
        <w:rPr>
          <w:rFonts w:cstheme="majorBidi"/>
          <w:color w:val="000000"/>
        </w:rPr>
        <w:br/>
      </w:r>
      <w:r w:rsidRPr="00D662D6">
        <w:rPr>
          <w:rStyle w:val="fontstyle01"/>
          <w:rFonts w:asciiTheme="majorBidi" w:hAnsiTheme="majorBidi" w:cstheme="majorBidi"/>
        </w:rPr>
        <w:t>montre la figure 5.5.</w:t>
      </w:r>
    </w:p>
    <w:p w14:paraId="71790FB1" w14:textId="77777777" w:rsidR="005A55DE" w:rsidRDefault="00176898" w:rsidP="005A55DE">
      <w:pPr>
        <w:keepNext/>
        <w:autoSpaceDE w:val="0"/>
        <w:autoSpaceDN w:val="0"/>
        <w:adjustRightInd w:val="0"/>
        <w:spacing w:before="0" w:after="0" w:line="240" w:lineRule="auto"/>
        <w:ind w:firstLine="0"/>
        <w:jc w:val="center"/>
      </w:pPr>
      <w:r>
        <w:rPr>
          <w:noProof/>
        </w:rPr>
        <w:drawing>
          <wp:inline distT="0" distB="0" distL="0" distR="0" wp14:anchorId="3B20967C" wp14:editId="6C39DE0C">
            <wp:extent cx="5050598" cy="2903855"/>
            <wp:effectExtent l="76200" t="76200" r="131445" b="1250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a:extLst>
                        <a:ext uri="{28A0092B-C50C-407E-A947-70E740481C1C}">
                          <a14:useLocalDpi xmlns:a14="http://schemas.microsoft.com/office/drawing/2010/main" val="0"/>
                        </a:ext>
                      </a:extLst>
                    </a:blip>
                    <a:srcRect t="10285"/>
                    <a:stretch/>
                  </pic:blipFill>
                  <pic:spPr bwMode="auto">
                    <a:xfrm>
                      <a:off x="0" y="0"/>
                      <a:ext cx="5070335" cy="291520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87EA09" w14:textId="005342AE" w:rsidR="00E60AE2" w:rsidRPr="00BC2900" w:rsidRDefault="005A55DE" w:rsidP="00BC2900">
      <w:pPr>
        <w:pStyle w:val="Caption"/>
        <w:spacing w:after="120"/>
        <w:ind w:firstLine="0"/>
        <w:jc w:val="center"/>
        <w:rPr>
          <w:rFonts w:ascii="Times New Roman" w:eastAsiaTheme="minorHAnsi" w:hAnsi="Times New Roman" w:cs="Times New Roman"/>
          <w:color w:val="auto"/>
          <w:sz w:val="32"/>
          <w:szCs w:val="32"/>
        </w:rPr>
      </w:pPr>
      <w:bookmarkStart w:id="262" w:name="_Toc11857680"/>
      <w:r w:rsidRPr="00BC2900">
        <w:rPr>
          <w:b/>
          <w:bCs/>
          <w:color w:val="auto"/>
          <w:sz w:val="24"/>
          <w:szCs w:val="24"/>
        </w:rPr>
        <w:t>Figure 5.</w:t>
      </w:r>
      <w:r w:rsidRPr="00BC2900">
        <w:rPr>
          <w:b/>
          <w:bCs/>
          <w:color w:val="auto"/>
          <w:sz w:val="24"/>
          <w:szCs w:val="24"/>
        </w:rPr>
        <w:fldChar w:fldCharType="begin"/>
      </w:r>
      <w:r w:rsidRPr="00BC2900">
        <w:rPr>
          <w:b/>
          <w:bCs/>
          <w:color w:val="auto"/>
          <w:sz w:val="24"/>
          <w:szCs w:val="24"/>
        </w:rPr>
        <w:instrText xml:space="preserve"> SEQ Figure_5. \* ARABIC </w:instrText>
      </w:r>
      <w:r w:rsidRPr="00BC2900">
        <w:rPr>
          <w:b/>
          <w:bCs/>
          <w:color w:val="auto"/>
          <w:sz w:val="24"/>
          <w:szCs w:val="24"/>
        </w:rPr>
        <w:fldChar w:fldCharType="separate"/>
      </w:r>
      <w:r w:rsidR="00931C8C">
        <w:rPr>
          <w:b/>
          <w:bCs/>
          <w:noProof/>
          <w:color w:val="auto"/>
          <w:sz w:val="24"/>
          <w:szCs w:val="24"/>
        </w:rPr>
        <w:t>5</w:t>
      </w:r>
      <w:r w:rsidRPr="00BC2900">
        <w:rPr>
          <w:b/>
          <w:bCs/>
          <w:color w:val="auto"/>
          <w:sz w:val="24"/>
          <w:szCs w:val="24"/>
        </w:rPr>
        <w:fldChar w:fldCharType="end"/>
      </w:r>
      <w:r w:rsidRPr="00BC2900">
        <w:rPr>
          <w:color w:val="auto"/>
          <w:sz w:val="24"/>
          <w:szCs w:val="24"/>
        </w:rPr>
        <w:t xml:space="preserve"> Création des thèmes géométriques</w:t>
      </w:r>
      <w:bookmarkEnd w:id="262"/>
    </w:p>
    <w:p w14:paraId="34A4B4D7" w14:textId="5502E332" w:rsidR="00176898" w:rsidRPr="000D7BBE" w:rsidRDefault="00176898" w:rsidP="007A2025">
      <w:pPr>
        <w:pStyle w:val="ListParagraph"/>
        <w:numPr>
          <w:ilvl w:val="0"/>
          <w:numId w:val="30"/>
        </w:numPr>
        <w:autoSpaceDE w:val="0"/>
        <w:autoSpaceDN w:val="0"/>
        <w:adjustRightInd w:val="0"/>
        <w:spacing w:before="120" w:after="0"/>
        <w:ind w:left="0" w:firstLine="360"/>
        <w:rPr>
          <w:rFonts w:ascii="Times New Roman" w:hAnsi="Times New Roman" w:cs="Times New Roman"/>
          <w:color w:val="000000"/>
          <w:sz w:val="23"/>
          <w:szCs w:val="23"/>
        </w:rPr>
      </w:pPr>
      <w:r w:rsidRPr="007C3997">
        <w:t>Création de</w:t>
      </w:r>
      <w:r>
        <w:rPr>
          <w:rStyle w:val="fontstyle01"/>
        </w:rPr>
        <w:t xml:space="preserve"> </w:t>
      </w:r>
      <w:r w:rsidRPr="00DC0203">
        <w:rPr>
          <w:rStyle w:val="fontstyle01"/>
          <w:rFonts w:asciiTheme="majorBidi" w:hAnsiTheme="majorBidi" w:cstheme="majorBidi"/>
        </w:rPr>
        <w:t>la carte de base</w:t>
      </w:r>
      <w:r w:rsidRPr="00DC0203">
        <w:rPr>
          <w:rFonts w:cstheme="majorBidi"/>
          <w:color w:val="000000"/>
        </w:rPr>
        <w:t xml:space="preserve"> : </w:t>
      </w:r>
      <w:r w:rsidRPr="00DC0203">
        <w:rPr>
          <w:rStyle w:val="fontstyle01"/>
          <w:rFonts w:asciiTheme="majorBidi" w:hAnsiTheme="majorBidi" w:cstheme="majorBidi"/>
        </w:rPr>
        <w:t>Nous avons utilisé l’assistant « Create Base Map » pour la création de la carte de base en</w:t>
      </w:r>
      <w:r w:rsidRPr="00DC0203">
        <w:rPr>
          <w:rFonts w:cstheme="majorBidi"/>
          <w:color w:val="000000"/>
        </w:rPr>
        <w:t xml:space="preserve"> </w:t>
      </w:r>
      <w:r w:rsidRPr="00DC0203">
        <w:rPr>
          <w:rStyle w:val="fontstyle01"/>
          <w:rFonts w:asciiTheme="majorBidi" w:hAnsiTheme="majorBidi" w:cstheme="majorBidi"/>
        </w:rPr>
        <w:t>intégrant les thèmes déjà créés et en respectant l’ordre de superposition pour qu’un thème</w:t>
      </w:r>
      <w:r w:rsidRPr="00DC0203">
        <w:rPr>
          <w:rFonts w:cstheme="majorBidi"/>
          <w:color w:val="000000"/>
        </w:rPr>
        <w:t xml:space="preserve"> </w:t>
      </w:r>
      <w:r w:rsidRPr="00DC0203">
        <w:rPr>
          <w:rStyle w:val="fontstyle01"/>
          <w:rFonts w:asciiTheme="majorBidi" w:hAnsiTheme="majorBidi" w:cstheme="majorBidi"/>
        </w:rPr>
        <w:t>n’écrase pas un autre, le résultat est présenté dans la figure 5.6</w:t>
      </w:r>
      <w:r w:rsidR="00DC0203">
        <w:rPr>
          <w:rStyle w:val="fontstyle01"/>
          <w:rFonts w:asciiTheme="majorBidi" w:hAnsiTheme="majorBidi" w:cstheme="majorBidi"/>
        </w:rPr>
        <w:t>.</w:t>
      </w:r>
    </w:p>
    <w:p w14:paraId="6071426C" w14:textId="77777777" w:rsidR="00395073" w:rsidRDefault="00176898" w:rsidP="00395073">
      <w:pPr>
        <w:keepNext/>
        <w:autoSpaceDE w:val="0"/>
        <w:autoSpaceDN w:val="0"/>
        <w:adjustRightInd w:val="0"/>
        <w:spacing w:before="0" w:after="0" w:line="240" w:lineRule="auto"/>
        <w:ind w:firstLine="0"/>
        <w:jc w:val="center"/>
      </w:pPr>
      <w:r>
        <w:rPr>
          <w:noProof/>
        </w:rPr>
        <w:lastRenderedPageBreak/>
        <w:drawing>
          <wp:inline distT="0" distB="0" distL="0" distR="0" wp14:anchorId="03086BBF" wp14:editId="751A3BC0">
            <wp:extent cx="4955638" cy="2905125"/>
            <wp:effectExtent l="76200" t="76200" r="130810" b="1238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9907" b="1"/>
                    <a:stretch/>
                  </pic:blipFill>
                  <pic:spPr bwMode="auto">
                    <a:xfrm>
                      <a:off x="0" y="0"/>
                      <a:ext cx="4994588" cy="292795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BA7679" w14:textId="7C20F799" w:rsidR="00176898" w:rsidRPr="00395073" w:rsidRDefault="00395073" w:rsidP="00395073">
      <w:pPr>
        <w:pStyle w:val="Caption"/>
        <w:spacing w:after="120"/>
        <w:ind w:firstLine="0"/>
        <w:jc w:val="center"/>
        <w:rPr>
          <w:rFonts w:ascii="Times New Roman" w:eastAsiaTheme="minorHAnsi" w:hAnsi="Times New Roman" w:cs="Times New Roman"/>
          <w:color w:val="auto"/>
          <w:sz w:val="32"/>
          <w:szCs w:val="32"/>
        </w:rPr>
      </w:pPr>
      <w:bookmarkStart w:id="263" w:name="_Toc11857681"/>
      <w:r w:rsidRPr="00395073">
        <w:rPr>
          <w:b/>
          <w:bCs/>
          <w:color w:val="auto"/>
          <w:sz w:val="24"/>
          <w:szCs w:val="24"/>
        </w:rPr>
        <w:t>Figure 5.</w:t>
      </w:r>
      <w:r w:rsidRPr="00395073">
        <w:rPr>
          <w:b/>
          <w:bCs/>
          <w:color w:val="auto"/>
          <w:sz w:val="24"/>
          <w:szCs w:val="24"/>
        </w:rPr>
        <w:fldChar w:fldCharType="begin"/>
      </w:r>
      <w:r w:rsidRPr="00395073">
        <w:rPr>
          <w:b/>
          <w:bCs/>
          <w:color w:val="auto"/>
          <w:sz w:val="24"/>
          <w:szCs w:val="24"/>
        </w:rPr>
        <w:instrText xml:space="preserve"> SEQ Figure_5. \* ARABIC </w:instrText>
      </w:r>
      <w:r w:rsidRPr="00395073">
        <w:rPr>
          <w:b/>
          <w:bCs/>
          <w:color w:val="auto"/>
          <w:sz w:val="24"/>
          <w:szCs w:val="24"/>
        </w:rPr>
        <w:fldChar w:fldCharType="separate"/>
      </w:r>
      <w:r w:rsidR="00931C8C">
        <w:rPr>
          <w:b/>
          <w:bCs/>
          <w:noProof/>
          <w:color w:val="auto"/>
          <w:sz w:val="24"/>
          <w:szCs w:val="24"/>
        </w:rPr>
        <w:t>6</w:t>
      </w:r>
      <w:r w:rsidRPr="00395073">
        <w:rPr>
          <w:b/>
          <w:bCs/>
          <w:color w:val="auto"/>
          <w:sz w:val="24"/>
          <w:szCs w:val="24"/>
        </w:rPr>
        <w:fldChar w:fldCharType="end"/>
      </w:r>
      <w:r w:rsidRPr="00395073">
        <w:rPr>
          <w:color w:val="auto"/>
          <w:sz w:val="24"/>
          <w:szCs w:val="24"/>
        </w:rPr>
        <w:t xml:space="preserve"> Génération de la carte de base.</w:t>
      </w:r>
      <w:bookmarkEnd w:id="263"/>
    </w:p>
    <w:p w14:paraId="25F19E4A" w14:textId="77777777" w:rsidR="00176898" w:rsidRPr="00A56335" w:rsidRDefault="00176898" w:rsidP="00023E9F">
      <w:pPr>
        <w:pStyle w:val="ListParagraph"/>
        <w:numPr>
          <w:ilvl w:val="0"/>
          <w:numId w:val="30"/>
        </w:numPr>
        <w:autoSpaceDE w:val="0"/>
        <w:autoSpaceDN w:val="0"/>
        <w:adjustRightInd w:val="0"/>
        <w:spacing w:before="0"/>
        <w:ind w:left="0" w:firstLine="360"/>
        <w:rPr>
          <w:rFonts w:cstheme="majorBidi"/>
          <w:color w:val="000000"/>
          <w:sz w:val="23"/>
          <w:szCs w:val="23"/>
        </w:rPr>
      </w:pPr>
      <w:r w:rsidRPr="00A56335">
        <w:rPr>
          <w:rStyle w:val="fontstyle01"/>
          <w:rFonts w:asciiTheme="majorBidi" w:hAnsiTheme="majorBidi" w:cstheme="majorBidi"/>
        </w:rPr>
        <w:t>Création des couches</w:t>
      </w:r>
      <w:r w:rsidRPr="00A56335">
        <w:rPr>
          <w:rFonts w:cstheme="majorBidi"/>
          <w:color w:val="000000"/>
        </w:rPr>
        <w:t xml:space="preserve"> : </w:t>
      </w:r>
      <w:r w:rsidRPr="00A56335">
        <w:rPr>
          <w:rStyle w:val="fontstyle01"/>
          <w:rFonts w:asciiTheme="majorBidi" w:hAnsiTheme="majorBidi" w:cstheme="majorBidi"/>
        </w:rPr>
        <w:t>la visualisation cartographique dans MapViewer, exige une organisation des données</w:t>
      </w:r>
      <w:r w:rsidRPr="00A56335">
        <w:rPr>
          <w:rFonts w:cstheme="majorBidi"/>
          <w:color w:val="000000"/>
        </w:rPr>
        <w:t xml:space="preserve"> </w:t>
      </w:r>
      <w:r w:rsidRPr="00A56335">
        <w:rPr>
          <w:rStyle w:val="fontstyle01"/>
          <w:rFonts w:asciiTheme="majorBidi" w:hAnsiTheme="majorBidi" w:cstheme="majorBidi"/>
        </w:rPr>
        <w:t>géographiques en couches, cela se fait à l’aide de l’outil « Create Tile layer » (voir figure 5.7).</w:t>
      </w:r>
    </w:p>
    <w:p w14:paraId="4A29B94E" w14:textId="77777777" w:rsidR="00E23F47" w:rsidRDefault="00176898" w:rsidP="00E23F47">
      <w:pPr>
        <w:keepNext/>
        <w:autoSpaceDE w:val="0"/>
        <w:autoSpaceDN w:val="0"/>
        <w:adjustRightInd w:val="0"/>
        <w:spacing w:before="0" w:after="0" w:line="240" w:lineRule="auto"/>
        <w:ind w:firstLine="0"/>
        <w:jc w:val="center"/>
      </w:pPr>
      <w:r>
        <w:rPr>
          <w:noProof/>
        </w:rPr>
        <w:drawing>
          <wp:inline distT="0" distB="0" distL="0" distR="0" wp14:anchorId="0A732BE4" wp14:editId="7F678D09">
            <wp:extent cx="5006203" cy="3070832"/>
            <wp:effectExtent l="76200" t="76200" r="137795" b="130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t="10262"/>
                    <a:stretch/>
                  </pic:blipFill>
                  <pic:spPr bwMode="auto">
                    <a:xfrm>
                      <a:off x="0" y="0"/>
                      <a:ext cx="5063402" cy="310591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5235C1" w14:textId="0CA32963" w:rsidR="00176898" w:rsidRPr="00E23F47" w:rsidRDefault="00E23F47" w:rsidP="00E23F47">
      <w:pPr>
        <w:pStyle w:val="Caption"/>
        <w:ind w:firstLine="0"/>
        <w:jc w:val="center"/>
        <w:rPr>
          <w:rFonts w:ascii="Times New Roman" w:eastAsiaTheme="minorHAnsi" w:hAnsi="Times New Roman" w:cs="Times New Roman"/>
          <w:color w:val="auto"/>
          <w:sz w:val="32"/>
          <w:szCs w:val="32"/>
        </w:rPr>
      </w:pPr>
      <w:bookmarkStart w:id="264" w:name="_Toc11857682"/>
      <w:r w:rsidRPr="00E23F47">
        <w:rPr>
          <w:b/>
          <w:bCs/>
          <w:color w:val="auto"/>
          <w:sz w:val="24"/>
          <w:szCs w:val="24"/>
        </w:rPr>
        <w:t>Figure 5.</w:t>
      </w:r>
      <w:r w:rsidRPr="00E23F47">
        <w:rPr>
          <w:b/>
          <w:bCs/>
          <w:color w:val="auto"/>
          <w:sz w:val="24"/>
          <w:szCs w:val="24"/>
        </w:rPr>
        <w:fldChar w:fldCharType="begin"/>
      </w:r>
      <w:r w:rsidRPr="00E23F47">
        <w:rPr>
          <w:b/>
          <w:bCs/>
          <w:color w:val="auto"/>
          <w:sz w:val="24"/>
          <w:szCs w:val="24"/>
        </w:rPr>
        <w:instrText xml:space="preserve"> SEQ Figure_5. \* ARABIC </w:instrText>
      </w:r>
      <w:r w:rsidRPr="00E23F47">
        <w:rPr>
          <w:b/>
          <w:bCs/>
          <w:color w:val="auto"/>
          <w:sz w:val="24"/>
          <w:szCs w:val="24"/>
        </w:rPr>
        <w:fldChar w:fldCharType="separate"/>
      </w:r>
      <w:r w:rsidR="00931C8C">
        <w:rPr>
          <w:b/>
          <w:bCs/>
          <w:noProof/>
          <w:color w:val="auto"/>
          <w:sz w:val="24"/>
          <w:szCs w:val="24"/>
        </w:rPr>
        <w:t>7</w:t>
      </w:r>
      <w:r w:rsidRPr="00E23F47">
        <w:rPr>
          <w:b/>
          <w:bCs/>
          <w:color w:val="auto"/>
          <w:sz w:val="24"/>
          <w:szCs w:val="24"/>
        </w:rPr>
        <w:fldChar w:fldCharType="end"/>
      </w:r>
      <w:r w:rsidRPr="00E23F47">
        <w:rPr>
          <w:color w:val="auto"/>
          <w:sz w:val="24"/>
          <w:szCs w:val="24"/>
        </w:rPr>
        <w:t xml:space="preserve"> Organisation en couches dans Mapviewer</w:t>
      </w:r>
      <w:bookmarkEnd w:id="264"/>
    </w:p>
    <w:p w14:paraId="3182393D" w14:textId="77777777" w:rsidR="00176898" w:rsidRPr="0053757C" w:rsidRDefault="00176898" w:rsidP="00F13900">
      <w:pPr>
        <w:rPr>
          <w:rFonts w:eastAsiaTheme="minorHAnsi"/>
          <w:sz w:val="23"/>
          <w:szCs w:val="23"/>
        </w:rPr>
      </w:pPr>
      <w:r w:rsidRPr="0053757C">
        <w:rPr>
          <w:rStyle w:val="fontstyle01"/>
          <w:rFonts w:asciiTheme="majorBidi" w:hAnsiTheme="majorBidi" w:cstheme="majorBidi"/>
          <w:color w:val="auto"/>
        </w:rPr>
        <w:t>Une fois terminé, nous nous sommes connectés à MapViewer pour</w:t>
      </w:r>
      <w:r w:rsidRPr="0053757C">
        <w:t xml:space="preserve"> </w:t>
      </w:r>
      <w:r w:rsidRPr="0053757C">
        <w:rPr>
          <w:rStyle w:val="fontstyle01"/>
          <w:rFonts w:asciiTheme="majorBidi" w:hAnsiTheme="majorBidi" w:cstheme="majorBidi"/>
          <w:color w:val="auto"/>
        </w:rPr>
        <w:t>enregistrer la carte construite de façon permanente (voir figure 5.8)</w:t>
      </w:r>
    </w:p>
    <w:p w14:paraId="6BDA9BFE" w14:textId="77777777" w:rsidR="00176898" w:rsidRDefault="00176898" w:rsidP="00176898">
      <w:pPr>
        <w:autoSpaceDE w:val="0"/>
        <w:autoSpaceDN w:val="0"/>
        <w:adjustRightInd w:val="0"/>
        <w:spacing w:before="0" w:after="0" w:line="240" w:lineRule="auto"/>
        <w:rPr>
          <w:rFonts w:ascii="Times New Roman" w:eastAsiaTheme="minorHAnsi" w:hAnsi="Times New Roman" w:cs="Times New Roman"/>
          <w:color w:val="000000"/>
          <w:sz w:val="23"/>
          <w:szCs w:val="23"/>
        </w:rPr>
      </w:pPr>
    </w:p>
    <w:p w14:paraId="45669EB5" w14:textId="77777777" w:rsidR="00A437F6" w:rsidRDefault="00176898" w:rsidP="00A437F6">
      <w:pPr>
        <w:keepNext/>
        <w:autoSpaceDE w:val="0"/>
        <w:autoSpaceDN w:val="0"/>
        <w:adjustRightInd w:val="0"/>
        <w:spacing w:before="0" w:after="0" w:line="240" w:lineRule="auto"/>
        <w:ind w:firstLine="0"/>
        <w:jc w:val="center"/>
      </w:pPr>
      <w:r>
        <w:rPr>
          <w:noProof/>
        </w:rPr>
        <w:lastRenderedPageBreak/>
        <w:drawing>
          <wp:inline distT="0" distB="0" distL="0" distR="0" wp14:anchorId="429A8FD9" wp14:editId="3E8D6228">
            <wp:extent cx="5770841" cy="2990850"/>
            <wp:effectExtent l="76200" t="76200" r="135255" b="133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18448" cy="30155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9F6060" w14:textId="3C1262D5" w:rsidR="00176898" w:rsidRPr="00A437F6" w:rsidRDefault="00A437F6" w:rsidP="00A437F6">
      <w:pPr>
        <w:pStyle w:val="Caption"/>
        <w:ind w:firstLine="0"/>
        <w:jc w:val="center"/>
        <w:rPr>
          <w:rFonts w:ascii="Times New Roman" w:eastAsiaTheme="minorHAnsi" w:hAnsi="Times New Roman" w:cs="Times New Roman"/>
          <w:color w:val="auto"/>
          <w:sz w:val="32"/>
          <w:szCs w:val="32"/>
        </w:rPr>
      </w:pPr>
      <w:bookmarkStart w:id="265" w:name="_Toc11857683"/>
      <w:r w:rsidRPr="00AA0180">
        <w:rPr>
          <w:b/>
          <w:bCs/>
          <w:color w:val="auto"/>
          <w:sz w:val="24"/>
          <w:szCs w:val="24"/>
        </w:rPr>
        <w:t>Figure 5.</w:t>
      </w:r>
      <w:r w:rsidRPr="00AA0180">
        <w:rPr>
          <w:b/>
          <w:bCs/>
          <w:color w:val="auto"/>
          <w:sz w:val="24"/>
          <w:szCs w:val="24"/>
        </w:rPr>
        <w:fldChar w:fldCharType="begin"/>
      </w:r>
      <w:r w:rsidRPr="00AA0180">
        <w:rPr>
          <w:b/>
          <w:bCs/>
          <w:color w:val="auto"/>
          <w:sz w:val="24"/>
          <w:szCs w:val="24"/>
        </w:rPr>
        <w:instrText xml:space="preserve"> SEQ Figure_5. \* ARABIC </w:instrText>
      </w:r>
      <w:r w:rsidRPr="00AA0180">
        <w:rPr>
          <w:b/>
          <w:bCs/>
          <w:color w:val="auto"/>
          <w:sz w:val="24"/>
          <w:szCs w:val="24"/>
        </w:rPr>
        <w:fldChar w:fldCharType="separate"/>
      </w:r>
      <w:r w:rsidR="00931C8C">
        <w:rPr>
          <w:b/>
          <w:bCs/>
          <w:noProof/>
          <w:color w:val="auto"/>
          <w:sz w:val="24"/>
          <w:szCs w:val="24"/>
        </w:rPr>
        <w:t>8</w:t>
      </w:r>
      <w:r w:rsidRPr="00AA0180">
        <w:rPr>
          <w:b/>
          <w:bCs/>
          <w:color w:val="auto"/>
          <w:sz w:val="24"/>
          <w:szCs w:val="24"/>
        </w:rPr>
        <w:fldChar w:fldCharType="end"/>
      </w:r>
      <w:r w:rsidRPr="00A437F6">
        <w:rPr>
          <w:color w:val="auto"/>
          <w:sz w:val="24"/>
          <w:szCs w:val="24"/>
        </w:rPr>
        <w:t xml:space="preserve"> Enregistrement de la carte dans MapViewer</w:t>
      </w:r>
      <w:bookmarkEnd w:id="265"/>
    </w:p>
    <w:p w14:paraId="61C96C38" w14:textId="25E82246" w:rsidR="00176898" w:rsidRPr="00775C37" w:rsidRDefault="00176898" w:rsidP="00F13900">
      <w:pPr>
        <w:pStyle w:val="Heading3"/>
        <w:ind w:right="-334"/>
        <w:jc w:val="left"/>
        <w:rPr>
          <w:rFonts w:eastAsiaTheme="minorHAnsi"/>
        </w:rPr>
      </w:pPr>
      <w:bookmarkStart w:id="266" w:name="_Toc11850469"/>
      <w:r w:rsidRPr="00F13900">
        <w:t>Implémentation</w:t>
      </w:r>
      <w:r w:rsidRPr="00920CC8">
        <w:rPr>
          <w:rFonts w:eastAsiaTheme="minorHAnsi"/>
        </w:rPr>
        <w:t xml:space="preserve"> et alimentation de la base de données géographiques</w:t>
      </w:r>
      <w:bookmarkEnd w:id="266"/>
    </w:p>
    <w:p w14:paraId="07499550" w14:textId="77777777" w:rsidR="00176898" w:rsidRPr="00617C22" w:rsidRDefault="00176898" w:rsidP="00F13900">
      <w:r w:rsidRPr="0097371E">
        <w:t>La base de données géographiques contient des données spatiales décrivant le lieu o</w:t>
      </w:r>
      <w:r>
        <w:t>ù</w:t>
      </w:r>
      <w:r w:rsidRPr="0097371E">
        <w:t xml:space="preserve"> la localisation de l’accident et d’autres non spatiales décrivant les autres circonstances de l’accident (date de l’accident, les véhicules impliqués…).</w:t>
      </w:r>
      <w:r>
        <w:t xml:space="preserve"> </w:t>
      </w:r>
      <w:r w:rsidRPr="0097371E">
        <w:rPr>
          <w:rFonts w:ascii="Times New Roman" w:hAnsi="Times New Roman" w:cs="Times New Roman"/>
          <w:color w:val="000000"/>
          <w:szCs w:val="23"/>
        </w:rPr>
        <w:t>Une fois le schéma de cette base de données modélisé, l’étape suivante consiste à l’implémenter sous oracle spatial.</w:t>
      </w:r>
    </w:p>
    <w:p w14:paraId="2CF1BFEE" w14:textId="77777777" w:rsidR="00176898" w:rsidRPr="0097371E" w:rsidRDefault="00176898" w:rsidP="00F13900">
      <w:r w:rsidRPr="0097371E">
        <w:t xml:space="preserve">Nous nous sommes </w:t>
      </w:r>
      <w:r>
        <w:t>en premier lieu</w:t>
      </w:r>
      <w:r w:rsidRPr="0097371E">
        <w:t xml:space="preserve"> </w:t>
      </w:r>
      <w:r>
        <w:t>intéressés aux</w:t>
      </w:r>
      <w:r w:rsidRPr="0097371E">
        <w:t xml:space="preserve"> données alphanumériques que nous avons stockées dans des fichiers de format </w:t>
      </w:r>
      <w:r>
        <w:t>xlsx</w:t>
      </w:r>
      <w:r w:rsidRPr="0097371E">
        <w:t xml:space="preserve"> (Figure 5.</w:t>
      </w:r>
      <w:r>
        <w:t>9</w:t>
      </w:r>
      <w:r w:rsidRPr="0097371E">
        <w:t>), chargées par la suite dans la base de données à l’aide d</w:t>
      </w:r>
      <w:r>
        <w:t>’</w:t>
      </w:r>
      <w:r w:rsidRPr="0097371E">
        <w:t xml:space="preserve">oracle SQL </w:t>
      </w:r>
      <w:r w:rsidRPr="00AA3CAA">
        <w:t>developer</w:t>
      </w:r>
      <w:r w:rsidRPr="0097371E">
        <w:t>.</w:t>
      </w:r>
      <w:r>
        <w:t xml:space="preserve"> </w:t>
      </w:r>
    </w:p>
    <w:p w14:paraId="0CC259C3" w14:textId="77777777" w:rsidR="008517C9" w:rsidRDefault="00176898" w:rsidP="008517C9">
      <w:pPr>
        <w:keepNext/>
        <w:spacing w:before="0" w:after="0"/>
        <w:ind w:left="-90" w:firstLine="0"/>
        <w:jc w:val="center"/>
      </w:pPr>
      <w:r>
        <w:rPr>
          <w:noProof/>
        </w:rPr>
        <w:lastRenderedPageBreak/>
        <w:drawing>
          <wp:inline distT="0" distB="0" distL="0" distR="0" wp14:anchorId="50FB68B4" wp14:editId="57ECA8DE">
            <wp:extent cx="5737860" cy="4186477"/>
            <wp:effectExtent l="76200" t="76200" r="129540" b="138430"/>
            <wp:docPr id="9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3974"/>
                    <a:stretch/>
                  </pic:blipFill>
                  <pic:spPr bwMode="auto">
                    <a:xfrm>
                      <a:off x="0" y="0"/>
                      <a:ext cx="5746043" cy="419244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5CEB32" w14:textId="18453FC0" w:rsidR="00176898" w:rsidRPr="00D343DB" w:rsidRDefault="008517C9" w:rsidP="008517C9">
      <w:pPr>
        <w:pStyle w:val="Caption"/>
        <w:ind w:firstLine="0"/>
        <w:jc w:val="center"/>
        <w:rPr>
          <w:color w:val="000000" w:themeColor="text1"/>
          <w:sz w:val="24"/>
          <w:szCs w:val="24"/>
        </w:rPr>
      </w:pPr>
      <w:bookmarkStart w:id="267" w:name="_Toc11857684"/>
      <w:r w:rsidRPr="00D343DB">
        <w:rPr>
          <w:b/>
          <w:bCs/>
          <w:color w:val="000000" w:themeColor="text1"/>
          <w:sz w:val="24"/>
          <w:szCs w:val="24"/>
        </w:rPr>
        <w:t>Figure 5.</w:t>
      </w:r>
      <w:r w:rsidRPr="00D343DB">
        <w:rPr>
          <w:b/>
          <w:bCs/>
          <w:color w:val="000000" w:themeColor="text1"/>
          <w:sz w:val="24"/>
          <w:szCs w:val="24"/>
        </w:rPr>
        <w:fldChar w:fldCharType="begin"/>
      </w:r>
      <w:r w:rsidRPr="00D343DB">
        <w:rPr>
          <w:b/>
          <w:bCs/>
          <w:color w:val="000000" w:themeColor="text1"/>
          <w:sz w:val="24"/>
          <w:szCs w:val="24"/>
        </w:rPr>
        <w:instrText xml:space="preserve"> SEQ Figure_5. \* ARABIC </w:instrText>
      </w:r>
      <w:r w:rsidRPr="00D343DB">
        <w:rPr>
          <w:b/>
          <w:bCs/>
          <w:color w:val="000000" w:themeColor="text1"/>
          <w:sz w:val="24"/>
          <w:szCs w:val="24"/>
        </w:rPr>
        <w:fldChar w:fldCharType="separate"/>
      </w:r>
      <w:r w:rsidR="00931C8C">
        <w:rPr>
          <w:b/>
          <w:bCs/>
          <w:noProof/>
          <w:color w:val="000000" w:themeColor="text1"/>
          <w:sz w:val="24"/>
          <w:szCs w:val="24"/>
        </w:rPr>
        <w:t>9</w:t>
      </w:r>
      <w:r w:rsidRPr="00D343DB">
        <w:rPr>
          <w:b/>
          <w:bCs/>
          <w:color w:val="000000" w:themeColor="text1"/>
          <w:sz w:val="24"/>
          <w:szCs w:val="24"/>
        </w:rPr>
        <w:fldChar w:fldCharType="end"/>
      </w:r>
      <w:r w:rsidRPr="00D343DB">
        <w:rPr>
          <w:color w:val="000000" w:themeColor="text1"/>
          <w:sz w:val="24"/>
          <w:szCs w:val="24"/>
        </w:rPr>
        <w:t xml:space="preserve"> Liste des fichiers xlsx créés pour alimenter les données alphanumériques de la base de données géographiques</w:t>
      </w:r>
      <w:bookmarkEnd w:id="267"/>
      <w:r w:rsidR="00D343DB">
        <w:rPr>
          <w:color w:val="000000" w:themeColor="text1"/>
          <w:sz w:val="24"/>
          <w:szCs w:val="24"/>
        </w:rPr>
        <w:t>.</w:t>
      </w:r>
    </w:p>
    <w:p w14:paraId="484A83A5" w14:textId="6A954B37" w:rsidR="00176898" w:rsidRDefault="00176898" w:rsidP="00F13900">
      <w:pPr>
        <w:pStyle w:val="Heading3"/>
      </w:pPr>
      <w:bookmarkStart w:id="268" w:name="_Toc11850470"/>
      <w:r w:rsidRPr="00F13900">
        <w:t>Implémentation</w:t>
      </w:r>
      <w:r w:rsidRPr="00920CC8">
        <w:t xml:space="preserve"> et alimentation de l’EDS</w:t>
      </w:r>
      <w:bookmarkEnd w:id="268"/>
    </w:p>
    <w:p w14:paraId="6DA932B8" w14:textId="77777777" w:rsidR="00176898" w:rsidRPr="008120C4" w:rsidRDefault="00176898" w:rsidP="00F13900">
      <w:r w:rsidRPr="008C63EC">
        <w:t xml:space="preserve">Notre entrepôt de données spatiales est implémenté sous oracle spatial puis alimenté à partir de la base de données géographique </w:t>
      </w:r>
      <w:r>
        <w:t xml:space="preserve">mise en œuvre </w:t>
      </w:r>
      <w:r w:rsidRPr="008C63EC">
        <w:t xml:space="preserve">à l’aide </w:t>
      </w:r>
      <w:r>
        <w:t>de l’outil ETL Talend open studio</w:t>
      </w:r>
      <w:r w:rsidRPr="008C63EC">
        <w:t>.</w:t>
      </w:r>
    </w:p>
    <w:p w14:paraId="0F0BBE9F" w14:textId="77777777" w:rsidR="00176898" w:rsidRDefault="00176898" w:rsidP="00F13900">
      <w:r>
        <w:t>L</w:t>
      </w:r>
      <w:r w:rsidRPr="008C63EC">
        <w:t>’alimentation de l’EDS</w:t>
      </w:r>
      <w:r>
        <w:t xml:space="preserve"> emploie deux types de chargement, un chargement initial qui </w:t>
      </w:r>
      <w:r w:rsidRPr="00990A7F">
        <w:t>est utilisé lors de la première alimentation de l’entrepôt de données</w:t>
      </w:r>
      <w:r>
        <w:t xml:space="preserve"> et un chargement incrémental qui </w:t>
      </w:r>
      <w:r w:rsidRPr="00990A7F">
        <w:t>permet d</w:t>
      </w:r>
      <w:r>
        <w:t xml:space="preserve">’alimenter l’entrepôt de données avec les dernières mises à jour effectuées au niveau des systèmes sources </w:t>
      </w:r>
      <w:r w:rsidRPr="00990A7F">
        <w:t>depuis la dernière extraction.</w:t>
      </w:r>
      <w:r>
        <w:t xml:space="preserve"> </w:t>
      </w:r>
    </w:p>
    <w:p w14:paraId="509CA451" w14:textId="77777777" w:rsidR="00176898" w:rsidRDefault="00176898" w:rsidP="00176898">
      <w:pPr>
        <w:ind w:firstLine="0"/>
      </w:pPr>
      <w:r w:rsidRPr="00733B40">
        <w:rPr>
          <w:b/>
        </w:rPr>
        <w:t>Chargement initial</w:t>
      </w:r>
      <w:r>
        <w:t> </w:t>
      </w:r>
      <w:r w:rsidRPr="00C569AA">
        <w:rPr>
          <w:b/>
        </w:rPr>
        <w:t>:</w:t>
      </w:r>
      <w:r>
        <w:t xml:space="preserve"> Pour ce type de chargement </w:t>
      </w:r>
      <w:r w:rsidRPr="008C63EC">
        <w:t xml:space="preserve">nous commençons par les tables de dimensions pour ensuite passer aux tables de faits à cause de la contrainte de clés étrangères. </w:t>
      </w:r>
    </w:p>
    <w:p w14:paraId="24588700" w14:textId="77777777" w:rsidR="00176898" w:rsidRDefault="00176898" w:rsidP="00176898">
      <w:pPr>
        <w:spacing w:after="0"/>
        <w:ind w:firstLine="0"/>
      </w:pPr>
      <w:r w:rsidRPr="00733B40">
        <w:rPr>
          <w:b/>
        </w:rPr>
        <w:t>Chargement incrémental</w:t>
      </w:r>
      <w:r>
        <w:t> </w:t>
      </w:r>
      <w:r w:rsidRPr="00C569AA">
        <w:rPr>
          <w:b/>
        </w:rPr>
        <w:t>:</w:t>
      </w:r>
      <w:r>
        <w:t xml:space="preserve"> Pour assurer ce type de chargement, nous avons créé un trigger sur la table « accident » de la BDG source. Ce trigger se déclenche à chaque nouvelle insertion dans cette table pour récupérer la nouvelle instance et l’insérer dans une table nommée « nouvelle_maj ».  </w:t>
      </w:r>
    </w:p>
    <w:p w14:paraId="733FE117" w14:textId="77777777" w:rsidR="00176898" w:rsidRDefault="00176898" w:rsidP="00176898">
      <w:pPr>
        <w:spacing w:before="0" w:after="0"/>
        <w:ind w:firstLine="0"/>
      </w:pPr>
      <w:r>
        <w:t>De cette manière, au prochain chargement de l’EDS seuls les nouveaux accidents de la table « nouvelle_maj » seront chargés.</w:t>
      </w:r>
    </w:p>
    <w:p w14:paraId="74AB243E" w14:textId="77777777" w:rsidR="00176898" w:rsidRPr="008C63EC" w:rsidRDefault="00176898" w:rsidP="00F13900">
      <w:r w:rsidRPr="008C63EC">
        <w:lastRenderedPageBreak/>
        <w:t xml:space="preserve">Nous présentons dans la figure </w:t>
      </w:r>
      <w:r>
        <w:t>5.10</w:t>
      </w:r>
      <w:r w:rsidRPr="008C63EC">
        <w:t xml:space="preserve"> un exemple </w:t>
      </w:r>
      <w:r>
        <w:t>d’</w:t>
      </w:r>
      <w:r w:rsidRPr="008C63EC">
        <w:t>extra</w:t>
      </w:r>
      <w:r>
        <w:t xml:space="preserve">ction de </w:t>
      </w:r>
      <w:r w:rsidRPr="008C63EC">
        <w:t>données à partir de</w:t>
      </w:r>
      <w:r>
        <w:t xml:space="preserve"> la</w:t>
      </w:r>
      <w:r w:rsidRPr="008C63EC">
        <w:t xml:space="preserve"> table source « </w:t>
      </w:r>
      <w:r>
        <w:t>vehicule</w:t>
      </w:r>
      <w:r w:rsidRPr="008C63EC">
        <w:t xml:space="preserve"> » pour l</w:t>
      </w:r>
      <w:r>
        <w:t>es</w:t>
      </w:r>
      <w:r w:rsidRPr="008C63EC">
        <w:t xml:space="preserve"> charger dans la </w:t>
      </w:r>
      <w:r>
        <w:t xml:space="preserve">table de </w:t>
      </w:r>
      <w:r w:rsidRPr="008C63EC">
        <w:t xml:space="preserve">dimension « </w:t>
      </w:r>
      <w:r>
        <w:t>véhicule</w:t>
      </w:r>
      <w:r w:rsidRPr="008C63EC">
        <w:t xml:space="preserve"> »</w:t>
      </w:r>
      <w:r>
        <w:t>.</w:t>
      </w:r>
      <w:r w:rsidRPr="008C63EC">
        <w:t xml:space="preserve"> </w:t>
      </w:r>
    </w:p>
    <w:p w14:paraId="353DA969" w14:textId="77777777" w:rsidR="00911856" w:rsidRDefault="00176898" w:rsidP="00911856">
      <w:pPr>
        <w:keepNext/>
        <w:spacing w:after="0"/>
        <w:ind w:left="-180" w:firstLine="0"/>
      </w:pPr>
      <w:r>
        <w:rPr>
          <w:noProof/>
        </w:rPr>
        <w:drawing>
          <wp:inline distT="0" distB="0" distL="0" distR="0" wp14:anchorId="2D172092" wp14:editId="6B49454C">
            <wp:extent cx="5842635" cy="2985053"/>
            <wp:effectExtent l="76200" t="76200" r="139065" b="139700"/>
            <wp:docPr id="9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2944" t="29083" r="16299" b="16361"/>
                    <a:stretch/>
                  </pic:blipFill>
                  <pic:spPr bwMode="auto">
                    <a:xfrm>
                      <a:off x="0" y="0"/>
                      <a:ext cx="5898123" cy="301340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9A4626" w14:textId="134D9CC7" w:rsidR="00176898" w:rsidRPr="00911856" w:rsidRDefault="00911856" w:rsidP="00911856">
      <w:pPr>
        <w:pStyle w:val="Caption"/>
        <w:ind w:firstLine="0"/>
        <w:jc w:val="center"/>
        <w:rPr>
          <w:color w:val="auto"/>
          <w:sz w:val="24"/>
          <w:szCs w:val="24"/>
        </w:rPr>
      </w:pPr>
      <w:bookmarkStart w:id="269" w:name="_Toc11857685"/>
      <w:r w:rsidRPr="00911856">
        <w:rPr>
          <w:b/>
          <w:bCs/>
          <w:color w:val="auto"/>
          <w:sz w:val="24"/>
          <w:szCs w:val="24"/>
        </w:rPr>
        <w:t>Figure 5.</w:t>
      </w:r>
      <w:r w:rsidRPr="00911856">
        <w:rPr>
          <w:b/>
          <w:bCs/>
          <w:color w:val="auto"/>
          <w:sz w:val="24"/>
          <w:szCs w:val="24"/>
        </w:rPr>
        <w:fldChar w:fldCharType="begin"/>
      </w:r>
      <w:r w:rsidRPr="00911856">
        <w:rPr>
          <w:b/>
          <w:bCs/>
          <w:color w:val="auto"/>
          <w:sz w:val="24"/>
          <w:szCs w:val="24"/>
        </w:rPr>
        <w:instrText xml:space="preserve"> SEQ Figure_5. \* ARABIC </w:instrText>
      </w:r>
      <w:r w:rsidRPr="00911856">
        <w:rPr>
          <w:b/>
          <w:bCs/>
          <w:color w:val="auto"/>
          <w:sz w:val="24"/>
          <w:szCs w:val="24"/>
        </w:rPr>
        <w:fldChar w:fldCharType="separate"/>
      </w:r>
      <w:r w:rsidR="00931C8C">
        <w:rPr>
          <w:b/>
          <w:bCs/>
          <w:noProof/>
          <w:color w:val="auto"/>
          <w:sz w:val="24"/>
          <w:szCs w:val="24"/>
        </w:rPr>
        <w:t>10</w:t>
      </w:r>
      <w:r w:rsidRPr="00911856">
        <w:rPr>
          <w:b/>
          <w:bCs/>
          <w:color w:val="auto"/>
          <w:sz w:val="24"/>
          <w:szCs w:val="24"/>
        </w:rPr>
        <w:fldChar w:fldCharType="end"/>
      </w:r>
      <w:r w:rsidRPr="00911856">
        <w:rPr>
          <w:color w:val="auto"/>
          <w:sz w:val="24"/>
          <w:szCs w:val="24"/>
        </w:rPr>
        <w:t xml:space="preserve"> ETL de la table « Vehicule »</w:t>
      </w:r>
      <w:bookmarkEnd w:id="269"/>
    </w:p>
    <w:p w14:paraId="4F8972A5" w14:textId="7E07041C" w:rsidR="00176898" w:rsidRDefault="00176898" w:rsidP="00F13900">
      <w:pPr>
        <w:pStyle w:val="Heading2"/>
      </w:pPr>
      <w:bookmarkStart w:id="270" w:name="_Toc11850471"/>
      <w:r w:rsidRPr="00F13900">
        <w:t>Développement</w:t>
      </w:r>
      <w:r>
        <w:t xml:space="preserve"> de l’application web</w:t>
      </w:r>
      <w:bookmarkEnd w:id="270"/>
    </w:p>
    <w:p w14:paraId="67000C9D" w14:textId="77777777" w:rsidR="00176898" w:rsidRPr="0093659F" w:rsidRDefault="00176898" w:rsidP="00F13900">
      <w:r w:rsidRPr="00C94267">
        <w:t xml:space="preserve">Nous avons développé une application web qui permet d’offrir aux utilisateurs des interfaces pour manipuler les données et les visualiser à des fins d’analyse et de prise de décision. </w:t>
      </w:r>
    </w:p>
    <w:p w14:paraId="07F0D9BA" w14:textId="68367AD9" w:rsidR="00176898" w:rsidRDefault="00176898" w:rsidP="00F13900">
      <w:pPr>
        <w:pStyle w:val="Heading3"/>
      </w:pPr>
      <w:bookmarkStart w:id="271" w:name="_Toc11850472"/>
      <w:r>
        <w:t>Architecture logique de l’application</w:t>
      </w:r>
      <w:bookmarkEnd w:id="271"/>
    </w:p>
    <w:p w14:paraId="3DDD5D42" w14:textId="77777777" w:rsidR="00176898" w:rsidRPr="00F35DB7" w:rsidRDefault="00176898" w:rsidP="00F13900">
      <w:r w:rsidRPr="00F35DB7">
        <w:t xml:space="preserve">Notre application est développée suivant </w:t>
      </w:r>
      <w:r>
        <w:t>l</w:t>
      </w:r>
      <w:r w:rsidRPr="00C76B1D">
        <w:t>'architecture MVC (modèle, vue</w:t>
      </w:r>
      <w:r w:rsidRPr="00F35DB7">
        <w:t xml:space="preserve">, </w:t>
      </w:r>
      <w:r w:rsidRPr="00C76B1D">
        <w:t>contrôleur)</w:t>
      </w:r>
      <w:r w:rsidRPr="00F35DB7">
        <w:t>,</w:t>
      </w:r>
      <w:r w:rsidRPr="00C76B1D">
        <w:t xml:space="preserve"> </w:t>
      </w:r>
      <w:r w:rsidRPr="00F35DB7">
        <w:t>c’</w:t>
      </w:r>
      <w:r w:rsidRPr="00C76B1D">
        <w:t>est une architecture à trois couches</w:t>
      </w:r>
      <w:r>
        <w:t xml:space="preserve"> </w:t>
      </w:r>
      <w:r w:rsidRPr="00C76B1D">
        <w:t>très puissant</w:t>
      </w:r>
      <w:r>
        <w:t>e</w:t>
      </w:r>
      <w:r w:rsidRPr="00C76B1D">
        <w:t xml:space="preserve"> utilisée pour la</w:t>
      </w:r>
      <w:r w:rsidRPr="00F35DB7">
        <w:t xml:space="preserve"> </w:t>
      </w:r>
      <w:r w:rsidRPr="00C76B1D">
        <w:t>programmation client/serveur et d'interface</w:t>
      </w:r>
      <w:r>
        <w:t>s</w:t>
      </w:r>
      <w:r w:rsidRPr="00C76B1D">
        <w:t xml:space="preserve"> graphique</w:t>
      </w:r>
      <w:r>
        <w:t xml:space="preserve">s </w:t>
      </w:r>
      <w:r w:rsidRPr="00F35DB7">
        <w:t xml:space="preserve">dont le </w:t>
      </w:r>
      <w:r w:rsidRPr="00C76B1D">
        <w:t>concept est la séparation des données (modèle), de l'affichage (vue) et des actions (contrôleur).</w:t>
      </w:r>
      <w:r>
        <w:t xml:space="preserve"> </w:t>
      </w:r>
      <w:r w:rsidRPr="00F35DB7">
        <w:t>C'est trois couches sont décrites comme suit</w:t>
      </w:r>
      <w:r>
        <w:t xml:space="preserve"> </w:t>
      </w:r>
      <w:r w:rsidRPr="00F35DB7">
        <w:t>:</w:t>
      </w:r>
    </w:p>
    <w:p w14:paraId="704F78A7" w14:textId="77777777" w:rsidR="00176898" w:rsidRPr="00F35DB7" w:rsidRDefault="00176898" w:rsidP="00176898">
      <w:pPr>
        <w:spacing w:before="0"/>
        <w:ind w:firstLine="0"/>
      </w:pPr>
      <w:r w:rsidRPr="00E866D6">
        <w:rPr>
          <w:b/>
        </w:rPr>
        <w:t>Modèle :</w:t>
      </w:r>
      <w:r>
        <w:t xml:space="preserve"> </w:t>
      </w:r>
      <w:r w:rsidRPr="00F35DB7">
        <w:t xml:space="preserve"> </w:t>
      </w:r>
      <w:r>
        <w:t>C</w:t>
      </w:r>
      <w:r w:rsidRPr="00F35DB7">
        <w:t>orrespond aux données stockées généralement dans une base de données. Le modèle peut aussi agir sur la vue en mettant à jour ses données.</w:t>
      </w:r>
    </w:p>
    <w:p w14:paraId="33D48A0B" w14:textId="77777777" w:rsidR="00176898" w:rsidRPr="005A5995" w:rsidRDefault="00176898" w:rsidP="00176898">
      <w:pPr>
        <w:spacing w:before="0"/>
        <w:ind w:firstLine="0"/>
      </w:pPr>
      <w:r w:rsidRPr="00E866D6">
        <w:rPr>
          <w:b/>
        </w:rPr>
        <w:t>Vue :</w:t>
      </w:r>
      <w:r>
        <w:t xml:space="preserve"> </w:t>
      </w:r>
      <w:r w:rsidRPr="00F35DB7">
        <w:t>Ne contenant que les informations liées à l'affichage, la vue se contente d'afficher le contenu qu'elle reçoit sans avoir connaissance des données. En bref, c'est l'interface homme machine de l'application.</w:t>
      </w:r>
    </w:p>
    <w:p w14:paraId="7BC086B5" w14:textId="77777777" w:rsidR="00176898" w:rsidRDefault="00176898" w:rsidP="00176898">
      <w:pPr>
        <w:spacing w:before="0" w:after="0"/>
        <w:ind w:firstLine="0"/>
      </w:pPr>
      <w:r w:rsidRPr="00E866D6">
        <w:rPr>
          <w:b/>
        </w:rPr>
        <w:t>Contrôleur :</w:t>
      </w:r>
      <w:r>
        <w:t xml:space="preserve"> </w:t>
      </w:r>
      <w:r w:rsidRPr="00F35DB7">
        <w:t xml:space="preserve">Le contrôleur sert à récupérer les informations, les traiter en fonction des paramètres demandés par la vue (par l'utilisateur), puis renvoyer à la vue les données afin d'être affichées. </w:t>
      </w:r>
    </w:p>
    <w:p w14:paraId="23FCCF3B" w14:textId="77777777" w:rsidR="00176898" w:rsidRDefault="00176898" w:rsidP="00176898">
      <w:pPr>
        <w:ind w:firstLine="0"/>
      </w:pPr>
      <w:r>
        <w:t>La figure 5.11 Représente l’architecture logique de notre application.</w:t>
      </w:r>
    </w:p>
    <w:p w14:paraId="26BEE773" w14:textId="77777777" w:rsidR="00F2610D" w:rsidRDefault="00176898" w:rsidP="00F2610D">
      <w:pPr>
        <w:keepNext/>
        <w:spacing w:before="100" w:beforeAutospacing="1" w:after="0" w:line="240" w:lineRule="auto"/>
        <w:ind w:firstLine="0"/>
        <w:jc w:val="center"/>
      </w:pPr>
      <w:r>
        <w:rPr>
          <w:noProof/>
        </w:rPr>
        <w:lastRenderedPageBreak/>
        <w:drawing>
          <wp:inline distT="0" distB="0" distL="0" distR="0" wp14:anchorId="74F460A7" wp14:editId="5E2CE42C">
            <wp:extent cx="5163709" cy="3162069"/>
            <wp:effectExtent l="76200" t="76200" r="132715" b="133985"/>
            <wp:docPr id="9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5">
                      <a:extLst>
                        <a:ext uri="{28A0092B-C50C-407E-A947-70E740481C1C}">
                          <a14:useLocalDpi xmlns:a14="http://schemas.microsoft.com/office/drawing/2010/main" val="0"/>
                        </a:ext>
                      </a:extLst>
                    </a:blip>
                    <a:srcRect r="2473"/>
                    <a:stretch/>
                  </pic:blipFill>
                  <pic:spPr bwMode="auto">
                    <a:xfrm>
                      <a:off x="0" y="0"/>
                      <a:ext cx="5220570" cy="319688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A6DF7A" w14:textId="3B5412CF" w:rsidR="00176898" w:rsidRPr="00D343DB" w:rsidRDefault="00F2610D" w:rsidP="00F2610D">
      <w:pPr>
        <w:pStyle w:val="Caption"/>
        <w:ind w:firstLine="0"/>
        <w:jc w:val="center"/>
        <w:rPr>
          <w:rFonts w:ascii="Times New Roman" w:eastAsia="Times New Roman" w:hAnsi="Times New Roman" w:cs="Times New Roman"/>
          <w:color w:val="000000" w:themeColor="text1"/>
          <w:sz w:val="24"/>
          <w:szCs w:val="36"/>
        </w:rPr>
      </w:pPr>
      <w:bookmarkStart w:id="272" w:name="_Toc11857686"/>
      <w:r w:rsidRPr="00D343DB">
        <w:rPr>
          <w:b/>
          <w:bCs/>
          <w:color w:val="000000" w:themeColor="text1"/>
          <w:sz w:val="24"/>
          <w:szCs w:val="24"/>
        </w:rPr>
        <w:t>Figure 5.</w:t>
      </w:r>
      <w:r w:rsidRPr="00D343DB">
        <w:rPr>
          <w:b/>
          <w:bCs/>
          <w:color w:val="000000" w:themeColor="text1"/>
          <w:sz w:val="24"/>
          <w:szCs w:val="24"/>
        </w:rPr>
        <w:fldChar w:fldCharType="begin"/>
      </w:r>
      <w:r w:rsidRPr="00D343DB">
        <w:rPr>
          <w:b/>
          <w:bCs/>
          <w:color w:val="000000" w:themeColor="text1"/>
          <w:sz w:val="24"/>
          <w:szCs w:val="24"/>
        </w:rPr>
        <w:instrText xml:space="preserve"> SEQ Figure_5. \* ARABIC </w:instrText>
      </w:r>
      <w:r w:rsidRPr="00D343DB">
        <w:rPr>
          <w:b/>
          <w:bCs/>
          <w:color w:val="000000" w:themeColor="text1"/>
          <w:sz w:val="24"/>
          <w:szCs w:val="24"/>
        </w:rPr>
        <w:fldChar w:fldCharType="separate"/>
      </w:r>
      <w:r w:rsidR="00931C8C">
        <w:rPr>
          <w:b/>
          <w:bCs/>
          <w:noProof/>
          <w:color w:val="000000" w:themeColor="text1"/>
          <w:sz w:val="24"/>
          <w:szCs w:val="24"/>
        </w:rPr>
        <w:t>11</w:t>
      </w:r>
      <w:r w:rsidRPr="00D343DB">
        <w:rPr>
          <w:b/>
          <w:bCs/>
          <w:color w:val="000000" w:themeColor="text1"/>
          <w:sz w:val="24"/>
          <w:szCs w:val="24"/>
        </w:rPr>
        <w:fldChar w:fldCharType="end"/>
      </w:r>
      <w:r w:rsidRPr="00D343DB">
        <w:rPr>
          <w:color w:val="000000" w:themeColor="text1"/>
          <w:sz w:val="24"/>
          <w:szCs w:val="24"/>
        </w:rPr>
        <w:t xml:space="preserve"> Architecture logique de l’application.</w:t>
      </w:r>
      <w:bookmarkEnd w:id="272"/>
    </w:p>
    <w:p w14:paraId="0004FCD6" w14:textId="34557EA0" w:rsidR="00176898" w:rsidRPr="00C81E72" w:rsidRDefault="00176898" w:rsidP="00F13900">
      <w:pPr>
        <w:pStyle w:val="Heading3"/>
      </w:pPr>
      <w:bookmarkStart w:id="273" w:name="_Toc11850473"/>
      <w:r w:rsidRPr="00F13900">
        <w:t>Architecture</w:t>
      </w:r>
      <w:r w:rsidRPr="00C81E72">
        <w:t xml:space="preserve"> physique </w:t>
      </w:r>
      <w:r>
        <w:t>de l’application</w:t>
      </w:r>
      <w:bookmarkEnd w:id="273"/>
    </w:p>
    <w:p w14:paraId="5A6453FD" w14:textId="77777777" w:rsidR="00176898" w:rsidRPr="00C81E72" w:rsidRDefault="00176898" w:rsidP="00176898">
      <w:r w:rsidRPr="00C81E72">
        <w:t xml:space="preserve">L’architecture physique de notre application est une architecture </w:t>
      </w:r>
      <w:r w:rsidRPr="00C81E72">
        <w:rPr>
          <w:b/>
          <w:bCs/>
        </w:rPr>
        <w:t>Client</w:t>
      </w:r>
      <w:r>
        <w:rPr>
          <w:b/>
          <w:bCs/>
        </w:rPr>
        <w:t xml:space="preserve"> </w:t>
      </w:r>
      <w:r w:rsidRPr="00C81E72">
        <w:rPr>
          <w:b/>
          <w:bCs/>
        </w:rPr>
        <w:t>/</w:t>
      </w:r>
      <w:r>
        <w:rPr>
          <w:b/>
          <w:bCs/>
        </w:rPr>
        <w:t xml:space="preserve"> </w:t>
      </w:r>
      <w:r w:rsidRPr="00C81E72">
        <w:rPr>
          <w:b/>
          <w:bCs/>
        </w:rPr>
        <w:t>Serveur</w:t>
      </w:r>
      <w:r w:rsidRPr="00C81E72">
        <w:t>, composée d’un serveur de données contenant l’entrepôt de données, un serveur cartographique qui permet d’afficher les données sous forme de carte et un client qui représente l'ordinateur demandeur de ressources. La figure</w:t>
      </w:r>
      <w:r>
        <w:t xml:space="preserve"> 5.12</w:t>
      </w:r>
      <w:r w:rsidRPr="00C81E72">
        <w:t xml:space="preserve"> présente l’architecture physique de notre application.</w:t>
      </w:r>
    </w:p>
    <w:p w14:paraId="62963654" w14:textId="77777777" w:rsidR="00EF2B43" w:rsidRDefault="00176898" w:rsidP="00EF2B43">
      <w:pPr>
        <w:keepNext/>
        <w:autoSpaceDE w:val="0"/>
        <w:autoSpaceDN w:val="0"/>
        <w:adjustRightInd w:val="0"/>
        <w:spacing w:before="0" w:after="0" w:line="240" w:lineRule="auto"/>
        <w:ind w:firstLine="0"/>
        <w:jc w:val="center"/>
      </w:pPr>
      <w:r>
        <w:rPr>
          <w:noProof/>
        </w:rPr>
        <w:drawing>
          <wp:inline distT="0" distB="0" distL="0" distR="0" wp14:anchorId="7B3A4F69" wp14:editId="166E1444">
            <wp:extent cx="4621585" cy="2973070"/>
            <wp:effectExtent l="76200" t="76200" r="140970" b="132080"/>
            <wp:docPr id="10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2054" t="2576" r="6131" b="2555"/>
                    <a:stretch/>
                  </pic:blipFill>
                  <pic:spPr bwMode="auto">
                    <a:xfrm>
                      <a:off x="0" y="0"/>
                      <a:ext cx="4660702" cy="299823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F709BB" w14:textId="6A2AC57F" w:rsidR="00176898" w:rsidRPr="00EF2B43" w:rsidRDefault="00EF2B43" w:rsidP="00EF2B43">
      <w:pPr>
        <w:pStyle w:val="Caption"/>
        <w:ind w:firstLine="0"/>
        <w:jc w:val="center"/>
        <w:rPr>
          <w:rFonts w:ascii="Times New Roman" w:hAnsi="Times New Roman" w:cs="Times New Roman"/>
          <w:color w:val="auto"/>
          <w:sz w:val="24"/>
          <w:szCs w:val="36"/>
        </w:rPr>
      </w:pPr>
      <w:bookmarkStart w:id="274" w:name="_Toc11857687"/>
      <w:r w:rsidRPr="00EF2B43">
        <w:rPr>
          <w:b/>
          <w:bCs/>
          <w:color w:val="auto"/>
          <w:sz w:val="24"/>
          <w:szCs w:val="24"/>
        </w:rPr>
        <w:t>Figure 5.</w:t>
      </w:r>
      <w:r w:rsidRPr="00EF2B43">
        <w:rPr>
          <w:b/>
          <w:bCs/>
          <w:color w:val="auto"/>
          <w:sz w:val="24"/>
          <w:szCs w:val="24"/>
        </w:rPr>
        <w:fldChar w:fldCharType="begin"/>
      </w:r>
      <w:r w:rsidRPr="00EF2B43">
        <w:rPr>
          <w:b/>
          <w:bCs/>
          <w:color w:val="auto"/>
          <w:sz w:val="24"/>
          <w:szCs w:val="24"/>
        </w:rPr>
        <w:instrText xml:space="preserve"> SEQ Figure_5. \* ARABIC </w:instrText>
      </w:r>
      <w:r w:rsidRPr="00EF2B43">
        <w:rPr>
          <w:b/>
          <w:bCs/>
          <w:color w:val="auto"/>
          <w:sz w:val="24"/>
          <w:szCs w:val="24"/>
        </w:rPr>
        <w:fldChar w:fldCharType="separate"/>
      </w:r>
      <w:r w:rsidR="00931C8C">
        <w:rPr>
          <w:b/>
          <w:bCs/>
          <w:noProof/>
          <w:color w:val="auto"/>
          <w:sz w:val="24"/>
          <w:szCs w:val="24"/>
        </w:rPr>
        <w:t>12</w:t>
      </w:r>
      <w:r w:rsidRPr="00EF2B43">
        <w:rPr>
          <w:b/>
          <w:bCs/>
          <w:color w:val="auto"/>
          <w:sz w:val="24"/>
          <w:szCs w:val="24"/>
        </w:rPr>
        <w:fldChar w:fldCharType="end"/>
      </w:r>
      <w:r w:rsidRPr="00A338B1">
        <w:rPr>
          <w:color w:val="auto"/>
          <w:sz w:val="24"/>
          <w:szCs w:val="24"/>
        </w:rPr>
        <w:t xml:space="preserve"> Architecture physique de l’application</w:t>
      </w:r>
      <w:bookmarkEnd w:id="274"/>
    </w:p>
    <w:p w14:paraId="20E6BB0B" w14:textId="77777777" w:rsidR="00176898" w:rsidRPr="00C81E72" w:rsidRDefault="00176898" w:rsidP="00176898">
      <w:pPr>
        <w:autoSpaceDE w:val="0"/>
        <w:autoSpaceDN w:val="0"/>
        <w:adjustRightInd w:val="0"/>
        <w:spacing w:before="0" w:after="0" w:line="240" w:lineRule="auto"/>
        <w:ind w:firstLine="0"/>
        <w:rPr>
          <w:rFonts w:ascii="Wingdings" w:hAnsi="Wingdings" w:cs="Wingdings"/>
          <w:color w:val="000000"/>
          <w:szCs w:val="24"/>
        </w:rPr>
      </w:pPr>
    </w:p>
    <w:p w14:paraId="4EA26851" w14:textId="7EE234B2" w:rsidR="00176898" w:rsidRDefault="00176898" w:rsidP="00F13900">
      <w:pPr>
        <w:pStyle w:val="Heading3"/>
      </w:pPr>
      <w:bookmarkStart w:id="275" w:name="_Toc11850474"/>
      <w:r w:rsidRPr="00F13900">
        <w:lastRenderedPageBreak/>
        <w:t>Présentation</w:t>
      </w:r>
      <w:r w:rsidRPr="00920CC8">
        <w:t xml:space="preserve"> de l’application</w:t>
      </w:r>
      <w:bookmarkEnd w:id="275"/>
    </w:p>
    <w:p w14:paraId="4788D02B" w14:textId="77777777" w:rsidR="00176898" w:rsidRPr="00D61CFD" w:rsidRDefault="00176898" w:rsidP="00F13900">
      <w:r>
        <w:t>Notre application contient deux volets, le premier volet permet aux acteurs de notre système d’effectuer des analyses OLAP, quant au deuxième il leur permet d’effectuer des analyses SOLAP comme le montre la figure 5.13.</w:t>
      </w:r>
    </w:p>
    <w:p w14:paraId="6499CE7E" w14:textId="60EA2008" w:rsidR="00A338B1" w:rsidRDefault="00202A2F" w:rsidP="00A338B1">
      <w:pPr>
        <w:keepNext/>
        <w:spacing w:before="0" w:after="0"/>
        <w:ind w:left="-270" w:firstLine="0"/>
      </w:pPr>
      <w:r>
        <w:rPr>
          <w:noProof/>
        </w:rPr>
        <w:drawing>
          <wp:inline distT="0" distB="0" distL="0" distR="0" wp14:anchorId="10DBC0E7" wp14:editId="01643EBA">
            <wp:extent cx="5730677" cy="2700068"/>
            <wp:effectExtent l="76200" t="76200" r="137160" b="138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1573" b="7913"/>
                    <a:stretch/>
                  </pic:blipFill>
                  <pic:spPr bwMode="auto">
                    <a:xfrm>
                      <a:off x="0" y="0"/>
                      <a:ext cx="5731510" cy="2700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A6D098" w14:textId="23C389D3" w:rsidR="00176898" w:rsidRPr="00A338B1" w:rsidRDefault="00A338B1" w:rsidP="00A338B1">
      <w:pPr>
        <w:pStyle w:val="Caption"/>
        <w:ind w:firstLine="0"/>
        <w:jc w:val="center"/>
        <w:rPr>
          <w:color w:val="auto"/>
          <w:sz w:val="24"/>
          <w:szCs w:val="24"/>
        </w:rPr>
      </w:pPr>
      <w:bookmarkStart w:id="276" w:name="_Toc11857688"/>
      <w:r w:rsidRPr="00A338B1">
        <w:rPr>
          <w:b/>
          <w:bCs/>
          <w:color w:val="auto"/>
          <w:sz w:val="24"/>
          <w:szCs w:val="24"/>
        </w:rPr>
        <w:t xml:space="preserve">Figure 5. </w:t>
      </w:r>
      <w:r w:rsidRPr="00A338B1">
        <w:rPr>
          <w:b/>
          <w:bCs/>
          <w:color w:val="auto"/>
          <w:sz w:val="24"/>
          <w:szCs w:val="24"/>
        </w:rPr>
        <w:fldChar w:fldCharType="begin"/>
      </w:r>
      <w:r w:rsidRPr="00A338B1">
        <w:rPr>
          <w:b/>
          <w:bCs/>
          <w:color w:val="auto"/>
          <w:sz w:val="24"/>
          <w:szCs w:val="24"/>
        </w:rPr>
        <w:instrText xml:space="preserve"> SEQ Figure_5. \* ARABIC </w:instrText>
      </w:r>
      <w:r w:rsidRPr="00A338B1">
        <w:rPr>
          <w:b/>
          <w:bCs/>
          <w:color w:val="auto"/>
          <w:sz w:val="24"/>
          <w:szCs w:val="24"/>
        </w:rPr>
        <w:fldChar w:fldCharType="separate"/>
      </w:r>
      <w:r w:rsidR="00931C8C">
        <w:rPr>
          <w:b/>
          <w:bCs/>
          <w:noProof/>
          <w:color w:val="auto"/>
          <w:sz w:val="24"/>
          <w:szCs w:val="24"/>
        </w:rPr>
        <w:t>13</w:t>
      </w:r>
      <w:r w:rsidRPr="00A338B1">
        <w:rPr>
          <w:b/>
          <w:bCs/>
          <w:color w:val="auto"/>
          <w:sz w:val="24"/>
          <w:szCs w:val="24"/>
        </w:rPr>
        <w:fldChar w:fldCharType="end"/>
      </w:r>
      <w:r w:rsidRPr="00A338B1">
        <w:rPr>
          <w:color w:val="auto"/>
          <w:sz w:val="24"/>
          <w:szCs w:val="24"/>
        </w:rPr>
        <w:t xml:space="preserve"> Interface pour le choix du type d’analyse.</w:t>
      </w:r>
      <w:bookmarkEnd w:id="276"/>
    </w:p>
    <w:p w14:paraId="34050061" w14:textId="77777777" w:rsidR="00176898" w:rsidRPr="00C46F8F" w:rsidRDefault="00176898" w:rsidP="00023E9F">
      <w:pPr>
        <w:pStyle w:val="ListParagraph"/>
        <w:numPr>
          <w:ilvl w:val="0"/>
          <w:numId w:val="29"/>
        </w:numPr>
        <w:spacing w:after="120"/>
        <w:jc w:val="left"/>
      </w:pPr>
      <w:r w:rsidRPr="008A57F5">
        <w:rPr>
          <w:rFonts w:cstheme="majorBidi"/>
          <w:szCs w:val="24"/>
        </w:rPr>
        <w:t>Volet 1 : Analyse OLAP</w:t>
      </w:r>
    </w:p>
    <w:p w14:paraId="3EEC4781" w14:textId="77777777" w:rsidR="00176898" w:rsidRDefault="00176898" w:rsidP="00176898">
      <w:r w:rsidRPr="00D73925">
        <w:rPr>
          <w:rFonts w:cstheme="majorBidi"/>
          <w:szCs w:val="24"/>
        </w:rPr>
        <w:t xml:space="preserve">Dans ce volet, l’utilisateur peut soit saisir une requête manuellement soit faire appel </w:t>
      </w:r>
      <w:r>
        <w:rPr>
          <w:rFonts w:cstheme="majorBidi"/>
          <w:szCs w:val="24"/>
        </w:rPr>
        <w:t>à</w:t>
      </w:r>
      <w:r w:rsidRPr="00D73925">
        <w:rPr>
          <w:rFonts w:cstheme="majorBidi"/>
          <w:szCs w:val="24"/>
        </w:rPr>
        <w:t xml:space="preserve"> une recommandation de requêtes, une fois qu’une requête </w:t>
      </w:r>
      <w:r>
        <w:rPr>
          <w:rFonts w:cstheme="majorBidi"/>
          <w:szCs w:val="24"/>
        </w:rPr>
        <w:t xml:space="preserve">est </w:t>
      </w:r>
      <w:r w:rsidRPr="00D73925">
        <w:rPr>
          <w:rFonts w:cstheme="majorBidi"/>
          <w:szCs w:val="24"/>
        </w:rPr>
        <w:t>choisie</w:t>
      </w:r>
      <w:r>
        <w:rPr>
          <w:rFonts w:cstheme="majorBidi"/>
          <w:szCs w:val="24"/>
        </w:rPr>
        <w:t>,</w:t>
      </w:r>
      <w:r w:rsidRPr="00D73925">
        <w:rPr>
          <w:rFonts w:cstheme="majorBidi"/>
          <w:szCs w:val="24"/>
        </w:rPr>
        <w:t xml:space="preserve"> l’utilisateur doit renseigner le type de graphique qu’il souhaite avoir pour la restitution des résultats d’analyse comme le montre la figure 5.</w:t>
      </w:r>
      <w:r>
        <w:rPr>
          <w:rFonts w:cstheme="majorBidi"/>
          <w:szCs w:val="24"/>
        </w:rPr>
        <w:t>14</w:t>
      </w:r>
      <w:r w:rsidRPr="00D73925">
        <w:rPr>
          <w:rFonts w:cstheme="majorBidi"/>
          <w:szCs w:val="24"/>
        </w:rPr>
        <w:t xml:space="preserve">. </w:t>
      </w:r>
    </w:p>
    <w:p w14:paraId="6356BB4B" w14:textId="70B6B64C" w:rsidR="000A63B2" w:rsidRDefault="00F62BF8" w:rsidP="000A63B2">
      <w:pPr>
        <w:keepNext/>
        <w:spacing w:before="0" w:after="0"/>
        <w:ind w:left="-180" w:firstLine="0"/>
      </w:pPr>
      <w:r>
        <w:rPr>
          <w:noProof/>
        </w:rPr>
        <w:drawing>
          <wp:inline distT="0" distB="0" distL="0" distR="0" wp14:anchorId="2C7C6DA8" wp14:editId="0765D084">
            <wp:extent cx="5730240" cy="2675627"/>
            <wp:effectExtent l="76200" t="76200" r="137160" b="1250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1573" b="8637"/>
                    <a:stretch/>
                  </pic:blipFill>
                  <pic:spPr bwMode="auto">
                    <a:xfrm>
                      <a:off x="0" y="0"/>
                      <a:ext cx="5731510" cy="26762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F877D3" w14:textId="68E2E055" w:rsidR="000A63B2" w:rsidRPr="00AE12B1" w:rsidRDefault="000A63B2" w:rsidP="00AE12B1">
      <w:pPr>
        <w:pStyle w:val="Caption"/>
        <w:ind w:firstLine="0"/>
        <w:jc w:val="center"/>
        <w:rPr>
          <w:color w:val="auto"/>
          <w:sz w:val="24"/>
          <w:szCs w:val="24"/>
        </w:rPr>
      </w:pPr>
      <w:bookmarkStart w:id="277" w:name="_Toc11857689"/>
      <w:r w:rsidRPr="000A63B2">
        <w:rPr>
          <w:b/>
          <w:bCs/>
          <w:color w:val="auto"/>
          <w:sz w:val="24"/>
          <w:szCs w:val="24"/>
        </w:rPr>
        <w:t xml:space="preserve">Figure 5. </w:t>
      </w:r>
      <w:r w:rsidRPr="000A63B2">
        <w:rPr>
          <w:b/>
          <w:bCs/>
          <w:color w:val="auto"/>
          <w:sz w:val="24"/>
          <w:szCs w:val="24"/>
        </w:rPr>
        <w:fldChar w:fldCharType="begin"/>
      </w:r>
      <w:r w:rsidRPr="000A63B2">
        <w:rPr>
          <w:b/>
          <w:bCs/>
          <w:color w:val="auto"/>
          <w:sz w:val="24"/>
          <w:szCs w:val="24"/>
        </w:rPr>
        <w:instrText xml:space="preserve"> SEQ Figure_5. \* ARABIC </w:instrText>
      </w:r>
      <w:r w:rsidRPr="000A63B2">
        <w:rPr>
          <w:b/>
          <w:bCs/>
          <w:color w:val="auto"/>
          <w:sz w:val="24"/>
          <w:szCs w:val="24"/>
        </w:rPr>
        <w:fldChar w:fldCharType="separate"/>
      </w:r>
      <w:r w:rsidR="00931C8C">
        <w:rPr>
          <w:b/>
          <w:bCs/>
          <w:noProof/>
          <w:color w:val="auto"/>
          <w:sz w:val="24"/>
          <w:szCs w:val="24"/>
        </w:rPr>
        <w:t>14</w:t>
      </w:r>
      <w:r w:rsidRPr="000A63B2">
        <w:rPr>
          <w:b/>
          <w:bCs/>
          <w:color w:val="auto"/>
          <w:sz w:val="24"/>
          <w:szCs w:val="24"/>
        </w:rPr>
        <w:fldChar w:fldCharType="end"/>
      </w:r>
      <w:r w:rsidRPr="003953DB">
        <w:rPr>
          <w:color w:val="auto"/>
          <w:sz w:val="24"/>
          <w:szCs w:val="24"/>
        </w:rPr>
        <w:t xml:space="preserve"> Interface d’analyse OLAP</w:t>
      </w:r>
      <w:bookmarkEnd w:id="277"/>
      <w:r w:rsidR="00D343DB">
        <w:rPr>
          <w:color w:val="auto"/>
          <w:sz w:val="24"/>
          <w:szCs w:val="24"/>
        </w:rPr>
        <w:t>.</w:t>
      </w:r>
    </w:p>
    <w:p w14:paraId="19FB8060" w14:textId="1B47CFB8" w:rsidR="00176898" w:rsidRPr="00EB7528" w:rsidRDefault="00176898" w:rsidP="00176898">
      <w:pPr>
        <w:ind w:firstLine="0"/>
        <w:jc w:val="center"/>
        <w:rPr>
          <w:sz w:val="23"/>
          <w:szCs w:val="23"/>
        </w:rPr>
      </w:pPr>
      <w:r>
        <w:rPr>
          <w:sz w:val="23"/>
          <w:szCs w:val="23"/>
        </w:rPr>
        <w:lastRenderedPageBreak/>
        <w:t>Les figures 5.15, 5.16 et 5.17 présentent des exemples de restitution des résultats d’analyse.</w:t>
      </w:r>
    </w:p>
    <w:p w14:paraId="303C1BCE" w14:textId="101EBB10" w:rsidR="00DE0831" w:rsidRDefault="003F2390" w:rsidP="00DE0831">
      <w:pPr>
        <w:keepNext/>
        <w:spacing w:before="0" w:after="0"/>
        <w:ind w:left="-270" w:firstLine="0"/>
        <w:jc w:val="center"/>
      </w:pPr>
      <w:r>
        <w:rPr>
          <w:noProof/>
        </w:rPr>
        <w:drawing>
          <wp:inline distT="0" distB="0" distL="0" distR="0" wp14:anchorId="05FAFE54" wp14:editId="2C7A7172">
            <wp:extent cx="5730675" cy="2838090"/>
            <wp:effectExtent l="76200" t="76200" r="137160"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1573" b="3798"/>
                    <a:stretch/>
                  </pic:blipFill>
                  <pic:spPr bwMode="auto">
                    <a:xfrm>
                      <a:off x="0" y="0"/>
                      <a:ext cx="5731510" cy="283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78A63C" w14:textId="792E7AE2" w:rsidR="00176898" w:rsidRPr="00DE0831" w:rsidRDefault="00DE0831" w:rsidP="00DE0831">
      <w:pPr>
        <w:pStyle w:val="Caption"/>
        <w:ind w:firstLine="0"/>
        <w:jc w:val="center"/>
        <w:rPr>
          <w:rFonts w:cstheme="majorBidi"/>
          <w:b/>
          <w:color w:val="auto"/>
          <w:sz w:val="24"/>
          <w:szCs w:val="36"/>
        </w:rPr>
      </w:pPr>
      <w:bookmarkStart w:id="278" w:name="_Toc11857690"/>
      <w:r w:rsidRPr="00DE0831">
        <w:rPr>
          <w:b/>
          <w:bCs/>
          <w:color w:val="auto"/>
          <w:sz w:val="24"/>
          <w:szCs w:val="24"/>
        </w:rPr>
        <w:t xml:space="preserve">Figure 5. </w:t>
      </w:r>
      <w:r w:rsidRPr="00DE0831">
        <w:rPr>
          <w:b/>
          <w:bCs/>
          <w:color w:val="auto"/>
          <w:sz w:val="24"/>
          <w:szCs w:val="24"/>
        </w:rPr>
        <w:fldChar w:fldCharType="begin"/>
      </w:r>
      <w:r w:rsidRPr="00DE0831">
        <w:rPr>
          <w:b/>
          <w:bCs/>
          <w:color w:val="auto"/>
          <w:sz w:val="24"/>
          <w:szCs w:val="24"/>
        </w:rPr>
        <w:instrText xml:space="preserve"> SEQ Figure_5. \* ARABIC </w:instrText>
      </w:r>
      <w:r w:rsidRPr="00DE0831">
        <w:rPr>
          <w:b/>
          <w:bCs/>
          <w:color w:val="auto"/>
          <w:sz w:val="24"/>
          <w:szCs w:val="24"/>
        </w:rPr>
        <w:fldChar w:fldCharType="separate"/>
      </w:r>
      <w:r w:rsidR="00931C8C">
        <w:rPr>
          <w:b/>
          <w:bCs/>
          <w:noProof/>
          <w:color w:val="auto"/>
          <w:sz w:val="24"/>
          <w:szCs w:val="24"/>
        </w:rPr>
        <w:t>15</w:t>
      </w:r>
      <w:r w:rsidRPr="00DE0831">
        <w:rPr>
          <w:b/>
          <w:bCs/>
          <w:color w:val="auto"/>
          <w:sz w:val="24"/>
          <w:szCs w:val="24"/>
        </w:rPr>
        <w:fldChar w:fldCharType="end"/>
      </w:r>
      <w:r w:rsidRPr="00DE0831">
        <w:rPr>
          <w:color w:val="auto"/>
          <w:sz w:val="24"/>
          <w:szCs w:val="24"/>
        </w:rPr>
        <w:t xml:space="preserve"> Exemple de restitution des résultats sous forme graphique et tabulaire (</w:t>
      </w:r>
      <w:r w:rsidR="005C7711" w:rsidRPr="005C7711">
        <w:rPr>
          <w:color w:val="auto"/>
          <w:sz w:val="24"/>
          <w:szCs w:val="24"/>
        </w:rPr>
        <w:t>Le nombre d’accidents par route</w:t>
      </w:r>
      <w:r w:rsidRPr="00DE0831">
        <w:rPr>
          <w:color w:val="auto"/>
          <w:sz w:val="24"/>
          <w:szCs w:val="24"/>
        </w:rPr>
        <w:t>)</w:t>
      </w:r>
      <w:bookmarkEnd w:id="278"/>
    </w:p>
    <w:p w14:paraId="4EA451C3" w14:textId="0FE935EA" w:rsidR="00DE0831" w:rsidRDefault="00327349" w:rsidP="00327349">
      <w:pPr>
        <w:keepNext/>
        <w:spacing w:before="0" w:after="0"/>
        <w:ind w:left="-180" w:firstLine="0"/>
      </w:pPr>
      <w:r>
        <w:rPr>
          <w:noProof/>
        </w:rPr>
        <w:drawing>
          <wp:inline distT="0" distB="0" distL="0" distR="0" wp14:anchorId="00C5F9F3" wp14:editId="68A21359">
            <wp:extent cx="5731510" cy="2965881"/>
            <wp:effectExtent l="76200" t="76200" r="135890" b="139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1573"/>
                    <a:stretch/>
                  </pic:blipFill>
                  <pic:spPr bwMode="auto">
                    <a:xfrm>
                      <a:off x="0" y="0"/>
                      <a:ext cx="5731510" cy="2965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F8BC5B" w14:textId="35FDFBB2" w:rsidR="00176898" w:rsidRPr="00DE0831" w:rsidRDefault="00DE0831" w:rsidP="009777B7">
      <w:pPr>
        <w:pStyle w:val="Caption"/>
        <w:ind w:firstLine="0"/>
        <w:jc w:val="center"/>
        <w:rPr>
          <w:color w:val="auto"/>
          <w:sz w:val="24"/>
          <w:szCs w:val="24"/>
        </w:rPr>
      </w:pPr>
      <w:bookmarkStart w:id="279" w:name="_Toc11857691"/>
      <w:r w:rsidRPr="00DE0831">
        <w:rPr>
          <w:b/>
          <w:bCs/>
          <w:color w:val="auto"/>
          <w:sz w:val="24"/>
          <w:szCs w:val="24"/>
        </w:rPr>
        <w:t xml:space="preserve">Figure 5. </w:t>
      </w:r>
      <w:r w:rsidRPr="00DE0831">
        <w:rPr>
          <w:b/>
          <w:bCs/>
          <w:color w:val="auto"/>
          <w:sz w:val="24"/>
          <w:szCs w:val="24"/>
        </w:rPr>
        <w:fldChar w:fldCharType="begin"/>
      </w:r>
      <w:r w:rsidRPr="00DE0831">
        <w:rPr>
          <w:b/>
          <w:bCs/>
          <w:color w:val="auto"/>
          <w:sz w:val="24"/>
          <w:szCs w:val="24"/>
        </w:rPr>
        <w:instrText xml:space="preserve"> SEQ Figure_5. \* ARABIC </w:instrText>
      </w:r>
      <w:r w:rsidRPr="00DE0831">
        <w:rPr>
          <w:b/>
          <w:bCs/>
          <w:color w:val="auto"/>
          <w:sz w:val="24"/>
          <w:szCs w:val="24"/>
        </w:rPr>
        <w:fldChar w:fldCharType="separate"/>
      </w:r>
      <w:r w:rsidR="00931C8C">
        <w:rPr>
          <w:b/>
          <w:bCs/>
          <w:noProof/>
          <w:color w:val="auto"/>
          <w:sz w:val="24"/>
          <w:szCs w:val="24"/>
        </w:rPr>
        <w:t>16</w:t>
      </w:r>
      <w:r w:rsidRPr="00DE0831">
        <w:rPr>
          <w:b/>
          <w:bCs/>
          <w:color w:val="auto"/>
          <w:sz w:val="24"/>
          <w:szCs w:val="24"/>
        </w:rPr>
        <w:fldChar w:fldCharType="end"/>
      </w:r>
      <w:r w:rsidRPr="009777B7">
        <w:rPr>
          <w:color w:val="auto"/>
          <w:sz w:val="24"/>
          <w:szCs w:val="24"/>
        </w:rPr>
        <w:t xml:space="preserve"> Exemple de restitution des résultats sous forme graphique et tabulaire (</w:t>
      </w:r>
      <w:r w:rsidR="0079093B" w:rsidRPr="0079093B">
        <w:rPr>
          <w:color w:val="auto"/>
          <w:sz w:val="24"/>
          <w:szCs w:val="24"/>
        </w:rPr>
        <w:t xml:space="preserve">Le nombre de </w:t>
      </w:r>
      <w:r w:rsidR="00082F2F" w:rsidRPr="0079093B">
        <w:rPr>
          <w:color w:val="auto"/>
          <w:sz w:val="24"/>
          <w:szCs w:val="24"/>
        </w:rPr>
        <w:t>décès</w:t>
      </w:r>
      <w:r w:rsidR="0079093B" w:rsidRPr="0079093B">
        <w:rPr>
          <w:color w:val="auto"/>
          <w:sz w:val="24"/>
          <w:szCs w:val="24"/>
        </w:rPr>
        <w:t xml:space="preserve"> par </w:t>
      </w:r>
      <w:r w:rsidR="00082F2F" w:rsidRPr="0079093B">
        <w:rPr>
          <w:color w:val="auto"/>
          <w:sz w:val="24"/>
          <w:szCs w:val="24"/>
        </w:rPr>
        <w:t>année</w:t>
      </w:r>
      <w:r w:rsidRPr="009777B7">
        <w:rPr>
          <w:color w:val="auto"/>
          <w:sz w:val="24"/>
          <w:szCs w:val="24"/>
        </w:rPr>
        <w:t>)</w:t>
      </w:r>
      <w:bookmarkEnd w:id="279"/>
    </w:p>
    <w:p w14:paraId="6F65149B" w14:textId="04813027" w:rsidR="009777B7" w:rsidRDefault="004D2548" w:rsidP="00ED798E">
      <w:pPr>
        <w:keepNext/>
        <w:spacing w:after="0"/>
        <w:ind w:left="-90" w:firstLine="0"/>
      </w:pPr>
      <w:r>
        <w:rPr>
          <w:noProof/>
        </w:rPr>
        <w:lastRenderedPageBreak/>
        <w:drawing>
          <wp:inline distT="0" distB="0" distL="0" distR="0" wp14:anchorId="6B210DED" wp14:editId="39A4505C">
            <wp:extent cx="5731510" cy="2965881"/>
            <wp:effectExtent l="76200" t="76200" r="135890" b="139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1573"/>
                    <a:stretch/>
                  </pic:blipFill>
                  <pic:spPr bwMode="auto">
                    <a:xfrm>
                      <a:off x="0" y="0"/>
                      <a:ext cx="5731510" cy="2965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B79E67" w14:textId="1D6E5BB5" w:rsidR="00176898" w:rsidRPr="009777B7" w:rsidRDefault="009777B7" w:rsidP="009777B7">
      <w:pPr>
        <w:pStyle w:val="Caption"/>
        <w:ind w:firstLine="0"/>
        <w:jc w:val="center"/>
        <w:rPr>
          <w:color w:val="auto"/>
          <w:sz w:val="24"/>
          <w:szCs w:val="24"/>
        </w:rPr>
      </w:pPr>
      <w:bookmarkStart w:id="280" w:name="_Toc11857692"/>
      <w:r w:rsidRPr="009777B7">
        <w:rPr>
          <w:b/>
          <w:bCs/>
          <w:color w:val="auto"/>
          <w:sz w:val="24"/>
          <w:szCs w:val="24"/>
        </w:rPr>
        <w:t xml:space="preserve">Figure 5. </w:t>
      </w:r>
      <w:r w:rsidRPr="009777B7">
        <w:rPr>
          <w:b/>
          <w:bCs/>
          <w:color w:val="auto"/>
          <w:sz w:val="24"/>
          <w:szCs w:val="24"/>
        </w:rPr>
        <w:fldChar w:fldCharType="begin"/>
      </w:r>
      <w:r w:rsidRPr="009777B7">
        <w:rPr>
          <w:b/>
          <w:bCs/>
          <w:color w:val="auto"/>
          <w:sz w:val="24"/>
          <w:szCs w:val="24"/>
        </w:rPr>
        <w:instrText xml:space="preserve"> SEQ Figure_5. \* ARABIC </w:instrText>
      </w:r>
      <w:r w:rsidRPr="009777B7">
        <w:rPr>
          <w:b/>
          <w:bCs/>
          <w:color w:val="auto"/>
          <w:sz w:val="24"/>
          <w:szCs w:val="24"/>
        </w:rPr>
        <w:fldChar w:fldCharType="separate"/>
      </w:r>
      <w:r w:rsidR="00931C8C">
        <w:rPr>
          <w:b/>
          <w:bCs/>
          <w:noProof/>
          <w:color w:val="auto"/>
          <w:sz w:val="24"/>
          <w:szCs w:val="24"/>
        </w:rPr>
        <w:t>17</w:t>
      </w:r>
      <w:r w:rsidRPr="009777B7">
        <w:rPr>
          <w:b/>
          <w:bCs/>
          <w:color w:val="auto"/>
          <w:sz w:val="24"/>
          <w:szCs w:val="24"/>
        </w:rPr>
        <w:fldChar w:fldCharType="end"/>
      </w:r>
      <w:r w:rsidRPr="009777B7">
        <w:rPr>
          <w:color w:val="auto"/>
          <w:sz w:val="24"/>
          <w:szCs w:val="24"/>
        </w:rPr>
        <w:t xml:space="preserve"> Exemple de restitution des résultats sous forme graphique et tabulaire (</w:t>
      </w:r>
      <w:r w:rsidR="001E4C89" w:rsidRPr="001E4C89">
        <w:rPr>
          <w:color w:val="auto"/>
          <w:sz w:val="24"/>
          <w:szCs w:val="24"/>
        </w:rPr>
        <w:t xml:space="preserve">Le nombre </w:t>
      </w:r>
      <w:r w:rsidR="00AA30B0" w:rsidRPr="001E4C89">
        <w:rPr>
          <w:color w:val="auto"/>
          <w:sz w:val="24"/>
          <w:szCs w:val="24"/>
        </w:rPr>
        <w:t>d’accidents</w:t>
      </w:r>
      <w:r w:rsidR="001E4C89" w:rsidRPr="001E4C89">
        <w:rPr>
          <w:color w:val="auto"/>
          <w:sz w:val="24"/>
          <w:szCs w:val="24"/>
        </w:rPr>
        <w:t xml:space="preserve"> mortels par condition </w:t>
      </w:r>
      <w:r w:rsidR="00AA30B0" w:rsidRPr="001E4C89">
        <w:rPr>
          <w:color w:val="auto"/>
          <w:sz w:val="24"/>
          <w:szCs w:val="24"/>
        </w:rPr>
        <w:t>météorologique</w:t>
      </w:r>
      <w:r w:rsidRPr="009777B7">
        <w:rPr>
          <w:color w:val="auto"/>
          <w:sz w:val="24"/>
          <w:szCs w:val="24"/>
        </w:rPr>
        <w:t>)</w:t>
      </w:r>
      <w:bookmarkEnd w:id="280"/>
    </w:p>
    <w:p w14:paraId="53B3F7C7" w14:textId="77777777" w:rsidR="00176898" w:rsidRPr="00D83E27" w:rsidRDefault="00176898" w:rsidP="00023E9F">
      <w:pPr>
        <w:pStyle w:val="ListParagraph"/>
        <w:numPr>
          <w:ilvl w:val="0"/>
          <w:numId w:val="29"/>
        </w:numPr>
        <w:spacing w:before="120" w:after="120"/>
        <w:jc w:val="left"/>
      </w:pPr>
      <w:r w:rsidRPr="004A4ED4">
        <w:rPr>
          <w:sz w:val="23"/>
          <w:szCs w:val="23"/>
        </w:rPr>
        <w:t>Volet 2 : Analyse SOLAP</w:t>
      </w:r>
    </w:p>
    <w:p w14:paraId="3A357C7D" w14:textId="77777777" w:rsidR="00176898" w:rsidRDefault="00176898" w:rsidP="00176898">
      <w:pPr>
        <w:rPr>
          <w:rFonts w:cstheme="majorBidi"/>
          <w:szCs w:val="24"/>
        </w:rPr>
      </w:pPr>
      <w:r>
        <w:rPr>
          <w:rFonts w:cstheme="majorBidi"/>
          <w:szCs w:val="24"/>
        </w:rPr>
        <w:t xml:space="preserve">A la différence du volet précèdent, dans celui-ci l’utilisateur peut choisir en plus d’une restitution sous forme graphique, une restitution sous forme cartographique </w:t>
      </w:r>
      <w:r w:rsidRPr="00D73925">
        <w:rPr>
          <w:rFonts w:cstheme="majorBidi"/>
          <w:szCs w:val="24"/>
        </w:rPr>
        <w:t>comme le montre la figure 5.</w:t>
      </w:r>
      <w:r>
        <w:rPr>
          <w:rFonts w:cstheme="majorBidi"/>
          <w:szCs w:val="24"/>
        </w:rPr>
        <w:t>18</w:t>
      </w:r>
      <w:r w:rsidRPr="00D73925">
        <w:rPr>
          <w:rFonts w:cstheme="majorBidi"/>
          <w:szCs w:val="24"/>
        </w:rPr>
        <w:t>.</w:t>
      </w:r>
    </w:p>
    <w:p w14:paraId="754D0475" w14:textId="0FEFAE19" w:rsidR="009777B7" w:rsidRDefault="00D17B16" w:rsidP="009777B7">
      <w:pPr>
        <w:keepNext/>
        <w:spacing w:before="0" w:after="0"/>
        <w:ind w:left="-270" w:firstLine="0"/>
        <w:jc w:val="center"/>
      </w:pPr>
      <w:r>
        <w:rPr>
          <w:noProof/>
        </w:rPr>
        <w:drawing>
          <wp:inline distT="0" distB="0" distL="0" distR="0" wp14:anchorId="78F6A57C" wp14:editId="2B6FCE75">
            <wp:extent cx="5731510" cy="2974508"/>
            <wp:effectExtent l="76200" t="76200" r="135890" b="130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1316"/>
                    <a:stretch/>
                  </pic:blipFill>
                  <pic:spPr bwMode="auto">
                    <a:xfrm>
                      <a:off x="0" y="0"/>
                      <a:ext cx="5731510" cy="29745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F5902B" w14:textId="1084227A" w:rsidR="00176898" w:rsidRDefault="009777B7" w:rsidP="009777B7">
      <w:pPr>
        <w:pStyle w:val="Caption"/>
        <w:ind w:firstLine="0"/>
        <w:jc w:val="center"/>
        <w:rPr>
          <w:color w:val="auto"/>
          <w:sz w:val="24"/>
          <w:szCs w:val="24"/>
        </w:rPr>
      </w:pPr>
      <w:bookmarkStart w:id="281" w:name="_Toc11857693"/>
      <w:r w:rsidRPr="009777B7">
        <w:rPr>
          <w:b/>
          <w:bCs/>
          <w:color w:val="auto"/>
          <w:sz w:val="24"/>
          <w:szCs w:val="24"/>
        </w:rPr>
        <w:t xml:space="preserve">Figure 5. </w:t>
      </w:r>
      <w:r w:rsidRPr="009777B7">
        <w:rPr>
          <w:b/>
          <w:bCs/>
          <w:color w:val="auto"/>
          <w:sz w:val="24"/>
          <w:szCs w:val="24"/>
        </w:rPr>
        <w:fldChar w:fldCharType="begin"/>
      </w:r>
      <w:r w:rsidRPr="009777B7">
        <w:rPr>
          <w:b/>
          <w:bCs/>
          <w:color w:val="auto"/>
          <w:sz w:val="24"/>
          <w:szCs w:val="24"/>
        </w:rPr>
        <w:instrText xml:space="preserve"> SEQ Figure_5. \* ARABIC </w:instrText>
      </w:r>
      <w:r w:rsidRPr="009777B7">
        <w:rPr>
          <w:b/>
          <w:bCs/>
          <w:color w:val="auto"/>
          <w:sz w:val="24"/>
          <w:szCs w:val="24"/>
        </w:rPr>
        <w:fldChar w:fldCharType="separate"/>
      </w:r>
      <w:r w:rsidR="00931C8C">
        <w:rPr>
          <w:b/>
          <w:bCs/>
          <w:noProof/>
          <w:color w:val="auto"/>
          <w:sz w:val="24"/>
          <w:szCs w:val="24"/>
        </w:rPr>
        <w:t>18</w:t>
      </w:r>
      <w:r w:rsidRPr="009777B7">
        <w:rPr>
          <w:b/>
          <w:bCs/>
          <w:color w:val="auto"/>
          <w:sz w:val="24"/>
          <w:szCs w:val="24"/>
        </w:rPr>
        <w:fldChar w:fldCharType="end"/>
      </w:r>
      <w:r w:rsidRPr="003953DB">
        <w:rPr>
          <w:color w:val="auto"/>
          <w:sz w:val="24"/>
          <w:szCs w:val="24"/>
        </w:rPr>
        <w:t xml:space="preserve"> Interface d’analyse SOLAP</w:t>
      </w:r>
      <w:bookmarkEnd w:id="281"/>
    </w:p>
    <w:p w14:paraId="79743E3A" w14:textId="77777777" w:rsidR="0000586C" w:rsidRPr="0000586C" w:rsidRDefault="0000586C" w:rsidP="0000586C"/>
    <w:p w14:paraId="76C6190D" w14:textId="77777777" w:rsidR="00176898" w:rsidRDefault="00176898" w:rsidP="00176898">
      <w:pPr>
        <w:ind w:firstLine="0"/>
      </w:pPr>
      <w:r>
        <w:rPr>
          <w:sz w:val="23"/>
          <w:szCs w:val="23"/>
        </w:rPr>
        <w:lastRenderedPageBreak/>
        <w:t>La figure 5.19 présente un exemple de restitution des résultats d’analyse sous forme cartographique.</w:t>
      </w:r>
    </w:p>
    <w:p w14:paraId="32834D59" w14:textId="198EB17A" w:rsidR="009777B7" w:rsidRDefault="00A756F2" w:rsidP="009777B7">
      <w:pPr>
        <w:keepNext/>
        <w:tabs>
          <w:tab w:val="left" w:pos="90"/>
        </w:tabs>
        <w:spacing w:before="0" w:after="0"/>
        <w:ind w:left="-360" w:firstLine="0"/>
        <w:jc w:val="center"/>
      </w:pPr>
      <w:r>
        <w:rPr>
          <w:noProof/>
        </w:rPr>
        <w:drawing>
          <wp:inline distT="0" distB="0" distL="0" distR="0" wp14:anchorId="123B6233" wp14:editId="290ECD59">
            <wp:extent cx="5731510" cy="2957255"/>
            <wp:effectExtent l="76200" t="76200" r="135890" b="128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1831"/>
                    <a:stretch/>
                  </pic:blipFill>
                  <pic:spPr bwMode="auto">
                    <a:xfrm>
                      <a:off x="0" y="0"/>
                      <a:ext cx="5731510" cy="2957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BBF39F" w14:textId="779DF171" w:rsidR="00176898" w:rsidRPr="009777B7" w:rsidRDefault="009777B7" w:rsidP="009777B7">
      <w:pPr>
        <w:pStyle w:val="Caption"/>
        <w:ind w:firstLine="0"/>
        <w:jc w:val="center"/>
        <w:rPr>
          <w:color w:val="auto"/>
          <w:sz w:val="24"/>
          <w:szCs w:val="24"/>
        </w:rPr>
      </w:pPr>
      <w:bookmarkStart w:id="282" w:name="_Toc11857694"/>
      <w:r w:rsidRPr="009777B7">
        <w:rPr>
          <w:b/>
          <w:bCs/>
          <w:color w:val="auto"/>
          <w:sz w:val="24"/>
          <w:szCs w:val="24"/>
        </w:rPr>
        <w:t xml:space="preserve">Figure 5. </w:t>
      </w:r>
      <w:r w:rsidRPr="009777B7">
        <w:rPr>
          <w:b/>
          <w:bCs/>
          <w:color w:val="auto"/>
          <w:sz w:val="24"/>
          <w:szCs w:val="24"/>
        </w:rPr>
        <w:fldChar w:fldCharType="begin"/>
      </w:r>
      <w:r w:rsidRPr="009777B7">
        <w:rPr>
          <w:b/>
          <w:bCs/>
          <w:color w:val="auto"/>
          <w:sz w:val="24"/>
          <w:szCs w:val="24"/>
        </w:rPr>
        <w:instrText xml:space="preserve"> SEQ Figure_5. \* ARABIC </w:instrText>
      </w:r>
      <w:r w:rsidRPr="009777B7">
        <w:rPr>
          <w:b/>
          <w:bCs/>
          <w:color w:val="auto"/>
          <w:sz w:val="24"/>
          <w:szCs w:val="24"/>
        </w:rPr>
        <w:fldChar w:fldCharType="separate"/>
      </w:r>
      <w:r w:rsidR="00931C8C">
        <w:rPr>
          <w:b/>
          <w:bCs/>
          <w:noProof/>
          <w:color w:val="auto"/>
          <w:sz w:val="24"/>
          <w:szCs w:val="24"/>
        </w:rPr>
        <w:t>19</w:t>
      </w:r>
      <w:r w:rsidRPr="009777B7">
        <w:rPr>
          <w:b/>
          <w:bCs/>
          <w:color w:val="auto"/>
          <w:sz w:val="24"/>
          <w:szCs w:val="24"/>
        </w:rPr>
        <w:fldChar w:fldCharType="end"/>
      </w:r>
      <w:r w:rsidRPr="009777B7">
        <w:rPr>
          <w:color w:val="auto"/>
          <w:sz w:val="24"/>
          <w:szCs w:val="24"/>
        </w:rPr>
        <w:t xml:space="preserve"> Exemple de restitution des résultats sous forme cartographique et tabulaire (Nombre de blessés par commune)</w:t>
      </w:r>
      <w:bookmarkEnd w:id="282"/>
    </w:p>
    <w:p w14:paraId="7199A695" w14:textId="3057E338" w:rsidR="00176898" w:rsidRDefault="00176898" w:rsidP="00F13900">
      <w:pPr>
        <w:pStyle w:val="Heading2"/>
      </w:pPr>
      <w:bookmarkStart w:id="283" w:name="_Toc11850475"/>
      <w:r>
        <w:t xml:space="preserve">Réalisation de </w:t>
      </w:r>
      <w:r w:rsidRPr="00F13900">
        <w:t>l’algorithme</w:t>
      </w:r>
      <w:r>
        <w:t xml:space="preserve"> d’apprentissage</w:t>
      </w:r>
      <w:bookmarkEnd w:id="283"/>
      <w:r>
        <w:t xml:space="preserve"> </w:t>
      </w:r>
    </w:p>
    <w:p w14:paraId="2E98A448" w14:textId="77777777" w:rsidR="00176898" w:rsidRPr="005B46C6" w:rsidRDefault="00176898" w:rsidP="00F13900">
      <w:r>
        <w:t>Dans cette partie nous allons présenter les étapes nécessaires à la réalisation de notre algorithme d’apprentissage.</w:t>
      </w:r>
    </w:p>
    <w:p w14:paraId="30E32544" w14:textId="41B58780" w:rsidR="00176898" w:rsidRDefault="00176898" w:rsidP="00720DF1">
      <w:pPr>
        <w:pStyle w:val="Heading3"/>
      </w:pPr>
      <w:bookmarkStart w:id="284" w:name="_Toc11850476"/>
      <w:r>
        <w:t>Paramétrage de l’algorithme</w:t>
      </w:r>
      <w:bookmarkEnd w:id="284"/>
      <w:r>
        <w:t xml:space="preserve"> </w:t>
      </w:r>
    </w:p>
    <w:p w14:paraId="151963A5" w14:textId="77777777" w:rsidR="00176898" w:rsidRDefault="00176898" w:rsidP="00720DF1">
      <w:pPr>
        <w:pStyle w:val="Heading4"/>
      </w:pPr>
      <w:r>
        <w:t xml:space="preserve">Définition </w:t>
      </w:r>
      <w:r w:rsidRPr="00F13900">
        <w:t>des</w:t>
      </w:r>
      <w:r>
        <w:t xml:space="preserve"> domaines d’intérêt </w:t>
      </w:r>
    </w:p>
    <w:p w14:paraId="0A105E6D" w14:textId="77777777" w:rsidR="00176898" w:rsidRDefault="00176898" w:rsidP="00F13900">
      <w:r>
        <w:t>Après avoir mis en œuvre</w:t>
      </w:r>
      <w:r w:rsidRPr="00884B4D">
        <w:t xml:space="preserve"> une batterie de requêtes relatives au domaine de l’accidentologie routière</w:t>
      </w:r>
      <w:r>
        <w:t xml:space="preserve">, nous avons identifié à travers cette batterie six </w:t>
      </w:r>
      <w:r w:rsidRPr="0016522F">
        <w:t>clusters</w:t>
      </w:r>
      <w:r w:rsidRPr="00C874D6">
        <w:rPr>
          <w:color w:val="FF0000"/>
        </w:rPr>
        <w:t xml:space="preserve"> </w:t>
      </w:r>
      <w:r w:rsidRPr="00041002">
        <w:t xml:space="preserve">où chaque cluster représente un </w:t>
      </w:r>
      <w:r>
        <w:t xml:space="preserve">domaine d’intérêt qui est défini par une description, un ensemble de requêtes et auquel est associé plusieurs vues matérialisées comme le montre la </w:t>
      </w:r>
      <w:r w:rsidRPr="00887944">
        <w:t xml:space="preserve">figure 5.20. </w:t>
      </w:r>
    </w:p>
    <w:p w14:paraId="3E8AC883" w14:textId="77777777" w:rsidR="009777B7" w:rsidRDefault="00176898" w:rsidP="009777B7">
      <w:pPr>
        <w:keepNext/>
        <w:spacing w:after="0"/>
        <w:ind w:left="-630" w:firstLine="0"/>
      </w:pPr>
      <w:r>
        <w:rPr>
          <w:noProof/>
        </w:rPr>
        <w:drawing>
          <wp:inline distT="0" distB="0" distL="0" distR="0" wp14:anchorId="4C0EA1AF" wp14:editId="76F6B8DA">
            <wp:extent cx="6376358" cy="958850"/>
            <wp:effectExtent l="76200" t="76200" r="139065" b="127000"/>
            <wp:docPr id="108"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7070"/>
                    <a:stretch/>
                  </pic:blipFill>
                  <pic:spPr bwMode="auto">
                    <a:xfrm>
                      <a:off x="0" y="0"/>
                      <a:ext cx="6407314" cy="96350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10338E4" w14:textId="182567CB" w:rsidR="00176898" w:rsidRPr="009777B7" w:rsidRDefault="009777B7" w:rsidP="009777B7">
      <w:pPr>
        <w:pStyle w:val="Caption"/>
        <w:ind w:firstLine="0"/>
        <w:jc w:val="center"/>
        <w:rPr>
          <w:color w:val="auto"/>
          <w:sz w:val="24"/>
          <w:szCs w:val="24"/>
        </w:rPr>
      </w:pPr>
      <w:bookmarkStart w:id="285" w:name="_Toc11857695"/>
      <w:r w:rsidRPr="009777B7">
        <w:rPr>
          <w:b/>
          <w:bCs/>
          <w:color w:val="auto"/>
          <w:sz w:val="24"/>
          <w:szCs w:val="24"/>
        </w:rPr>
        <w:t xml:space="preserve">Figure 5. </w:t>
      </w:r>
      <w:r w:rsidRPr="009777B7">
        <w:rPr>
          <w:b/>
          <w:bCs/>
          <w:color w:val="auto"/>
          <w:sz w:val="24"/>
          <w:szCs w:val="24"/>
        </w:rPr>
        <w:fldChar w:fldCharType="begin"/>
      </w:r>
      <w:r w:rsidRPr="009777B7">
        <w:rPr>
          <w:b/>
          <w:bCs/>
          <w:color w:val="auto"/>
          <w:sz w:val="24"/>
          <w:szCs w:val="24"/>
        </w:rPr>
        <w:instrText xml:space="preserve"> SEQ Figure_5. \* ARABIC </w:instrText>
      </w:r>
      <w:r w:rsidRPr="009777B7">
        <w:rPr>
          <w:b/>
          <w:bCs/>
          <w:color w:val="auto"/>
          <w:sz w:val="24"/>
          <w:szCs w:val="24"/>
        </w:rPr>
        <w:fldChar w:fldCharType="separate"/>
      </w:r>
      <w:r w:rsidR="00931C8C">
        <w:rPr>
          <w:b/>
          <w:bCs/>
          <w:noProof/>
          <w:color w:val="auto"/>
          <w:sz w:val="24"/>
          <w:szCs w:val="24"/>
        </w:rPr>
        <w:t>20</w:t>
      </w:r>
      <w:r w:rsidRPr="009777B7">
        <w:rPr>
          <w:b/>
          <w:bCs/>
          <w:color w:val="auto"/>
          <w:sz w:val="24"/>
          <w:szCs w:val="24"/>
        </w:rPr>
        <w:fldChar w:fldCharType="end"/>
      </w:r>
      <w:r w:rsidRPr="009777B7">
        <w:rPr>
          <w:color w:val="auto"/>
          <w:sz w:val="24"/>
          <w:szCs w:val="24"/>
        </w:rPr>
        <w:t xml:space="preserve"> Liste des domaines d’intérêts.</w:t>
      </w:r>
      <w:bookmarkEnd w:id="285"/>
    </w:p>
    <w:p w14:paraId="240CC635" w14:textId="77777777" w:rsidR="006B2B01" w:rsidRDefault="006B2B01" w:rsidP="00F13900">
      <w:pPr>
        <w:rPr>
          <w:b/>
          <w:bCs/>
        </w:rPr>
      </w:pPr>
    </w:p>
    <w:p w14:paraId="79721360" w14:textId="77777777" w:rsidR="006B2B01" w:rsidRDefault="006B2B01" w:rsidP="00F13900">
      <w:pPr>
        <w:rPr>
          <w:b/>
          <w:bCs/>
        </w:rPr>
      </w:pPr>
    </w:p>
    <w:p w14:paraId="4549A7A2" w14:textId="77777777" w:rsidR="006B2B01" w:rsidRDefault="006B2B01" w:rsidP="00F13900">
      <w:pPr>
        <w:rPr>
          <w:b/>
          <w:bCs/>
        </w:rPr>
      </w:pPr>
    </w:p>
    <w:p w14:paraId="174AB979" w14:textId="285E50AC" w:rsidR="00176898" w:rsidRDefault="00176898" w:rsidP="00F13900">
      <w:r>
        <w:lastRenderedPageBreak/>
        <w:t xml:space="preserve">La batterie de requêtes mise en œuvre est présentée dans l’annexe B, les figures 5.21, 5.22, 5.23, 5.24, 5.25 et 5.26 représentent un extrait de requêtes de chaque </w:t>
      </w:r>
      <w:r w:rsidRPr="00F80FAB">
        <w:t>domaine d’intérêt.</w:t>
      </w:r>
    </w:p>
    <w:p w14:paraId="7633C127" w14:textId="77777777" w:rsidR="006B2B01" w:rsidRDefault="00176898" w:rsidP="00754629">
      <w:pPr>
        <w:keepNext/>
        <w:spacing w:after="0"/>
        <w:ind w:left="-426" w:firstLine="0"/>
        <w:jc w:val="center"/>
      </w:pPr>
      <w:r>
        <w:rPr>
          <w:noProof/>
        </w:rPr>
        <w:drawing>
          <wp:inline distT="0" distB="0" distL="0" distR="0" wp14:anchorId="6A402FBE" wp14:editId="3B748CD3">
            <wp:extent cx="6128377" cy="2084672"/>
            <wp:effectExtent l="76200" t="76200" r="139700" b="125730"/>
            <wp:docPr id="10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3957"/>
                    <a:stretch/>
                  </pic:blipFill>
                  <pic:spPr bwMode="auto">
                    <a:xfrm>
                      <a:off x="0" y="0"/>
                      <a:ext cx="6137310" cy="208771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BA0989" w14:textId="0651062D" w:rsidR="00176898" w:rsidRPr="006B2B01" w:rsidRDefault="006B2B01" w:rsidP="006B2B01">
      <w:pPr>
        <w:pStyle w:val="Caption"/>
        <w:ind w:firstLine="0"/>
        <w:jc w:val="center"/>
        <w:rPr>
          <w:noProof/>
          <w:color w:val="auto"/>
          <w:sz w:val="24"/>
          <w:szCs w:val="24"/>
        </w:rPr>
      </w:pPr>
      <w:bookmarkStart w:id="286" w:name="_Toc11857696"/>
      <w:r w:rsidRPr="006B2B01">
        <w:rPr>
          <w:b/>
          <w:bCs/>
          <w:color w:val="auto"/>
          <w:sz w:val="24"/>
          <w:szCs w:val="24"/>
        </w:rPr>
        <w:t xml:space="preserve">Figure 5. </w:t>
      </w:r>
      <w:r w:rsidRPr="006B2B01">
        <w:rPr>
          <w:b/>
          <w:bCs/>
          <w:color w:val="auto"/>
          <w:sz w:val="24"/>
          <w:szCs w:val="24"/>
        </w:rPr>
        <w:fldChar w:fldCharType="begin"/>
      </w:r>
      <w:r w:rsidRPr="006B2B01">
        <w:rPr>
          <w:b/>
          <w:bCs/>
          <w:color w:val="auto"/>
          <w:sz w:val="24"/>
          <w:szCs w:val="24"/>
        </w:rPr>
        <w:instrText xml:space="preserve"> SEQ Figure_5. \* ARABIC </w:instrText>
      </w:r>
      <w:r w:rsidRPr="006B2B01">
        <w:rPr>
          <w:b/>
          <w:bCs/>
          <w:color w:val="auto"/>
          <w:sz w:val="24"/>
          <w:szCs w:val="24"/>
        </w:rPr>
        <w:fldChar w:fldCharType="separate"/>
      </w:r>
      <w:r w:rsidR="00931C8C">
        <w:rPr>
          <w:b/>
          <w:bCs/>
          <w:noProof/>
          <w:color w:val="auto"/>
          <w:sz w:val="24"/>
          <w:szCs w:val="24"/>
        </w:rPr>
        <w:t>21</w:t>
      </w:r>
      <w:r w:rsidRPr="006B2B01">
        <w:rPr>
          <w:b/>
          <w:bCs/>
          <w:color w:val="auto"/>
          <w:sz w:val="24"/>
          <w:szCs w:val="24"/>
        </w:rPr>
        <w:fldChar w:fldCharType="end"/>
      </w:r>
      <w:r w:rsidRPr="006B2B01">
        <w:rPr>
          <w:color w:val="auto"/>
          <w:sz w:val="24"/>
          <w:szCs w:val="24"/>
        </w:rPr>
        <w:t xml:space="preserve"> Extrait de requêtes du domaine d’intérêt 1</w:t>
      </w:r>
      <w:bookmarkEnd w:id="286"/>
      <w:r w:rsidR="00536029">
        <w:rPr>
          <w:color w:val="auto"/>
          <w:sz w:val="24"/>
          <w:szCs w:val="24"/>
        </w:rPr>
        <w:t>.</w:t>
      </w:r>
    </w:p>
    <w:p w14:paraId="75857D44" w14:textId="77777777" w:rsidR="009B032C" w:rsidRDefault="00176898" w:rsidP="009B032C">
      <w:pPr>
        <w:keepNext/>
        <w:spacing w:after="0"/>
        <w:ind w:firstLine="0"/>
        <w:jc w:val="center"/>
      </w:pPr>
      <w:r>
        <w:rPr>
          <w:noProof/>
        </w:rPr>
        <w:drawing>
          <wp:inline distT="0" distB="0" distL="0" distR="0" wp14:anchorId="014B5DB6" wp14:editId="4356C78A">
            <wp:extent cx="4779633" cy="2028645"/>
            <wp:effectExtent l="76200" t="76200" r="135890" b="124460"/>
            <wp:docPr id="11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98985" cy="2036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1EBA56" w14:textId="48B56632" w:rsidR="00176898" w:rsidRPr="009B032C" w:rsidRDefault="009B032C" w:rsidP="009B032C">
      <w:pPr>
        <w:pStyle w:val="Caption"/>
        <w:ind w:firstLine="0"/>
        <w:jc w:val="center"/>
        <w:rPr>
          <w:color w:val="auto"/>
          <w:sz w:val="24"/>
          <w:szCs w:val="24"/>
        </w:rPr>
      </w:pPr>
      <w:bookmarkStart w:id="287" w:name="_Toc11857697"/>
      <w:r w:rsidRPr="009B032C">
        <w:rPr>
          <w:b/>
          <w:bCs/>
          <w:color w:val="auto"/>
          <w:sz w:val="24"/>
          <w:szCs w:val="24"/>
        </w:rPr>
        <w:t xml:space="preserve">Figure 5. </w:t>
      </w:r>
      <w:r w:rsidRPr="009B032C">
        <w:rPr>
          <w:b/>
          <w:bCs/>
          <w:color w:val="auto"/>
          <w:sz w:val="24"/>
          <w:szCs w:val="24"/>
        </w:rPr>
        <w:fldChar w:fldCharType="begin"/>
      </w:r>
      <w:r w:rsidRPr="009B032C">
        <w:rPr>
          <w:b/>
          <w:bCs/>
          <w:color w:val="auto"/>
          <w:sz w:val="24"/>
          <w:szCs w:val="24"/>
        </w:rPr>
        <w:instrText xml:space="preserve"> SEQ Figure_5. \* ARABIC </w:instrText>
      </w:r>
      <w:r w:rsidRPr="009B032C">
        <w:rPr>
          <w:b/>
          <w:bCs/>
          <w:color w:val="auto"/>
          <w:sz w:val="24"/>
          <w:szCs w:val="24"/>
        </w:rPr>
        <w:fldChar w:fldCharType="separate"/>
      </w:r>
      <w:r w:rsidR="00931C8C">
        <w:rPr>
          <w:b/>
          <w:bCs/>
          <w:noProof/>
          <w:color w:val="auto"/>
          <w:sz w:val="24"/>
          <w:szCs w:val="24"/>
        </w:rPr>
        <w:t>22</w:t>
      </w:r>
      <w:r w:rsidRPr="009B032C">
        <w:rPr>
          <w:b/>
          <w:bCs/>
          <w:color w:val="auto"/>
          <w:sz w:val="24"/>
          <w:szCs w:val="24"/>
        </w:rPr>
        <w:fldChar w:fldCharType="end"/>
      </w:r>
      <w:r w:rsidRPr="009B032C">
        <w:rPr>
          <w:color w:val="auto"/>
          <w:sz w:val="24"/>
          <w:szCs w:val="24"/>
        </w:rPr>
        <w:t xml:space="preserve"> Extrait de requêtes du domaine d’intérêt 2</w:t>
      </w:r>
      <w:bookmarkEnd w:id="287"/>
      <w:r w:rsidR="00536029">
        <w:rPr>
          <w:color w:val="auto"/>
          <w:sz w:val="24"/>
          <w:szCs w:val="24"/>
        </w:rPr>
        <w:t>.</w:t>
      </w:r>
    </w:p>
    <w:p w14:paraId="6E49FA8D" w14:textId="77777777" w:rsidR="009B032C" w:rsidRDefault="00176898" w:rsidP="00754629">
      <w:pPr>
        <w:keepNext/>
        <w:spacing w:after="0"/>
        <w:ind w:left="-142" w:firstLine="0"/>
        <w:jc w:val="center"/>
      </w:pPr>
      <w:r>
        <w:rPr>
          <w:noProof/>
        </w:rPr>
        <w:drawing>
          <wp:inline distT="0" distB="0" distL="0" distR="0" wp14:anchorId="7331CA5A" wp14:editId="582CE677">
            <wp:extent cx="5920381" cy="1844112"/>
            <wp:effectExtent l="76200" t="76200" r="137795" b="137160"/>
            <wp:docPr id="111"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r="14388"/>
                    <a:stretch/>
                  </pic:blipFill>
                  <pic:spPr bwMode="auto">
                    <a:xfrm>
                      <a:off x="0" y="0"/>
                      <a:ext cx="5945137" cy="185182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3F63E4" w14:textId="5ED1484B" w:rsidR="00176898" w:rsidRPr="009B032C" w:rsidRDefault="009B032C" w:rsidP="009B032C">
      <w:pPr>
        <w:pStyle w:val="Caption"/>
        <w:ind w:firstLine="0"/>
        <w:jc w:val="center"/>
        <w:rPr>
          <w:color w:val="auto"/>
          <w:sz w:val="24"/>
          <w:szCs w:val="24"/>
        </w:rPr>
      </w:pPr>
      <w:bookmarkStart w:id="288" w:name="_Toc11857698"/>
      <w:r w:rsidRPr="009B032C">
        <w:rPr>
          <w:b/>
          <w:bCs/>
          <w:color w:val="auto"/>
          <w:sz w:val="24"/>
          <w:szCs w:val="24"/>
        </w:rPr>
        <w:t xml:space="preserve">Figure 5. </w:t>
      </w:r>
      <w:r w:rsidRPr="009B032C">
        <w:rPr>
          <w:b/>
          <w:bCs/>
          <w:color w:val="auto"/>
          <w:sz w:val="24"/>
          <w:szCs w:val="24"/>
        </w:rPr>
        <w:fldChar w:fldCharType="begin"/>
      </w:r>
      <w:r w:rsidRPr="009B032C">
        <w:rPr>
          <w:b/>
          <w:bCs/>
          <w:color w:val="auto"/>
          <w:sz w:val="24"/>
          <w:szCs w:val="24"/>
        </w:rPr>
        <w:instrText xml:space="preserve"> SEQ Figure_5. \* ARABIC </w:instrText>
      </w:r>
      <w:r w:rsidRPr="009B032C">
        <w:rPr>
          <w:b/>
          <w:bCs/>
          <w:color w:val="auto"/>
          <w:sz w:val="24"/>
          <w:szCs w:val="24"/>
        </w:rPr>
        <w:fldChar w:fldCharType="separate"/>
      </w:r>
      <w:r w:rsidR="00931C8C">
        <w:rPr>
          <w:b/>
          <w:bCs/>
          <w:noProof/>
          <w:color w:val="auto"/>
          <w:sz w:val="24"/>
          <w:szCs w:val="24"/>
        </w:rPr>
        <w:t>23</w:t>
      </w:r>
      <w:r w:rsidRPr="009B032C">
        <w:rPr>
          <w:b/>
          <w:bCs/>
          <w:color w:val="auto"/>
          <w:sz w:val="24"/>
          <w:szCs w:val="24"/>
        </w:rPr>
        <w:fldChar w:fldCharType="end"/>
      </w:r>
      <w:r w:rsidRPr="009B032C">
        <w:rPr>
          <w:color w:val="auto"/>
          <w:sz w:val="24"/>
          <w:szCs w:val="24"/>
        </w:rPr>
        <w:t xml:space="preserve"> Extrait de requêtes du domaine d’intérêt 3</w:t>
      </w:r>
      <w:bookmarkEnd w:id="288"/>
      <w:r w:rsidR="00536029">
        <w:rPr>
          <w:color w:val="auto"/>
          <w:sz w:val="24"/>
          <w:szCs w:val="24"/>
        </w:rPr>
        <w:t>.</w:t>
      </w:r>
    </w:p>
    <w:p w14:paraId="28930869" w14:textId="77777777" w:rsidR="009B032C" w:rsidRDefault="00176898" w:rsidP="009B032C">
      <w:pPr>
        <w:keepNext/>
        <w:spacing w:after="0"/>
        <w:ind w:firstLine="0"/>
        <w:jc w:val="center"/>
      </w:pPr>
      <w:r>
        <w:rPr>
          <w:noProof/>
        </w:rPr>
        <w:lastRenderedPageBreak/>
        <w:drawing>
          <wp:inline distT="0" distB="0" distL="0" distR="0" wp14:anchorId="4D92422A" wp14:editId="7F01246A">
            <wp:extent cx="5436079" cy="2197717"/>
            <wp:effectExtent l="76200" t="76200" r="127000" b="127000"/>
            <wp:docPr id="112"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9172"/>
                    <a:stretch/>
                  </pic:blipFill>
                  <pic:spPr bwMode="auto">
                    <a:xfrm>
                      <a:off x="0" y="0"/>
                      <a:ext cx="5457642" cy="220643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2A3B3B" w14:textId="17FA9F1A" w:rsidR="00176898" w:rsidRPr="009B032C" w:rsidRDefault="009B032C" w:rsidP="009B032C">
      <w:pPr>
        <w:pStyle w:val="Caption"/>
        <w:ind w:firstLine="0"/>
        <w:jc w:val="center"/>
        <w:rPr>
          <w:color w:val="auto"/>
          <w:sz w:val="24"/>
          <w:szCs w:val="24"/>
        </w:rPr>
      </w:pPr>
      <w:bookmarkStart w:id="289" w:name="_Toc11857699"/>
      <w:r w:rsidRPr="009B032C">
        <w:rPr>
          <w:b/>
          <w:bCs/>
          <w:color w:val="auto"/>
          <w:sz w:val="24"/>
          <w:szCs w:val="24"/>
        </w:rPr>
        <w:t xml:space="preserve">Figure 5. </w:t>
      </w:r>
      <w:r w:rsidRPr="009B032C">
        <w:rPr>
          <w:b/>
          <w:bCs/>
          <w:color w:val="auto"/>
          <w:sz w:val="24"/>
          <w:szCs w:val="24"/>
        </w:rPr>
        <w:fldChar w:fldCharType="begin"/>
      </w:r>
      <w:r w:rsidRPr="009B032C">
        <w:rPr>
          <w:b/>
          <w:bCs/>
          <w:color w:val="auto"/>
          <w:sz w:val="24"/>
          <w:szCs w:val="24"/>
        </w:rPr>
        <w:instrText xml:space="preserve"> SEQ Figure_5. \* ARABIC </w:instrText>
      </w:r>
      <w:r w:rsidRPr="009B032C">
        <w:rPr>
          <w:b/>
          <w:bCs/>
          <w:color w:val="auto"/>
          <w:sz w:val="24"/>
          <w:szCs w:val="24"/>
        </w:rPr>
        <w:fldChar w:fldCharType="separate"/>
      </w:r>
      <w:r w:rsidR="00931C8C">
        <w:rPr>
          <w:b/>
          <w:bCs/>
          <w:noProof/>
          <w:color w:val="auto"/>
          <w:sz w:val="24"/>
          <w:szCs w:val="24"/>
        </w:rPr>
        <w:t>24</w:t>
      </w:r>
      <w:r w:rsidRPr="009B032C">
        <w:rPr>
          <w:b/>
          <w:bCs/>
          <w:color w:val="auto"/>
          <w:sz w:val="24"/>
          <w:szCs w:val="24"/>
        </w:rPr>
        <w:fldChar w:fldCharType="end"/>
      </w:r>
      <w:r w:rsidRPr="009B032C">
        <w:rPr>
          <w:color w:val="auto"/>
          <w:sz w:val="24"/>
          <w:szCs w:val="24"/>
        </w:rPr>
        <w:t xml:space="preserve"> Extrait de requêtes du domaine d’intérêt 4</w:t>
      </w:r>
      <w:bookmarkEnd w:id="289"/>
      <w:r w:rsidR="00536029">
        <w:rPr>
          <w:color w:val="auto"/>
          <w:sz w:val="24"/>
          <w:szCs w:val="24"/>
        </w:rPr>
        <w:t>.</w:t>
      </w:r>
    </w:p>
    <w:p w14:paraId="26C51A92" w14:textId="77777777" w:rsidR="009B032C" w:rsidRDefault="00176898" w:rsidP="009B032C">
      <w:pPr>
        <w:keepNext/>
        <w:spacing w:after="0"/>
        <w:ind w:firstLine="0"/>
        <w:jc w:val="center"/>
      </w:pPr>
      <w:r>
        <w:rPr>
          <w:noProof/>
        </w:rPr>
        <w:drawing>
          <wp:inline distT="0" distB="0" distL="0" distR="0" wp14:anchorId="69DEEA92" wp14:editId="27D9CAD1">
            <wp:extent cx="5314950" cy="2296064"/>
            <wp:effectExtent l="76200" t="76200" r="133350" b="142875"/>
            <wp:docPr id="113"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24293"/>
                    <a:stretch/>
                  </pic:blipFill>
                  <pic:spPr bwMode="auto">
                    <a:xfrm>
                      <a:off x="0" y="0"/>
                      <a:ext cx="5343614" cy="230844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1536A8" w14:textId="5B80302F" w:rsidR="00176898" w:rsidRPr="009B032C" w:rsidRDefault="009B032C" w:rsidP="009B032C">
      <w:pPr>
        <w:pStyle w:val="Caption"/>
        <w:ind w:firstLine="0"/>
        <w:jc w:val="center"/>
        <w:rPr>
          <w:color w:val="auto"/>
          <w:sz w:val="24"/>
          <w:szCs w:val="24"/>
        </w:rPr>
      </w:pPr>
      <w:bookmarkStart w:id="290" w:name="_Toc11857700"/>
      <w:r w:rsidRPr="009B032C">
        <w:rPr>
          <w:b/>
          <w:bCs/>
          <w:color w:val="auto"/>
          <w:sz w:val="24"/>
          <w:szCs w:val="24"/>
        </w:rPr>
        <w:t xml:space="preserve">Figure 5. </w:t>
      </w:r>
      <w:r w:rsidRPr="009B032C">
        <w:rPr>
          <w:b/>
          <w:bCs/>
          <w:color w:val="auto"/>
          <w:sz w:val="24"/>
          <w:szCs w:val="24"/>
        </w:rPr>
        <w:fldChar w:fldCharType="begin"/>
      </w:r>
      <w:r w:rsidRPr="009B032C">
        <w:rPr>
          <w:b/>
          <w:bCs/>
          <w:color w:val="auto"/>
          <w:sz w:val="24"/>
          <w:szCs w:val="24"/>
        </w:rPr>
        <w:instrText xml:space="preserve"> SEQ Figure_5. \* ARABIC </w:instrText>
      </w:r>
      <w:r w:rsidRPr="009B032C">
        <w:rPr>
          <w:b/>
          <w:bCs/>
          <w:color w:val="auto"/>
          <w:sz w:val="24"/>
          <w:szCs w:val="24"/>
        </w:rPr>
        <w:fldChar w:fldCharType="separate"/>
      </w:r>
      <w:r w:rsidR="00931C8C">
        <w:rPr>
          <w:b/>
          <w:bCs/>
          <w:noProof/>
          <w:color w:val="auto"/>
          <w:sz w:val="24"/>
          <w:szCs w:val="24"/>
        </w:rPr>
        <w:t>25</w:t>
      </w:r>
      <w:r w:rsidRPr="009B032C">
        <w:rPr>
          <w:b/>
          <w:bCs/>
          <w:color w:val="auto"/>
          <w:sz w:val="24"/>
          <w:szCs w:val="24"/>
        </w:rPr>
        <w:fldChar w:fldCharType="end"/>
      </w:r>
      <w:r w:rsidRPr="009B032C">
        <w:rPr>
          <w:color w:val="auto"/>
          <w:sz w:val="24"/>
          <w:szCs w:val="24"/>
        </w:rPr>
        <w:t xml:space="preserve"> Extrait de requêtes du domaine d’intérêt 5</w:t>
      </w:r>
      <w:bookmarkEnd w:id="290"/>
      <w:r w:rsidR="00536029">
        <w:rPr>
          <w:color w:val="auto"/>
          <w:sz w:val="24"/>
          <w:szCs w:val="24"/>
        </w:rPr>
        <w:t>.</w:t>
      </w:r>
    </w:p>
    <w:p w14:paraId="60898DCB" w14:textId="77777777" w:rsidR="009B032C" w:rsidRDefault="00176898" w:rsidP="00754629">
      <w:pPr>
        <w:keepNext/>
        <w:spacing w:after="0"/>
        <w:ind w:left="-142" w:firstLine="0"/>
        <w:jc w:val="center"/>
      </w:pPr>
      <w:r>
        <w:rPr>
          <w:noProof/>
        </w:rPr>
        <w:drawing>
          <wp:inline distT="0" distB="0" distL="0" distR="0" wp14:anchorId="69467D5A" wp14:editId="5043E632">
            <wp:extent cx="5857589" cy="2089499"/>
            <wp:effectExtent l="76200" t="76200" r="124460" b="139700"/>
            <wp:docPr id="114"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6465"/>
                    <a:stretch/>
                  </pic:blipFill>
                  <pic:spPr bwMode="auto">
                    <a:xfrm>
                      <a:off x="0" y="0"/>
                      <a:ext cx="5873582" cy="209520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58C370" w14:textId="79C9C2FA" w:rsidR="00176898" w:rsidRPr="009B032C" w:rsidRDefault="009B032C" w:rsidP="009B032C">
      <w:pPr>
        <w:pStyle w:val="Caption"/>
        <w:ind w:firstLine="0"/>
        <w:jc w:val="center"/>
        <w:rPr>
          <w:color w:val="auto"/>
          <w:sz w:val="24"/>
          <w:szCs w:val="24"/>
        </w:rPr>
      </w:pPr>
      <w:bookmarkStart w:id="291" w:name="_Toc11857701"/>
      <w:r w:rsidRPr="009B032C">
        <w:rPr>
          <w:b/>
          <w:bCs/>
          <w:color w:val="auto"/>
          <w:sz w:val="24"/>
          <w:szCs w:val="24"/>
        </w:rPr>
        <w:t xml:space="preserve">Figure 5. </w:t>
      </w:r>
      <w:r w:rsidRPr="009B032C">
        <w:rPr>
          <w:b/>
          <w:bCs/>
          <w:color w:val="auto"/>
          <w:sz w:val="24"/>
          <w:szCs w:val="24"/>
        </w:rPr>
        <w:fldChar w:fldCharType="begin"/>
      </w:r>
      <w:r w:rsidRPr="009B032C">
        <w:rPr>
          <w:b/>
          <w:bCs/>
          <w:color w:val="auto"/>
          <w:sz w:val="24"/>
          <w:szCs w:val="24"/>
        </w:rPr>
        <w:instrText xml:space="preserve"> SEQ Figure_5. \* ARABIC </w:instrText>
      </w:r>
      <w:r w:rsidRPr="009B032C">
        <w:rPr>
          <w:b/>
          <w:bCs/>
          <w:color w:val="auto"/>
          <w:sz w:val="24"/>
          <w:szCs w:val="24"/>
        </w:rPr>
        <w:fldChar w:fldCharType="separate"/>
      </w:r>
      <w:r w:rsidR="00931C8C">
        <w:rPr>
          <w:b/>
          <w:bCs/>
          <w:noProof/>
          <w:color w:val="auto"/>
          <w:sz w:val="24"/>
          <w:szCs w:val="24"/>
        </w:rPr>
        <w:t>26</w:t>
      </w:r>
      <w:r w:rsidRPr="009B032C">
        <w:rPr>
          <w:b/>
          <w:bCs/>
          <w:color w:val="auto"/>
          <w:sz w:val="24"/>
          <w:szCs w:val="24"/>
        </w:rPr>
        <w:fldChar w:fldCharType="end"/>
      </w:r>
      <w:r w:rsidRPr="009B032C">
        <w:rPr>
          <w:color w:val="auto"/>
          <w:sz w:val="24"/>
          <w:szCs w:val="24"/>
        </w:rPr>
        <w:t xml:space="preserve"> Extrait de requêtes du domaine d’intérêt 6</w:t>
      </w:r>
      <w:bookmarkEnd w:id="291"/>
      <w:r w:rsidR="00536029">
        <w:rPr>
          <w:color w:val="auto"/>
          <w:sz w:val="24"/>
          <w:szCs w:val="24"/>
        </w:rPr>
        <w:t>.</w:t>
      </w:r>
    </w:p>
    <w:p w14:paraId="2E5076E9" w14:textId="77777777" w:rsidR="00176898" w:rsidRDefault="00176898" w:rsidP="00176898">
      <w:pPr>
        <w:spacing w:before="0"/>
        <w:ind w:firstLine="0"/>
        <w:rPr>
          <w:rFonts w:cstheme="majorBidi"/>
          <w:szCs w:val="24"/>
        </w:rPr>
      </w:pPr>
      <w:r>
        <w:rPr>
          <w:rFonts w:cstheme="majorBidi"/>
          <w:szCs w:val="24"/>
        </w:rPr>
        <w:lastRenderedPageBreak/>
        <w:t xml:space="preserve">Une fois que les domaines d’intérêt sont identifiés, nous extrayons les mots clés de chaque requête et associons à chaque mot clé un poids relatif à son domaine d’appartenance. </w:t>
      </w:r>
      <w:r w:rsidRPr="00887944">
        <w:rPr>
          <w:rFonts w:cstheme="majorBidi"/>
          <w:szCs w:val="24"/>
        </w:rPr>
        <w:t>La figure 5.2</w:t>
      </w:r>
      <w:r>
        <w:rPr>
          <w:rFonts w:cstheme="majorBidi"/>
          <w:szCs w:val="24"/>
        </w:rPr>
        <w:t>7</w:t>
      </w:r>
      <w:r w:rsidRPr="00887944">
        <w:rPr>
          <w:rFonts w:cstheme="majorBidi"/>
          <w:szCs w:val="24"/>
        </w:rPr>
        <w:t xml:space="preserve"> </w:t>
      </w:r>
      <w:r>
        <w:rPr>
          <w:rFonts w:cstheme="majorBidi"/>
          <w:szCs w:val="24"/>
        </w:rPr>
        <w:t>représente</w:t>
      </w:r>
      <w:r w:rsidRPr="00887944">
        <w:rPr>
          <w:rFonts w:cstheme="majorBidi"/>
          <w:szCs w:val="24"/>
        </w:rPr>
        <w:t xml:space="preserve"> un extrait de mots clés du domaine d’intérêt 3 ainsi que leurs poids.</w:t>
      </w:r>
    </w:p>
    <w:p w14:paraId="386947EF" w14:textId="77777777" w:rsidR="00886191" w:rsidRDefault="00176898" w:rsidP="00886191">
      <w:pPr>
        <w:keepNext/>
        <w:spacing w:before="0" w:after="0"/>
        <w:ind w:firstLine="0"/>
        <w:jc w:val="center"/>
      </w:pPr>
      <w:r>
        <w:rPr>
          <w:noProof/>
        </w:rPr>
        <w:drawing>
          <wp:inline distT="0" distB="0" distL="0" distR="0" wp14:anchorId="57E2F9B5" wp14:editId="39928406">
            <wp:extent cx="4515564" cy="3580765"/>
            <wp:effectExtent l="76200" t="76200" r="132715" b="133985"/>
            <wp:docPr id="115"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745" t="5118" r="35010" b="4151"/>
                    <a:stretch/>
                  </pic:blipFill>
                  <pic:spPr bwMode="auto">
                    <a:xfrm>
                      <a:off x="0" y="0"/>
                      <a:ext cx="4522422" cy="358620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FEE8CAE" w14:textId="67C77686" w:rsidR="00176898" w:rsidRPr="00886191" w:rsidRDefault="00886191" w:rsidP="00886191">
      <w:pPr>
        <w:pStyle w:val="Caption"/>
        <w:ind w:firstLine="0"/>
        <w:jc w:val="center"/>
        <w:rPr>
          <w:rFonts w:cstheme="majorBidi"/>
          <w:color w:val="auto"/>
          <w:sz w:val="24"/>
          <w:szCs w:val="36"/>
        </w:rPr>
      </w:pPr>
      <w:bookmarkStart w:id="292" w:name="_Toc11857702"/>
      <w:r w:rsidRPr="00886191">
        <w:rPr>
          <w:b/>
          <w:bCs/>
          <w:color w:val="auto"/>
          <w:sz w:val="24"/>
          <w:szCs w:val="24"/>
        </w:rPr>
        <w:t xml:space="preserve">Figure 5. </w:t>
      </w:r>
      <w:r w:rsidRPr="00886191">
        <w:rPr>
          <w:b/>
          <w:bCs/>
          <w:color w:val="auto"/>
          <w:sz w:val="24"/>
          <w:szCs w:val="24"/>
        </w:rPr>
        <w:fldChar w:fldCharType="begin"/>
      </w:r>
      <w:r w:rsidRPr="00886191">
        <w:rPr>
          <w:b/>
          <w:bCs/>
          <w:color w:val="auto"/>
          <w:sz w:val="24"/>
          <w:szCs w:val="24"/>
        </w:rPr>
        <w:instrText xml:space="preserve"> SEQ Figure_5. \* ARABIC </w:instrText>
      </w:r>
      <w:r w:rsidRPr="00886191">
        <w:rPr>
          <w:b/>
          <w:bCs/>
          <w:color w:val="auto"/>
          <w:sz w:val="24"/>
          <w:szCs w:val="24"/>
        </w:rPr>
        <w:fldChar w:fldCharType="separate"/>
      </w:r>
      <w:r w:rsidR="00931C8C">
        <w:rPr>
          <w:b/>
          <w:bCs/>
          <w:noProof/>
          <w:color w:val="auto"/>
          <w:sz w:val="24"/>
          <w:szCs w:val="24"/>
        </w:rPr>
        <w:t>27</w:t>
      </w:r>
      <w:r w:rsidRPr="00886191">
        <w:rPr>
          <w:b/>
          <w:bCs/>
          <w:color w:val="auto"/>
          <w:sz w:val="24"/>
          <w:szCs w:val="24"/>
        </w:rPr>
        <w:fldChar w:fldCharType="end"/>
      </w:r>
      <w:r w:rsidRPr="00886191">
        <w:rPr>
          <w:color w:val="auto"/>
          <w:sz w:val="24"/>
          <w:szCs w:val="24"/>
        </w:rPr>
        <w:t xml:space="preserve"> Extrait de mots clés du domaine d’intérêt 3.</w:t>
      </w:r>
      <w:bookmarkEnd w:id="292"/>
    </w:p>
    <w:p w14:paraId="22A14E0D" w14:textId="77777777" w:rsidR="00176898" w:rsidRDefault="00176898" w:rsidP="00F13900">
      <w:pPr>
        <w:pStyle w:val="Heading4"/>
      </w:pPr>
      <w:r w:rsidRPr="00F13900">
        <w:t>Implémentation</w:t>
      </w:r>
      <w:r w:rsidRPr="00920CC8">
        <w:t xml:space="preserve"> des </w:t>
      </w:r>
      <w:r>
        <w:t>vues matérialisées</w:t>
      </w:r>
    </w:p>
    <w:p w14:paraId="213C1D05" w14:textId="77777777" w:rsidR="00176898" w:rsidRPr="00777B5A" w:rsidRDefault="00176898" w:rsidP="00F13900">
      <w:r>
        <w:t xml:space="preserve">A chaque </w:t>
      </w:r>
      <w:r w:rsidRPr="00AE789B">
        <w:t xml:space="preserve">domaine d’intérêt </w:t>
      </w:r>
      <w:r>
        <w:t xml:space="preserve">est associé plusieurs vues matérialisées, ces dernières sont construites en mode </w:t>
      </w:r>
      <w:hyperlink r:id="rId102" w:history="1">
        <w:r w:rsidRPr="00D57694">
          <w:rPr>
            <w:rStyle w:val="Hyperlink"/>
            <w:rFonts w:ascii="Times New Roman" w:hAnsi="Times New Roman" w:cs="Times New Roman"/>
            <w:b/>
            <w:color w:val="auto"/>
            <w:u w:val="none"/>
            <w:shd w:val="clear" w:color="auto" w:fill="FFFFFF"/>
          </w:rPr>
          <w:t>différé</w:t>
        </w:r>
      </w:hyperlink>
      <w:r>
        <w:rPr>
          <w:rStyle w:val="FootnoteReference"/>
          <w:rFonts w:ascii="Times New Roman" w:hAnsi="Times New Roman" w:cs="Times New Roman"/>
        </w:rPr>
        <w:footnoteReference w:id="6"/>
      </w:r>
      <w:r>
        <w:rPr>
          <w:rFonts w:ascii="Times New Roman" w:hAnsi="Times New Roman" w:cs="Times New Roman"/>
          <w:shd w:val="clear" w:color="auto" w:fill="FFFFFF"/>
        </w:rPr>
        <w:t xml:space="preserve"> ( figure 5.28 ) et ne seront alimentées qu’</w:t>
      </w:r>
      <w:r>
        <w:t xml:space="preserve">après que le domaine ne soit associé à un profil, ceci </w:t>
      </w:r>
      <w:r w:rsidRPr="00AE789B">
        <w:t xml:space="preserve">en exécutant </w:t>
      </w:r>
      <w:r>
        <w:t xml:space="preserve">la commande </w:t>
      </w:r>
      <w:r w:rsidRPr="004071B3">
        <w:rPr>
          <w:color w:val="000000" w:themeColor="text1"/>
        </w:rPr>
        <w:t>«DBMS_MVIEW.REFRESH</w:t>
      </w:r>
      <w:r w:rsidRPr="004071B3">
        <w:rPr>
          <w:b/>
          <w:color w:val="000000" w:themeColor="text1"/>
        </w:rPr>
        <w:t>(‘Nom_VM’)</w:t>
      </w:r>
      <w:r w:rsidRPr="004071B3">
        <w:rPr>
          <w:color w:val="000000" w:themeColor="text1"/>
        </w:rPr>
        <w:t> ».</w:t>
      </w:r>
    </w:p>
    <w:p w14:paraId="59E6B9D2" w14:textId="77777777" w:rsidR="00886191" w:rsidRDefault="00176898" w:rsidP="00886191">
      <w:pPr>
        <w:keepNext/>
        <w:spacing w:after="0"/>
        <w:ind w:left="-630" w:firstLine="0"/>
        <w:jc w:val="center"/>
      </w:pPr>
      <w:r>
        <w:rPr>
          <w:noProof/>
        </w:rPr>
        <w:lastRenderedPageBreak/>
        <w:drawing>
          <wp:inline distT="0" distB="0" distL="0" distR="0" wp14:anchorId="44DFA9E7" wp14:editId="5385E6F2">
            <wp:extent cx="6530803" cy="2747682"/>
            <wp:effectExtent l="76200" t="76200" r="137160" b="128905"/>
            <wp:docPr id="116"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534305" cy="2749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32098F" w14:textId="59E9D80A" w:rsidR="00176898" w:rsidRPr="00886191" w:rsidRDefault="00886191" w:rsidP="00886191">
      <w:pPr>
        <w:pStyle w:val="Caption"/>
        <w:ind w:firstLine="0"/>
        <w:jc w:val="center"/>
        <w:rPr>
          <w:color w:val="auto"/>
          <w:sz w:val="24"/>
          <w:szCs w:val="24"/>
        </w:rPr>
      </w:pPr>
      <w:bookmarkStart w:id="293" w:name="_Toc11857703"/>
      <w:r w:rsidRPr="00886191">
        <w:rPr>
          <w:b/>
          <w:bCs/>
          <w:color w:val="auto"/>
          <w:sz w:val="24"/>
          <w:szCs w:val="24"/>
        </w:rPr>
        <w:t xml:space="preserve">Figure 5. </w:t>
      </w:r>
      <w:r w:rsidRPr="00886191">
        <w:rPr>
          <w:b/>
          <w:bCs/>
          <w:color w:val="auto"/>
          <w:sz w:val="24"/>
          <w:szCs w:val="24"/>
        </w:rPr>
        <w:fldChar w:fldCharType="begin"/>
      </w:r>
      <w:r w:rsidRPr="00886191">
        <w:rPr>
          <w:b/>
          <w:bCs/>
          <w:color w:val="auto"/>
          <w:sz w:val="24"/>
          <w:szCs w:val="24"/>
        </w:rPr>
        <w:instrText xml:space="preserve"> SEQ Figure_5. \* ARABIC </w:instrText>
      </w:r>
      <w:r w:rsidRPr="00886191">
        <w:rPr>
          <w:b/>
          <w:bCs/>
          <w:color w:val="auto"/>
          <w:sz w:val="24"/>
          <w:szCs w:val="24"/>
        </w:rPr>
        <w:fldChar w:fldCharType="separate"/>
      </w:r>
      <w:r w:rsidR="00931C8C">
        <w:rPr>
          <w:b/>
          <w:bCs/>
          <w:noProof/>
          <w:color w:val="auto"/>
          <w:sz w:val="24"/>
          <w:szCs w:val="24"/>
        </w:rPr>
        <w:t>28</w:t>
      </w:r>
      <w:r w:rsidRPr="00886191">
        <w:rPr>
          <w:b/>
          <w:bCs/>
          <w:color w:val="auto"/>
          <w:sz w:val="24"/>
          <w:szCs w:val="24"/>
        </w:rPr>
        <w:fldChar w:fldCharType="end"/>
      </w:r>
      <w:r w:rsidRPr="00886191">
        <w:rPr>
          <w:color w:val="auto"/>
          <w:sz w:val="24"/>
          <w:szCs w:val="24"/>
        </w:rPr>
        <w:t xml:space="preserve"> Vues matérialisées associées au domaine 3.</w:t>
      </w:r>
      <w:bookmarkEnd w:id="293"/>
    </w:p>
    <w:p w14:paraId="3FFB3969" w14:textId="77777777" w:rsidR="00176898" w:rsidRDefault="00176898" w:rsidP="00F13900">
      <w:pPr>
        <w:pStyle w:val="Heading4"/>
      </w:pPr>
      <w:r w:rsidRPr="00F13900">
        <w:t>Initialisation</w:t>
      </w:r>
      <w:r>
        <w:t xml:space="preserve"> des profils organisation</w:t>
      </w:r>
    </w:p>
    <w:p w14:paraId="23D634F5" w14:textId="77777777" w:rsidR="00176898" w:rsidRPr="00B87732" w:rsidRDefault="00176898" w:rsidP="00F13900">
      <w:r w:rsidRPr="00B87732">
        <w:t xml:space="preserve">Nous avons identifié dans les chapitres précédents les différents </w:t>
      </w:r>
      <w:r>
        <w:t>acteurs</w:t>
      </w:r>
      <w:r w:rsidRPr="00B87732">
        <w:t xml:space="preserve"> de notre système décisionnel, ainsi que les différents rôles associés à chacun d’eux en termes de sécurité routière.</w:t>
      </w:r>
      <w:r>
        <w:t xml:space="preserve"> </w:t>
      </w:r>
      <w:r w:rsidRPr="00B87732">
        <w:rPr>
          <w:szCs w:val="23"/>
        </w:rPr>
        <w:t>Cela nous a permis</w:t>
      </w:r>
      <w:r>
        <w:rPr>
          <w:szCs w:val="23"/>
        </w:rPr>
        <w:t>, pour un besoin de test,</w:t>
      </w:r>
      <w:r w:rsidRPr="00B87732">
        <w:rPr>
          <w:szCs w:val="23"/>
        </w:rPr>
        <w:t xml:space="preserve"> d</w:t>
      </w:r>
      <w:r>
        <w:rPr>
          <w:szCs w:val="23"/>
        </w:rPr>
        <w:t xml:space="preserve">’initialiser </w:t>
      </w:r>
      <w:r w:rsidRPr="00FD52F4">
        <w:rPr>
          <w:szCs w:val="23"/>
        </w:rPr>
        <w:t xml:space="preserve">explicitement </w:t>
      </w:r>
      <w:r w:rsidRPr="00B87732">
        <w:rPr>
          <w:szCs w:val="23"/>
        </w:rPr>
        <w:t xml:space="preserve">quelques </w:t>
      </w:r>
      <w:r w:rsidRPr="00C06053">
        <w:rPr>
          <w:bCs/>
          <w:szCs w:val="23"/>
        </w:rPr>
        <w:t>profil</w:t>
      </w:r>
      <w:r>
        <w:rPr>
          <w:bCs/>
          <w:szCs w:val="23"/>
        </w:rPr>
        <w:t>s organisations</w:t>
      </w:r>
      <w:r w:rsidRPr="00B87732">
        <w:rPr>
          <w:b/>
          <w:bCs/>
          <w:szCs w:val="23"/>
        </w:rPr>
        <w:t xml:space="preserve"> </w:t>
      </w:r>
      <w:r w:rsidRPr="00B87732">
        <w:rPr>
          <w:szCs w:val="23"/>
        </w:rPr>
        <w:t xml:space="preserve">il s’agit du </w:t>
      </w:r>
      <w:r w:rsidRPr="00A93F3D">
        <w:rPr>
          <w:bCs/>
          <w:szCs w:val="23"/>
        </w:rPr>
        <w:t xml:space="preserve">ministère des travaux publics, </w:t>
      </w:r>
      <w:r>
        <w:rPr>
          <w:bCs/>
          <w:szCs w:val="23"/>
        </w:rPr>
        <w:t xml:space="preserve">de </w:t>
      </w:r>
      <w:r w:rsidRPr="00A93F3D">
        <w:rPr>
          <w:szCs w:val="23"/>
        </w:rPr>
        <w:t xml:space="preserve">la </w:t>
      </w:r>
      <w:r w:rsidRPr="00A93F3D">
        <w:rPr>
          <w:bCs/>
          <w:szCs w:val="23"/>
        </w:rPr>
        <w:t>gendarmerie nationale</w:t>
      </w:r>
      <w:r w:rsidRPr="00A93F3D">
        <w:rPr>
          <w:szCs w:val="23"/>
        </w:rPr>
        <w:t xml:space="preserve"> et </w:t>
      </w:r>
      <w:r>
        <w:rPr>
          <w:bCs/>
          <w:szCs w:val="23"/>
        </w:rPr>
        <w:t>du</w:t>
      </w:r>
      <w:r w:rsidRPr="00A93F3D">
        <w:rPr>
          <w:bCs/>
          <w:szCs w:val="23"/>
        </w:rPr>
        <w:t xml:space="preserve"> centre national du contrôle technique automobile</w:t>
      </w:r>
      <w:r>
        <w:rPr>
          <w:bCs/>
          <w:szCs w:val="23"/>
        </w:rPr>
        <w:t xml:space="preserve"> comme le montre </w:t>
      </w:r>
      <w:r w:rsidRPr="00887944">
        <w:rPr>
          <w:bCs/>
          <w:szCs w:val="23"/>
        </w:rPr>
        <w:t>la figure 5.29</w:t>
      </w:r>
      <w:r w:rsidRPr="00887944">
        <w:rPr>
          <w:szCs w:val="23"/>
        </w:rPr>
        <w:t xml:space="preserve">. </w:t>
      </w:r>
    </w:p>
    <w:p w14:paraId="0DD15352" w14:textId="77777777" w:rsidR="006F57DA" w:rsidRDefault="00176898" w:rsidP="006F57DA">
      <w:pPr>
        <w:keepNext/>
        <w:spacing w:before="0" w:after="0"/>
        <w:ind w:left="-709" w:firstLine="0"/>
      </w:pPr>
      <w:r>
        <w:rPr>
          <w:noProof/>
        </w:rPr>
        <w:drawing>
          <wp:inline distT="0" distB="0" distL="0" distR="0" wp14:anchorId="52F9BE8F" wp14:editId="52105C53">
            <wp:extent cx="6614941" cy="469265"/>
            <wp:effectExtent l="76200" t="76200" r="128905" b="140335"/>
            <wp:docPr id="117"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5949"/>
                    <a:stretch/>
                  </pic:blipFill>
                  <pic:spPr bwMode="auto">
                    <a:xfrm>
                      <a:off x="0" y="0"/>
                      <a:ext cx="6842061" cy="485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BA5D3D" w14:textId="0D4A555E" w:rsidR="00176898" w:rsidRPr="006F57DA" w:rsidRDefault="006F57DA" w:rsidP="006F57DA">
      <w:pPr>
        <w:pStyle w:val="Caption"/>
        <w:ind w:firstLine="0"/>
        <w:jc w:val="center"/>
        <w:rPr>
          <w:color w:val="auto"/>
          <w:sz w:val="24"/>
          <w:szCs w:val="24"/>
        </w:rPr>
      </w:pPr>
      <w:bookmarkStart w:id="294" w:name="_Toc11857704"/>
      <w:r w:rsidRPr="006F57DA">
        <w:rPr>
          <w:b/>
          <w:bCs/>
          <w:color w:val="auto"/>
          <w:sz w:val="24"/>
          <w:szCs w:val="24"/>
        </w:rPr>
        <w:t xml:space="preserve">Figure 5. </w:t>
      </w:r>
      <w:r w:rsidRPr="006F57DA">
        <w:rPr>
          <w:b/>
          <w:bCs/>
          <w:color w:val="auto"/>
          <w:sz w:val="24"/>
          <w:szCs w:val="24"/>
        </w:rPr>
        <w:fldChar w:fldCharType="begin"/>
      </w:r>
      <w:r w:rsidRPr="006F57DA">
        <w:rPr>
          <w:b/>
          <w:bCs/>
          <w:color w:val="auto"/>
          <w:sz w:val="24"/>
          <w:szCs w:val="24"/>
        </w:rPr>
        <w:instrText xml:space="preserve"> SEQ Figure_5. \* ARABIC </w:instrText>
      </w:r>
      <w:r w:rsidRPr="006F57DA">
        <w:rPr>
          <w:b/>
          <w:bCs/>
          <w:color w:val="auto"/>
          <w:sz w:val="24"/>
          <w:szCs w:val="24"/>
        </w:rPr>
        <w:fldChar w:fldCharType="separate"/>
      </w:r>
      <w:r w:rsidR="00931C8C">
        <w:rPr>
          <w:b/>
          <w:bCs/>
          <w:noProof/>
          <w:color w:val="auto"/>
          <w:sz w:val="24"/>
          <w:szCs w:val="24"/>
        </w:rPr>
        <w:t>29</w:t>
      </w:r>
      <w:r w:rsidRPr="006F57DA">
        <w:rPr>
          <w:b/>
          <w:bCs/>
          <w:color w:val="auto"/>
          <w:sz w:val="24"/>
          <w:szCs w:val="24"/>
        </w:rPr>
        <w:fldChar w:fldCharType="end"/>
      </w:r>
      <w:r w:rsidRPr="006F57DA">
        <w:rPr>
          <w:color w:val="auto"/>
          <w:sz w:val="24"/>
          <w:szCs w:val="24"/>
          <w:lang w:val="en-US"/>
        </w:rPr>
        <w:t xml:space="preserve"> Profils organisations initialisés.</w:t>
      </w:r>
      <w:bookmarkEnd w:id="294"/>
    </w:p>
    <w:p w14:paraId="480176FC" w14:textId="18DCFFED" w:rsidR="00176898" w:rsidRDefault="00176898" w:rsidP="00F13900">
      <w:pPr>
        <w:pStyle w:val="Heading3"/>
      </w:pPr>
      <w:bookmarkStart w:id="295" w:name="_Toc11850477"/>
      <w:r w:rsidRPr="00F13900">
        <w:t>Collecte</w:t>
      </w:r>
      <w:r>
        <w:t xml:space="preserve"> de données</w:t>
      </w:r>
      <w:bookmarkEnd w:id="295"/>
      <w:r>
        <w:t xml:space="preserve"> </w:t>
      </w:r>
    </w:p>
    <w:p w14:paraId="7B3E73D1" w14:textId="77777777" w:rsidR="00176898" w:rsidRPr="00E30C87" w:rsidRDefault="00176898" w:rsidP="00F13900">
      <w:r>
        <w:t>La collecte de données se fait à travers l’interface web présentée précédemment. Chaque requête exécutée par les utilisateurs est sauvegardée dans la dimension « Requête » du modèle de profil proposé, la figure 5.30 représente des requêtes soumises par les utilisateurs du profil ENACTA.</w:t>
      </w:r>
    </w:p>
    <w:p w14:paraId="11295B8C" w14:textId="77777777" w:rsidR="00704F45" w:rsidRDefault="00176898" w:rsidP="00754629">
      <w:pPr>
        <w:keepNext/>
        <w:spacing w:after="0"/>
        <w:ind w:left="-270" w:firstLine="0"/>
      </w:pPr>
      <w:r>
        <w:rPr>
          <w:noProof/>
        </w:rPr>
        <w:lastRenderedPageBreak/>
        <w:drawing>
          <wp:inline distT="0" distB="0" distL="0" distR="0" wp14:anchorId="58B2B6F7" wp14:editId="5B220143">
            <wp:extent cx="5943600" cy="2966720"/>
            <wp:effectExtent l="76200" t="76200" r="133350" b="138430"/>
            <wp:docPr id="118"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EE03B3" w14:textId="38D6CE31" w:rsidR="00176898" w:rsidRDefault="00704F45" w:rsidP="00754629">
      <w:pPr>
        <w:pStyle w:val="Caption"/>
        <w:spacing w:after="120"/>
        <w:ind w:firstLine="0"/>
        <w:jc w:val="center"/>
      </w:pPr>
      <w:bookmarkStart w:id="296" w:name="_Toc11857705"/>
      <w:r w:rsidRPr="00704F45">
        <w:rPr>
          <w:b/>
          <w:bCs/>
          <w:color w:val="auto"/>
          <w:sz w:val="24"/>
          <w:szCs w:val="24"/>
        </w:rPr>
        <w:t xml:space="preserve">Figure 5. </w:t>
      </w:r>
      <w:r w:rsidRPr="00704F45">
        <w:rPr>
          <w:b/>
          <w:bCs/>
          <w:color w:val="auto"/>
          <w:sz w:val="24"/>
          <w:szCs w:val="24"/>
        </w:rPr>
        <w:fldChar w:fldCharType="begin"/>
      </w:r>
      <w:r w:rsidRPr="00704F45">
        <w:rPr>
          <w:b/>
          <w:bCs/>
          <w:color w:val="auto"/>
          <w:sz w:val="24"/>
          <w:szCs w:val="24"/>
        </w:rPr>
        <w:instrText xml:space="preserve"> SEQ Figure_5. \* ARABIC </w:instrText>
      </w:r>
      <w:r w:rsidRPr="00704F45">
        <w:rPr>
          <w:b/>
          <w:bCs/>
          <w:color w:val="auto"/>
          <w:sz w:val="24"/>
          <w:szCs w:val="24"/>
        </w:rPr>
        <w:fldChar w:fldCharType="separate"/>
      </w:r>
      <w:r w:rsidR="00931C8C">
        <w:rPr>
          <w:b/>
          <w:bCs/>
          <w:noProof/>
          <w:color w:val="auto"/>
          <w:sz w:val="24"/>
          <w:szCs w:val="24"/>
        </w:rPr>
        <w:t>30</w:t>
      </w:r>
      <w:r w:rsidRPr="00704F45">
        <w:rPr>
          <w:b/>
          <w:bCs/>
          <w:color w:val="auto"/>
          <w:sz w:val="24"/>
          <w:szCs w:val="24"/>
        </w:rPr>
        <w:fldChar w:fldCharType="end"/>
      </w:r>
      <w:r w:rsidRPr="00A7218B">
        <w:rPr>
          <w:color w:val="auto"/>
          <w:sz w:val="24"/>
          <w:szCs w:val="24"/>
        </w:rPr>
        <w:t xml:space="preserve"> Liste des requêtes soumises par les utilisateurs du profil ENACTA</w:t>
      </w:r>
      <w:r w:rsidRPr="00A7218B">
        <w:t>.</w:t>
      </w:r>
      <w:bookmarkEnd w:id="296"/>
    </w:p>
    <w:p w14:paraId="184B37EE" w14:textId="117ECC13" w:rsidR="00176898" w:rsidRDefault="00176898" w:rsidP="00176409">
      <w:pPr>
        <w:pStyle w:val="Heading3"/>
      </w:pPr>
      <w:bookmarkStart w:id="297" w:name="_Toc11850478"/>
      <w:r w:rsidRPr="00F13900">
        <w:t>Processus</w:t>
      </w:r>
      <w:r>
        <w:t xml:space="preserve"> d’apprentissage</w:t>
      </w:r>
      <w:bookmarkEnd w:id="297"/>
      <w:r>
        <w:t xml:space="preserve"> </w:t>
      </w:r>
    </w:p>
    <w:p w14:paraId="18AD5126" w14:textId="77777777" w:rsidR="00176898" w:rsidRPr="005232E1" w:rsidRDefault="00176898" w:rsidP="00F13900">
      <w:r>
        <w:t>Bien que les étapes de notre algorithme d’apprentissage soient transparentes aux utilisateurs de notre système décisionnel, nous les rendons dans ce qui suit visible afin d’illustrer son processus d’exécution. A noter que ce dernier</w:t>
      </w:r>
      <w:r w:rsidRPr="005232E1">
        <w:t xml:space="preserve"> se déclenche lorsque le nombre de requêtes d’un profil s’incrémente de vingt requêtes au minimum.</w:t>
      </w:r>
    </w:p>
    <w:p w14:paraId="4C0ECE4F" w14:textId="77777777" w:rsidR="00176898" w:rsidRPr="00E11181" w:rsidRDefault="00176898" w:rsidP="00176409">
      <w:pPr>
        <w:pStyle w:val="Heading4"/>
      </w:pPr>
      <w:r w:rsidRPr="00F13900">
        <w:t>Extraction</w:t>
      </w:r>
      <w:r w:rsidRPr="00E11181">
        <w:t xml:space="preserve"> des mots clés</w:t>
      </w:r>
    </w:p>
    <w:p w14:paraId="6F0D8CAE" w14:textId="77777777" w:rsidR="00176898" w:rsidRDefault="00176898" w:rsidP="00F13900">
      <w:r>
        <w:t>L’extraction des mots clé est la première étape de notre algorithme, la figure 5.31 contient les mots clés relatives aux requêtes soumises par les utilisateurs du profil ENACTA ainsi que leurs poids.</w:t>
      </w:r>
    </w:p>
    <w:p w14:paraId="75DAE332" w14:textId="77777777" w:rsidR="00176898" w:rsidRDefault="00176898" w:rsidP="00176898"/>
    <w:p w14:paraId="06E63EBA" w14:textId="77777777" w:rsidR="00A7218B" w:rsidRDefault="00176898" w:rsidP="00A7218B">
      <w:pPr>
        <w:keepNext/>
        <w:spacing w:before="0" w:after="0"/>
        <w:ind w:firstLine="0"/>
        <w:jc w:val="center"/>
      </w:pPr>
      <w:r>
        <w:rPr>
          <w:noProof/>
        </w:rPr>
        <w:lastRenderedPageBreak/>
        <w:drawing>
          <wp:inline distT="0" distB="0" distL="0" distR="0" wp14:anchorId="429757E2" wp14:editId="3D1834EC">
            <wp:extent cx="4483726" cy="3398520"/>
            <wp:effectExtent l="76200" t="76200" r="127000" b="125730"/>
            <wp:docPr id="119"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7803" t="2410" r="32584" b="7335"/>
                    <a:stretch/>
                  </pic:blipFill>
                  <pic:spPr bwMode="auto">
                    <a:xfrm>
                      <a:off x="0" y="0"/>
                      <a:ext cx="4488781" cy="340235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4AFC42" w14:textId="75310A17" w:rsidR="00176898" w:rsidRPr="00A7218B" w:rsidRDefault="00A7218B" w:rsidP="00A7218B">
      <w:pPr>
        <w:pStyle w:val="Caption"/>
        <w:ind w:firstLine="0"/>
        <w:jc w:val="center"/>
        <w:rPr>
          <w:color w:val="auto"/>
          <w:sz w:val="24"/>
          <w:szCs w:val="24"/>
        </w:rPr>
      </w:pPr>
      <w:bookmarkStart w:id="298" w:name="_Toc11857706"/>
      <w:r w:rsidRPr="00A7218B">
        <w:rPr>
          <w:b/>
          <w:bCs/>
          <w:color w:val="auto"/>
          <w:sz w:val="24"/>
          <w:szCs w:val="24"/>
        </w:rPr>
        <w:t xml:space="preserve">Figure 5. </w:t>
      </w:r>
      <w:r w:rsidRPr="00A7218B">
        <w:rPr>
          <w:b/>
          <w:bCs/>
          <w:color w:val="auto"/>
          <w:sz w:val="24"/>
          <w:szCs w:val="24"/>
        </w:rPr>
        <w:fldChar w:fldCharType="begin"/>
      </w:r>
      <w:r w:rsidRPr="00A7218B">
        <w:rPr>
          <w:b/>
          <w:bCs/>
          <w:color w:val="auto"/>
          <w:sz w:val="24"/>
          <w:szCs w:val="24"/>
        </w:rPr>
        <w:instrText xml:space="preserve"> SEQ Figure_5. \* ARABIC </w:instrText>
      </w:r>
      <w:r w:rsidRPr="00A7218B">
        <w:rPr>
          <w:b/>
          <w:bCs/>
          <w:color w:val="auto"/>
          <w:sz w:val="24"/>
          <w:szCs w:val="24"/>
        </w:rPr>
        <w:fldChar w:fldCharType="separate"/>
      </w:r>
      <w:r w:rsidR="00931C8C">
        <w:rPr>
          <w:b/>
          <w:bCs/>
          <w:noProof/>
          <w:color w:val="auto"/>
          <w:sz w:val="24"/>
          <w:szCs w:val="24"/>
        </w:rPr>
        <w:t>31</w:t>
      </w:r>
      <w:r w:rsidRPr="00A7218B">
        <w:rPr>
          <w:b/>
          <w:bCs/>
          <w:color w:val="auto"/>
          <w:sz w:val="24"/>
          <w:szCs w:val="24"/>
        </w:rPr>
        <w:fldChar w:fldCharType="end"/>
      </w:r>
      <w:r w:rsidRPr="00A7218B">
        <w:rPr>
          <w:color w:val="auto"/>
          <w:sz w:val="24"/>
          <w:szCs w:val="24"/>
        </w:rPr>
        <w:t xml:space="preserve"> Liste des mots clés relati</w:t>
      </w:r>
      <w:r w:rsidR="0051751D">
        <w:rPr>
          <w:color w:val="auto"/>
          <w:sz w:val="24"/>
          <w:szCs w:val="24"/>
        </w:rPr>
        <w:t>f</w:t>
      </w:r>
      <w:r w:rsidRPr="00A7218B">
        <w:rPr>
          <w:color w:val="auto"/>
          <w:sz w:val="24"/>
          <w:szCs w:val="24"/>
        </w:rPr>
        <w:t>s aux requêtes soumises par les utilisateurs du profil ENACTA</w:t>
      </w:r>
      <w:bookmarkEnd w:id="298"/>
      <w:r w:rsidR="00536029">
        <w:rPr>
          <w:color w:val="auto"/>
          <w:sz w:val="24"/>
          <w:szCs w:val="24"/>
        </w:rPr>
        <w:t>.</w:t>
      </w:r>
    </w:p>
    <w:p w14:paraId="6148877D" w14:textId="77777777" w:rsidR="00176898" w:rsidRPr="00E11181" w:rsidRDefault="00176898" w:rsidP="00F13900">
      <w:pPr>
        <w:pStyle w:val="Heading4"/>
      </w:pPr>
      <w:r w:rsidRPr="00F13900">
        <w:t>Déduction</w:t>
      </w:r>
      <w:r w:rsidRPr="00E11181">
        <w:t xml:space="preserve"> des domaines d’intérêt du profil </w:t>
      </w:r>
    </w:p>
    <w:p w14:paraId="4F1EE855" w14:textId="1DFEBEB8" w:rsidR="00176898" w:rsidRDefault="00176898" w:rsidP="00BF0E2B">
      <w:r>
        <w:t xml:space="preserve"> La d</w:t>
      </w:r>
      <w:r w:rsidRPr="00E11181">
        <w:t>éduction des domaines d’intérêt du profil</w:t>
      </w:r>
      <w:r>
        <w:t xml:space="preserve"> est la dernière étape du processus d’apprentissage, dans cette étape nous calculons le score de chaque domaine d’intérêt dans le profil (figure 5.32) et nous retenons le domaine de score max ainsi que les K-1 domaines</w:t>
      </w:r>
      <w:r w:rsidRPr="00E11181">
        <w:t xml:space="preserve"> </w:t>
      </w:r>
      <w:r>
        <w:t>ayant un score proche de 75% du score max. Dans l’exemple d’exécution présent le score max =7 et correspond au domaine d’intérêt 3 et aucun score n’est proche de 75% du score max donc nous retenons uniquement le domaine 3 (figure 5.33).</w:t>
      </w:r>
    </w:p>
    <w:p w14:paraId="53C513B6" w14:textId="77777777" w:rsidR="00A7218B" w:rsidRDefault="00176898" w:rsidP="00A7218B">
      <w:pPr>
        <w:keepNext/>
        <w:spacing w:after="0"/>
        <w:ind w:firstLine="0"/>
        <w:jc w:val="center"/>
      </w:pPr>
      <w:r>
        <w:rPr>
          <w:noProof/>
        </w:rPr>
        <w:drawing>
          <wp:inline distT="0" distB="0" distL="0" distR="0" wp14:anchorId="565F04DC" wp14:editId="6290A4E5">
            <wp:extent cx="5141968" cy="2442713"/>
            <wp:effectExtent l="76200" t="76200" r="135255" b="129540"/>
            <wp:docPr id="120"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3400"/>
                    <a:stretch/>
                  </pic:blipFill>
                  <pic:spPr bwMode="auto">
                    <a:xfrm>
                      <a:off x="0" y="0"/>
                      <a:ext cx="5167349" cy="24547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C3DB91" w14:textId="5A81E755" w:rsidR="00176898" w:rsidRPr="00A7218B" w:rsidRDefault="00A7218B" w:rsidP="009E422E">
      <w:pPr>
        <w:pStyle w:val="Caption"/>
        <w:ind w:firstLine="0"/>
        <w:jc w:val="center"/>
        <w:rPr>
          <w:color w:val="auto"/>
          <w:sz w:val="24"/>
          <w:szCs w:val="24"/>
        </w:rPr>
      </w:pPr>
      <w:bookmarkStart w:id="299" w:name="_Toc11857707"/>
      <w:r w:rsidRPr="00A7218B">
        <w:rPr>
          <w:b/>
          <w:bCs/>
          <w:color w:val="auto"/>
          <w:sz w:val="24"/>
          <w:szCs w:val="24"/>
        </w:rPr>
        <w:t xml:space="preserve">Figure 5. </w:t>
      </w:r>
      <w:r w:rsidRPr="00A7218B">
        <w:rPr>
          <w:b/>
          <w:bCs/>
          <w:color w:val="auto"/>
          <w:sz w:val="24"/>
          <w:szCs w:val="24"/>
        </w:rPr>
        <w:fldChar w:fldCharType="begin"/>
      </w:r>
      <w:r w:rsidRPr="00A7218B">
        <w:rPr>
          <w:b/>
          <w:bCs/>
          <w:color w:val="auto"/>
          <w:sz w:val="24"/>
          <w:szCs w:val="24"/>
        </w:rPr>
        <w:instrText xml:space="preserve"> SEQ Figure_5. \* ARABIC </w:instrText>
      </w:r>
      <w:r w:rsidRPr="00A7218B">
        <w:rPr>
          <w:b/>
          <w:bCs/>
          <w:color w:val="auto"/>
          <w:sz w:val="24"/>
          <w:szCs w:val="24"/>
        </w:rPr>
        <w:fldChar w:fldCharType="separate"/>
      </w:r>
      <w:r w:rsidR="00931C8C">
        <w:rPr>
          <w:b/>
          <w:bCs/>
          <w:noProof/>
          <w:color w:val="auto"/>
          <w:sz w:val="24"/>
          <w:szCs w:val="24"/>
        </w:rPr>
        <w:t>32</w:t>
      </w:r>
      <w:r w:rsidRPr="00A7218B">
        <w:rPr>
          <w:b/>
          <w:bCs/>
          <w:color w:val="auto"/>
          <w:sz w:val="24"/>
          <w:szCs w:val="24"/>
        </w:rPr>
        <w:fldChar w:fldCharType="end"/>
      </w:r>
      <w:r w:rsidRPr="00DE384E">
        <w:rPr>
          <w:color w:val="auto"/>
          <w:sz w:val="24"/>
          <w:szCs w:val="24"/>
        </w:rPr>
        <w:t xml:space="preserve"> Score des six domaines d’intérêt.</w:t>
      </w:r>
      <w:bookmarkEnd w:id="299"/>
    </w:p>
    <w:p w14:paraId="47C5F4D7" w14:textId="77777777" w:rsidR="00DE384E" w:rsidRDefault="00176898" w:rsidP="00DE384E">
      <w:pPr>
        <w:keepNext/>
        <w:spacing w:after="0"/>
        <w:ind w:firstLine="0"/>
        <w:jc w:val="center"/>
      </w:pPr>
      <w:r>
        <w:rPr>
          <w:noProof/>
        </w:rPr>
        <w:lastRenderedPageBreak/>
        <w:drawing>
          <wp:inline distT="0" distB="0" distL="0" distR="0" wp14:anchorId="3E28F00F" wp14:editId="438E453E">
            <wp:extent cx="4379110" cy="914400"/>
            <wp:effectExtent l="76200" t="76200" r="135890" b="133350"/>
            <wp:docPr id="1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313"/>
                    <a:stretch/>
                  </pic:blipFill>
                  <pic:spPr bwMode="auto">
                    <a:xfrm>
                      <a:off x="0" y="0"/>
                      <a:ext cx="4379110" cy="9144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C6E3EF" w14:textId="0E7B6D7B" w:rsidR="00176898" w:rsidRPr="00DE384E" w:rsidRDefault="00DE384E" w:rsidP="00DE384E">
      <w:pPr>
        <w:pStyle w:val="Caption"/>
        <w:ind w:firstLine="0"/>
        <w:jc w:val="center"/>
        <w:rPr>
          <w:color w:val="auto"/>
          <w:sz w:val="24"/>
          <w:szCs w:val="24"/>
        </w:rPr>
      </w:pPr>
      <w:bookmarkStart w:id="300" w:name="_Toc11857708"/>
      <w:r w:rsidRPr="00DE384E">
        <w:rPr>
          <w:b/>
          <w:bCs/>
          <w:color w:val="auto"/>
          <w:sz w:val="24"/>
          <w:szCs w:val="24"/>
        </w:rPr>
        <w:t xml:space="preserve">Figure 5. </w:t>
      </w:r>
      <w:r w:rsidRPr="00DE384E">
        <w:rPr>
          <w:b/>
          <w:bCs/>
          <w:color w:val="auto"/>
          <w:sz w:val="24"/>
          <w:szCs w:val="24"/>
        </w:rPr>
        <w:fldChar w:fldCharType="begin"/>
      </w:r>
      <w:r w:rsidRPr="00DE384E">
        <w:rPr>
          <w:b/>
          <w:bCs/>
          <w:color w:val="auto"/>
          <w:sz w:val="24"/>
          <w:szCs w:val="24"/>
        </w:rPr>
        <w:instrText xml:space="preserve"> SEQ Figure_5. \* ARABIC </w:instrText>
      </w:r>
      <w:r w:rsidRPr="00DE384E">
        <w:rPr>
          <w:b/>
          <w:bCs/>
          <w:color w:val="auto"/>
          <w:sz w:val="24"/>
          <w:szCs w:val="24"/>
        </w:rPr>
        <w:fldChar w:fldCharType="separate"/>
      </w:r>
      <w:r w:rsidR="00931C8C">
        <w:rPr>
          <w:b/>
          <w:bCs/>
          <w:noProof/>
          <w:color w:val="auto"/>
          <w:sz w:val="24"/>
          <w:szCs w:val="24"/>
        </w:rPr>
        <w:t>33</w:t>
      </w:r>
      <w:r w:rsidRPr="00DE384E">
        <w:rPr>
          <w:b/>
          <w:bCs/>
          <w:color w:val="auto"/>
          <w:sz w:val="24"/>
          <w:szCs w:val="24"/>
        </w:rPr>
        <w:fldChar w:fldCharType="end"/>
      </w:r>
      <w:r w:rsidRPr="00DE384E">
        <w:rPr>
          <w:color w:val="auto"/>
          <w:sz w:val="24"/>
          <w:szCs w:val="24"/>
        </w:rPr>
        <w:t xml:space="preserve"> Domaine retenu pour le profil ENACTA.</w:t>
      </w:r>
      <w:bookmarkEnd w:id="300"/>
    </w:p>
    <w:p w14:paraId="0A75D56C" w14:textId="5A3B67B7" w:rsidR="00176898" w:rsidRDefault="00176898" w:rsidP="00F13900">
      <w:pPr>
        <w:pStyle w:val="Heading1"/>
      </w:pPr>
      <w:bookmarkStart w:id="301" w:name="_Toc11850479"/>
      <w:r>
        <w:t xml:space="preserve">Evaluation de </w:t>
      </w:r>
      <w:r w:rsidRPr="00F13900">
        <w:t>l’algorithme</w:t>
      </w:r>
      <w:r>
        <w:t xml:space="preserve"> d’apprentissage</w:t>
      </w:r>
      <w:bookmarkEnd w:id="301"/>
    </w:p>
    <w:p w14:paraId="773891EA" w14:textId="422608C1" w:rsidR="00176898" w:rsidRPr="00377F35" w:rsidRDefault="00176898" w:rsidP="00F13900">
      <w:r>
        <w:t>Pour évaluer notre algorithme d’apprentissage, nous avons enregistré dans le tableau 5.1 le temps d’exécution de 10 requêtes lancées par le profil ENACTA avant et après l’apprentissage comme suit :</w:t>
      </w:r>
    </w:p>
    <w:tbl>
      <w:tblPr>
        <w:tblStyle w:val="TableGrid"/>
        <w:tblW w:w="0" w:type="auto"/>
        <w:tblLook w:val="04A0" w:firstRow="1" w:lastRow="0" w:firstColumn="1" w:lastColumn="0" w:noHBand="0" w:noVBand="1"/>
      </w:tblPr>
      <w:tblGrid>
        <w:gridCol w:w="737"/>
        <w:gridCol w:w="3800"/>
        <w:gridCol w:w="2242"/>
        <w:gridCol w:w="2242"/>
      </w:tblGrid>
      <w:tr w:rsidR="00176898" w14:paraId="560ECD5B" w14:textId="77777777" w:rsidTr="00740E3D">
        <w:tc>
          <w:tcPr>
            <w:tcW w:w="738" w:type="dxa"/>
            <w:tcBorders>
              <w:top w:val="nil"/>
              <w:left w:val="nil"/>
              <w:bottom w:val="nil"/>
            </w:tcBorders>
          </w:tcPr>
          <w:p w14:paraId="5042BE82" w14:textId="77777777" w:rsidR="00176898" w:rsidRPr="009200B5" w:rsidRDefault="00176898" w:rsidP="00740E3D">
            <w:pPr>
              <w:spacing w:before="0" w:after="0"/>
              <w:ind w:firstLine="0"/>
              <w:jc w:val="center"/>
              <w:rPr>
                <w:b/>
                <w:bCs/>
                <w:sz w:val="28"/>
                <w:szCs w:val="24"/>
              </w:rPr>
            </w:pPr>
          </w:p>
        </w:tc>
        <w:tc>
          <w:tcPr>
            <w:tcW w:w="4140" w:type="dxa"/>
            <w:vMerge w:val="restart"/>
          </w:tcPr>
          <w:p w14:paraId="2B936ED9" w14:textId="77777777" w:rsidR="00176898" w:rsidRPr="00927EC7" w:rsidRDefault="00176898" w:rsidP="00740E3D">
            <w:pPr>
              <w:spacing w:before="0" w:after="0"/>
              <w:ind w:firstLine="0"/>
              <w:jc w:val="center"/>
              <w:rPr>
                <w:b/>
                <w:bCs/>
              </w:rPr>
            </w:pPr>
            <w:r w:rsidRPr="009200B5">
              <w:rPr>
                <w:b/>
                <w:bCs/>
                <w:sz w:val="28"/>
                <w:szCs w:val="24"/>
              </w:rPr>
              <w:t>Requêtes</w:t>
            </w:r>
          </w:p>
        </w:tc>
        <w:tc>
          <w:tcPr>
            <w:tcW w:w="4680" w:type="dxa"/>
            <w:gridSpan w:val="2"/>
          </w:tcPr>
          <w:p w14:paraId="52104AB4" w14:textId="77777777" w:rsidR="00176898" w:rsidRPr="00927EC7" w:rsidRDefault="00176898" w:rsidP="00740E3D">
            <w:pPr>
              <w:spacing w:before="0" w:after="0"/>
              <w:ind w:firstLine="0"/>
              <w:jc w:val="center"/>
              <w:rPr>
                <w:b/>
                <w:bCs/>
              </w:rPr>
            </w:pPr>
            <w:r>
              <w:rPr>
                <w:b/>
                <w:bCs/>
              </w:rPr>
              <w:t xml:space="preserve">Temps </w:t>
            </w:r>
            <w:r w:rsidRPr="009200B5">
              <w:rPr>
                <w:b/>
                <w:bCs/>
                <w:sz w:val="28"/>
                <w:szCs w:val="24"/>
              </w:rPr>
              <w:t>d’exécu</w:t>
            </w:r>
            <w:r>
              <w:rPr>
                <w:b/>
                <w:bCs/>
                <w:sz w:val="28"/>
                <w:szCs w:val="24"/>
              </w:rPr>
              <w:t>t</w:t>
            </w:r>
            <w:r w:rsidRPr="009200B5">
              <w:rPr>
                <w:b/>
                <w:bCs/>
                <w:sz w:val="28"/>
                <w:szCs w:val="24"/>
              </w:rPr>
              <w:t>ion</w:t>
            </w:r>
          </w:p>
        </w:tc>
      </w:tr>
      <w:tr w:rsidR="00176898" w14:paraId="0FCB3881" w14:textId="77777777" w:rsidTr="00740E3D">
        <w:tc>
          <w:tcPr>
            <w:tcW w:w="738" w:type="dxa"/>
            <w:tcBorders>
              <w:top w:val="nil"/>
              <w:left w:val="nil"/>
            </w:tcBorders>
          </w:tcPr>
          <w:p w14:paraId="10E90077" w14:textId="77777777" w:rsidR="00176898" w:rsidRDefault="00176898" w:rsidP="00740E3D">
            <w:pPr>
              <w:spacing w:before="0" w:after="0"/>
              <w:ind w:firstLine="0"/>
            </w:pPr>
          </w:p>
        </w:tc>
        <w:tc>
          <w:tcPr>
            <w:tcW w:w="4140" w:type="dxa"/>
            <w:vMerge/>
          </w:tcPr>
          <w:p w14:paraId="55C397FE" w14:textId="77777777" w:rsidR="00176898" w:rsidRDefault="00176898" w:rsidP="00740E3D">
            <w:pPr>
              <w:spacing w:before="0" w:after="0"/>
              <w:ind w:firstLine="0"/>
            </w:pPr>
          </w:p>
        </w:tc>
        <w:tc>
          <w:tcPr>
            <w:tcW w:w="2340" w:type="dxa"/>
          </w:tcPr>
          <w:p w14:paraId="4BAABF0B" w14:textId="77777777" w:rsidR="00176898" w:rsidRDefault="00176898" w:rsidP="00740E3D">
            <w:pPr>
              <w:spacing w:before="0" w:after="0"/>
              <w:ind w:firstLine="0"/>
            </w:pPr>
            <w:r w:rsidRPr="00927EC7">
              <w:rPr>
                <w:b/>
                <w:bCs/>
              </w:rPr>
              <w:t>Avant apprentissage</w:t>
            </w:r>
          </w:p>
        </w:tc>
        <w:tc>
          <w:tcPr>
            <w:tcW w:w="2340" w:type="dxa"/>
          </w:tcPr>
          <w:p w14:paraId="706FE5AE" w14:textId="77777777" w:rsidR="00176898" w:rsidRDefault="00176898" w:rsidP="00740E3D">
            <w:pPr>
              <w:spacing w:before="0" w:after="0"/>
              <w:ind w:firstLine="0"/>
            </w:pPr>
            <w:r w:rsidRPr="00927EC7">
              <w:rPr>
                <w:b/>
                <w:bCs/>
              </w:rPr>
              <w:t>Après apprentissage</w:t>
            </w:r>
          </w:p>
        </w:tc>
      </w:tr>
      <w:tr w:rsidR="00176898" w14:paraId="38C30D50" w14:textId="77777777" w:rsidTr="00740E3D">
        <w:tc>
          <w:tcPr>
            <w:tcW w:w="738" w:type="dxa"/>
          </w:tcPr>
          <w:p w14:paraId="02435CBF" w14:textId="77777777" w:rsidR="00176898" w:rsidRPr="00BD4EE0" w:rsidRDefault="00176898" w:rsidP="00740E3D">
            <w:pPr>
              <w:spacing w:before="0" w:after="0"/>
              <w:ind w:firstLine="0"/>
            </w:pPr>
            <w:r>
              <w:t>Rq</w:t>
            </w:r>
            <w:r w:rsidRPr="009460C2">
              <w:rPr>
                <w:vertAlign w:val="subscript"/>
              </w:rPr>
              <w:t>13</w:t>
            </w:r>
          </w:p>
        </w:tc>
        <w:tc>
          <w:tcPr>
            <w:tcW w:w="4140" w:type="dxa"/>
          </w:tcPr>
          <w:p w14:paraId="6D49C17C" w14:textId="77777777" w:rsidR="00176898" w:rsidRDefault="00176898" w:rsidP="00740E3D">
            <w:pPr>
              <w:spacing w:before="0" w:after="0"/>
              <w:ind w:firstLine="0"/>
            </w:pPr>
            <w:r w:rsidRPr="00BD4EE0">
              <w:t>Le nombre d accidents par categorie de vehicule</w:t>
            </w:r>
          </w:p>
        </w:tc>
        <w:tc>
          <w:tcPr>
            <w:tcW w:w="2340" w:type="dxa"/>
          </w:tcPr>
          <w:p w14:paraId="4190916F" w14:textId="7CE8FD48" w:rsidR="00176898" w:rsidRDefault="009E422E" w:rsidP="00740E3D">
            <w:pPr>
              <w:spacing w:before="0" w:after="0"/>
              <w:ind w:firstLine="0"/>
            </w:pPr>
            <w:r>
              <w:t>3.38 ms</w:t>
            </w:r>
          </w:p>
        </w:tc>
        <w:tc>
          <w:tcPr>
            <w:tcW w:w="2340" w:type="dxa"/>
          </w:tcPr>
          <w:p w14:paraId="62282291" w14:textId="77777777" w:rsidR="00176898" w:rsidRDefault="00176898" w:rsidP="00740E3D">
            <w:pPr>
              <w:spacing w:before="0" w:after="0"/>
              <w:ind w:firstLine="0"/>
            </w:pPr>
            <w:r>
              <w:t>3.21 ms</w:t>
            </w:r>
          </w:p>
        </w:tc>
      </w:tr>
      <w:tr w:rsidR="00176898" w14:paraId="6EE11FC1" w14:textId="77777777" w:rsidTr="00740E3D">
        <w:tc>
          <w:tcPr>
            <w:tcW w:w="738" w:type="dxa"/>
          </w:tcPr>
          <w:p w14:paraId="2DE27A79" w14:textId="77777777" w:rsidR="00176898" w:rsidRPr="00516EBF" w:rsidRDefault="00176898" w:rsidP="00740E3D">
            <w:pPr>
              <w:spacing w:before="0" w:after="0"/>
              <w:ind w:firstLine="0"/>
            </w:pPr>
            <w:r>
              <w:t>Rq</w:t>
            </w:r>
            <w:r w:rsidRPr="009460C2">
              <w:rPr>
                <w:vertAlign w:val="subscript"/>
              </w:rPr>
              <w:t>23</w:t>
            </w:r>
          </w:p>
        </w:tc>
        <w:tc>
          <w:tcPr>
            <w:tcW w:w="4140" w:type="dxa"/>
          </w:tcPr>
          <w:p w14:paraId="64814793" w14:textId="77777777" w:rsidR="00176898" w:rsidRDefault="00176898" w:rsidP="00740E3D">
            <w:pPr>
              <w:spacing w:before="0" w:after="0"/>
              <w:ind w:firstLine="0"/>
            </w:pPr>
            <w:r w:rsidRPr="00516EBF">
              <w:t>Le nombre d accidents par etat de vehicule</w:t>
            </w:r>
          </w:p>
        </w:tc>
        <w:tc>
          <w:tcPr>
            <w:tcW w:w="2340" w:type="dxa"/>
          </w:tcPr>
          <w:p w14:paraId="4EA3C784" w14:textId="77777777" w:rsidR="00176898" w:rsidRDefault="00176898" w:rsidP="00740E3D">
            <w:pPr>
              <w:spacing w:before="0" w:after="0"/>
              <w:ind w:firstLine="0"/>
            </w:pPr>
            <w:r>
              <w:t>2.82 ms</w:t>
            </w:r>
          </w:p>
        </w:tc>
        <w:tc>
          <w:tcPr>
            <w:tcW w:w="2340" w:type="dxa"/>
          </w:tcPr>
          <w:p w14:paraId="7C29E91E" w14:textId="77777777" w:rsidR="00176898" w:rsidRDefault="00176898" w:rsidP="00740E3D">
            <w:pPr>
              <w:spacing w:before="0" w:after="0"/>
              <w:ind w:firstLine="0"/>
            </w:pPr>
            <w:r w:rsidRPr="000B04FE">
              <w:t>1.</w:t>
            </w:r>
            <w:r>
              <w:t>55 ms</w:t>
            </w:r>
          </w:p>
        </w:tc>
      </w:tr>
      <w:tr w:rsidR="00176898" w14:paraId="20BB7813" w14:textId="77777777" w:rsidTr="00740E3D">
        <w:tc>
          <w:tcPr>
            <w:tcW w:w="738" w:type="dxa"/>
          </w:tcPr>
          <w:p w14:paraId="4D8C12B1" w14:textId="77777777" w:rsidR="00176898" w:rsidRPr="00E30805" w:rsidRDefault="00176898" w:rsidP="00740E3D">
            <w:pPr>
              <w:spacing w:before="0" w:after="0"/>
              <w:ind w:firstLine="0"/>
            </w:pPr>
            <w:r>
              <w:t>Rq</w:t>
            </w:r>
            <w:r w:rsidRPr="009460C2">
              <w:rPr>
                <w:vertAlign w:val="subscript"/>
              </w:rPr>
              <w:t>33</w:t>
            </w:r>
          </w:p>
        </w:tc>
        <w:tc>
          <w:tcPr>
            <w:tcW w:w="4140" w:type="dxa"/>
          </w:tcPr>
          <w:p w14:paraId="11B5F994" w14:textId="77777777" w:rsidR="00176898" w:rsidRDefault="00176898" w:rsidP="00740E3D">
            <w:pPr>
              <w:spacing w:before="0" w:after="0"/>
              <w:ind w:firstLine="0"/>
            </w:pPr>
            <w:r w:rsidRPr="00E30805">
              <w:t>Le nombre d accidents par categorie de vehicule par annee</w:t>
            </w:r>
          </w:p>
        </w:tc>
        <w:tc>
          <w:tcPr>
            <w:tcW w:w="2340" w:type="dxa"/>
          </w:tcPr>
          <w:p w14:paraId="0D345E1D" w14:textId="77777777" w:rsidR="00176898" w:rsidRDefault="00176898" w:rsidP="00740E3D">
            <w:pPr>
              <w:spacing w:before="0" w:after="0"/>
              <w:ind w:firstLine="0"/>
            </w:pPr>
            <w:r w:rsidRPr="00C52E0A">
              <w:t>3.</w:t>
            </w:r>
            <w:r>
              <w:t>90 ms</w:t>
            </w:r>
          </w:p>
        </w:tc>
        <w:tc>
          <w:tcPr>
            <w:tcW w:w="2340" w:type="dxa"/>
          </w:tcPr>
          <w:p w14:paraId="2D0B2C9E" w14:textId="553BADAE" w:rsidR="00176898" w:rsidRDefault="009E422E" w:rsidP="00740E3D">
            <w:pPr>
              <w:spacing w:before="0" w:after="0"/>
              <w:ind w:firstLine="0"/>
            </w:pPr>
            <w:r>
              <w:t>2.28 ms</w:t>
            </w:r>
          </w:p>
        </w:tc>
      </w:tr>
      <w:tr w:rsidR="00176898" w14:paraId="6C464F6A" w14:textId="77777777" w:rsidTr="00740E3D">
        <w:tc>
          <w:tcPr>
            <w:tcW w:w="738" w:type="dxa"/>
          </w:tcPr>
          <w:p w14:paraId="52FA401A" w14:textId="77777777" w:rsidR="00176898" w:rsidRPr="00E30805" w:rsidRDefault="00176898" w:rsidP="00740E3D">
            <w:pPr>
              <w:spacing w:before="0" w:after="0"/>
              <w:ind w:firstLine="0"/>
            </w:pPr>
            <w:r>
              <w:t>Rq</w:t>
            </w:r>
            <w:r w:rsidRPr="009460C2">
              <w:rPr>
                <w:vertAlign w:val="subscript"/>
              </w:rPr>
              <w:t>43</w:t>
            </w:r>
          </w:p>
        </w:tc>
        <w:tc>
          <w:tcPr>
            <w:tcW w:w="4140" w:type="dxa"/>
          </w:tcPr>
          <w:p w14:paraId="6579FF0F" w14:textId="77777777" w:rsidR="00176898" w:rsidRDefault="00176898" w:rsidP="00740E3D">
            <w:pPr>
              <w:spacing w:before="0" w:after="0"/>
              <w:ind w:firstLine="0"/>
            </w:pPr>
            <w:r w:rsidRPr="00E30805">
              <w:t>Classement des categories de vehicule par ordre decroissant du nombre d accidents</w:t>
            </w:r>
          </w:p>
        </w:tc>
        <w:tc>
          <w:tcPr>
            <w:tcW w:w="2340" w:type="dxa"/>
          </w:tcPr>
          <w:p w14:paraId="143AC595" w14:textId="77777777" w:rsidR="00176898" w:rsidRDefault="00176898" w:rsidP="00740E3D">
            <w:pPr>
              <w:spacing w:before="0" w:after="0"/>
              <w:ind w:firstLine="0"/>
            </w:pPr>
            <w:r>
              <w:t>4.43 ms</w:t>
            </w:r>
          </w:p>
        </w:tc>
        <w:tc>
          <w:tcPr>
            <w:tcW w:w="2340" w:type="dxa"/>
          </w:tcPr>
          <w:p w14:paraId="2DBAA485" w14:textId="4E84406B" w:rsidR="00176898" w:rsidRDefault="009E422E" w:rsidP="00740E3D">
            <w:pPr>
              <w:spacing w:before="0" w:after="0"/>
              <w:ind w:firstLine="0"/>
            </w:pPr>
            <w:r>
              <w:t>3.06 ms</w:t>
            </w:r>
          </w:p>
        </w:tc>
      </w:tr>
      <w:tr w:rsidR="00176898" w14:paraId="7D7437F0" w14:textId="77777777" w:rsidTr="00740E3D">
        <w:tc>
          <w:tcPr>
            <w:tcW w:w="738" w:type="dxa"/>
          </w:tcPr>
          <w:p w14:paraId="60619230" w14:textId="77777777" w:rsidR="00176898" w:rsidRPr="00E30805" w:rsidRDefault="00176898" w:rsidP="00740E3D">
            <w:pPr>
              <w:spacing w:before="0" w:after="0"/>
              <w:ind w:firstLine="0"/>
            </w:pPr>
            <w:r>
              <w:t>Rq</w:t>
            </w:r>
            <w:r w:rsidRPr="009460C2">
              <w:rPr>
                <w:vertAlign w:val="subscript"/>
              </w:rPr>
              <w:t>53</w:t>
            </w:r>
          </w:p>
        </w:tc>
        <w:tc>
          <w:tcPr>
            <w:tcW w:w="4140" w:type="dxa"/>
          </w:tcPr>
          <w:p w14:paraId="1A321EDF" w14:textId="60B03297" w:rsidR="00176898" w:rsidRDefault="00176898" w:rsidP="00740E3D">
            <w:pPr>
              <w:spacing w:before="0" w:after="0"/>
              <w:ind w:firstLine="0"/>
            </w:pPr>
            <w:r w:rsidRPr="00E30805">
              <w:t>Classement des causes preponderantes lie au facteur vehicule par ordre descroissant du nombre d accidents</w:t>
            </w:r>
          </w:p>
        </w:tc>
        <w:tc>
          <w:tcPr>
            <w:tcW w:w="2340" w:type="dxa"/>
          </w:tcPr>
          <w:p w14:paraId="0FD705EA" w14:textId="77777777" w:rsidR="00176898" w:rsidRDefault="00176898" w:rsidP="00740E3D">
            <w:pPr>
              <w:spacing w:before="0" w:after="0"/>
              <w:ind w:firstLine="0"/>
            </w:pPr>
            <w:r>
              <w:t>0.87 ms</w:t>
            </w:r>
          </w:p>
        </w:tc>
        <w:tc>
          <w:tcPr>
            <w:tcW w:w="2340" w:type="dxa"/>
          </w:tcPr>
          <w:p w14:paraId="470A9EA0" w14:textId="77777777" w:rsidR="00176898" w:rsidRDefault="00176898" w:rsidP="00740E3D">
            <w:pPr>
              <w:spacing w:before="0" w:after="0"/>
              <w:ind w:firstLine="0"/>
            </w:pPr>
            <w:r w:rsidRPr="008B0305">
              <w:t>0.</w:t>
            </w:r>
            <w:r>
              <w:t>45 ms</w:t>
            </w:r>
          </w:p>
        </w:tc>
      </w:tr>
      <w:tr w:rsidR="00176898" w14:paraId="4832AE4B" w14:textId="77777777" w:rsidTr="00740E3D">
        <w:tc>
          <w:tcPr>
            <w:tcW w:w="738" w:type="dxa"/>
          </w:tcPr>
          <w:p w14:paraId="6E92EDE4" w14:textId="77777777" w:rsidR="00176898" w:rsidRPr="00E30805" w:rsidRDefault="00176898" w:rsidP="00740E3D">
            <w:pPr>
              <w:spacing w:before="0" w:after="0"/>
              <w:ind w:firstLine="0"/>
            </w:pPr>
            <w:r>
              <w:t>Rq</w:t>
            </w:r>
            <w:r w:rsidRPr="009460C2">
              <w:rPr>
                <w:vertAlign w:val="subscript"/>
              </w:rPr>
              <w:t>63</w:t>
            </w:r>
          </w:p>
        </w:tc>
        <w:tc>
          <w:tcPr>
            <w:tcW w:w="4140" w:type="dxa"/>
          </w:tcPr>
          <w:p w14:paraId="15BD3FD6" w14:textId="77777777" w:rsidR="00176898" w:rsidRDefault="00176898" w:rsidP="00740E3D">
            <w:pPr>
              <w:spacing w:before="0" w:after="0"/>
              <w:ind w:firstLine="0"/>
            </w:pPr>
            <w:r w:rsidRPr="001373FC">
              <w:t>Le nombre d accidents mortels lie au facteur vehicule</w:t>
            </w:r>
          </w:p>
        </w:tc>
        <w:tc>
          <w:tcPr>
            <w:tcW w:w="2340" w:type="dxa"/>
          </w:tcPr>
          <w:p w14:paraId="1846BFE6" w14:textId="77777777" w:rsidR="00176898" w:rsidRDefault="00176898" w:rsidP="00740E3D">
            <w:pPr>
              <w:spacing w:before="0" w:after="0"/>
              <w:ind w:firstLine="0"/>
            </w:pPr>
            <w:r>
              <w:t>0.57</w:t>
            </w:r>
            <w:r w:rsidRPr="006A01E8">
              <w:t xml:space="preserve"> </w:t>
            </w:r>
            <w:r>
              <w:t>ms</w:t>
            </w:r>
          </w:p>
        </w:tc>
        <w:tc>
          <w:tcPr>
            <w:tcW w:w="2340" w:type="dxa"/>
          </w:tcPr>
          <w:p w14:paraId="6D3C9525" w14:textId="77777777" w:rsidR="00176898" w:rsidRDefault="00176898" w:rsidP="00740E3D">
            <w:pPr>
              <w:spacing w:before="0" w:after="0"/>
              <w:ind w:firstLine="0"/>
            </w:pPr>
            <w:r w:rsidRPr="008B0305">
              <w:t>0.</w:t>
            </w:r>
            <w:r>
              <w:t>49 ms</w:t>
            </w:r>
          </w:p>
        </w:tc>
      </w:tr>
      <w:tr w:rsidR="00176898" w14:paraId="67A26CF0" w14:textId="77777777" w:rsidTr="00740E3D">
        <w:tc>
          <w:tcPr>
            <w:tcW w:w="738" w:type="dxa"/>
          </w:tcPr>
          <w:p w14:paraId="5B5544D7" w14:textId="77777777" w:rsidR="00176898" w:rsidRPr="000C4DC3" w:rsidRDefault="00176898" w:rsidP="00740E3D">
            <w:pPr>
              <w:spacing w:before="0" w:after="0"/>
              <w:ind w:firstLine="0"/>
            </w:pPr>
            <w:r>
              <w:t>Rq</w:t>
            </w:r>
            <w:r w:rsidRPr="009460C2">
              <w:rPr>
                <w:vertAlign w:val="subscript"/>
              </w:rPr>
              <w:t>73</w:t>
            </w:r>
          </w:p>
        </w:tc>
        <w:tc>
          <w:tcPr>
            <w:tcW w:w="4140" w:type="dxa"/>
          </w:tcPr>
          <w:p w14:paraId="713EE4E3" w14:textId="77777777" w:rsidR="00176898" w:rsidRDefault="00176898" w:rsidP="00740E3D">
            <w:pPr>
              <w:spacing w:before="0" w:after="0"/>
              <w:ind w:firstLine="0"/>
            </w:pPr>
            <w:r w:rsidRPr="000C4DC3">
              <w:t>Le nombre d accidents lie au facteur vehicule</w:t>
            </w:r>
          </w:p>
        </w:tc>
        <w:tc>
          <w:tcPr>
            <w:tcW w:w="2340" w:type="dxa"/>
          </w:tcPr>
          <w:p w14:paraId="14DFD12D" w14:textId="77777777" w:rsidR="00176898" w:rsidRDefault="00176898" w:rsidP="00740E3D">
            <w:pPr>
              <w:spacing w:before="0" w:after="0"/>
              <w:ind w:firstLine="0"/>
            </w:pPr>
            <w:r w:rsidRPr="00C7424C">
              <w:t>0.</w:t>
            </w:r>
            <w:r>
              <w:t>27 ms</w:t>
            </w:r>
          </w:p>
        </w:tc>
        <w:tc>
          <w:tcPr>
            <w:tcW w:w="2340" w:type="dxa"/>
          </w:tcPr>
          <w:p w14:paraId="696876CC" w14:textId="77777777" w:rsidR="00176898" w:rsidRDefault="00176898" w:rsidP="00740E3D">
            <w:pPr>
              <w:spacing w:before="0" w:after="0"/>
              <w:ind w:firstLine="0"/>
            </w:pPr>
            <w:r w:rsidRPr="00A217D2">
              <w:t>0.18 ms</w:t>
            </w:r>
          </w:p>
        </w:tc>
      </w:tr>
      <w:tr w:rsidR="00176898" w14:paraId="059EEC48" w14:textId="77777777" w:rsidTr="00740E3D">
        <w:tc>
          <w:tcPr>
            <w:tcW w:w="738" w:type="dxa"/>
          </w:tcPr>
          <w:p w14:paraId="5D3A248D" w14:textId="77777777" w:rsidR="00176898" w:rsidRPr="000C4DC3" w:rsidRDefault="00176898" w:rsidP="00740E3D">
            <w:pPr>
              <w:spacing w:before="0" w:after="0"/>
              <w:ind w:firstLine="0"/>
            </w:pPr>
            <w:r>
              <w:t>Rq</w:t>
            </w:r>
            <w:r w:rsidRPr="009460C2">
              <w:rPr>
                <w:vertAlign w:val="subscript"/>
              </w:rPr>
              <w:t>83</w:t>
            </w:r>
          </w:p>
        </w:tc>
        <w:tc>
          <w:tcPr>
            <w:tcW w:w="4140" w:type="dxa"/>
          </w:tcPr>
          <w:p w14:paraId="1A992E9C" w14:textId="77777777" w:rsidR="00176898" w:rsidRDefault="00176898" w:rsidP="00740E3D">
            <w:pPr>
              <w:spacing w:before="0" w:after="0"/>
              <w:ind w:firstLine="0"/>
            </w:pPr>
            <w:r w:rsidRPr="000C4DC3">
              <w:t>Le nombre de victimes par type d infrastructure routiere</w:t>
            </w:r>
          </w:p>
        </w:tc>
        <w:tc>
          <w:tcPr>
            <w:tcW w:w="2340" w:type="dxa"/>
          </w:tcPr>
          <w:p w14:paraId="019DD40B" w14:textId="77777777" w:rsidR="00176898" w:rsidRDefault="00176898" w:rsidP="00740E3D">
            <w:pPr>
              <w:spacing w:before="0" w:after="0"/>
              <w:ind w:firstLine="0"/>
            </w:pPr>
            <w:r>
              <w:t>2.55 ms</w:t>
            </w:r>
          </w:p>
        </w:tc>
        <w:tc>
          <w:tcPr>
            <w:tcW w:w="2340" w:type="dxa"/>
          </w:tcPr>
          <w:p w14:paraId="1EDC5468" w14:textId="77777777" w:rsidR="00176898" w:rsidRDefault="00176898" w:rsidP="00740E3D">
            <w:pPr>
              <w:spacing w:before="0" w:after="0"/>
              <w:ind w:firstLine="0"/>
            </w:pPr>
            <w:r w:rsidRPr="008B0305">
              <w:t>1.</w:t>
            </w:r>
            <w:r>
              <w:t>98 ms</w:t>
            </w:r>
          </w:p>
        </w:tc>
      </w:tr>
      <w:tr w:rsidR="00176898" w14:paraId="3AECFE76" w14:textId="77777777" w:rsidTr="00740E3D">
        <w:tc>
          <w:tcPr>
            <w:tcW w:w="738" w:type="dxa"/>
          </w:tcPr>
          <w:p w14:paraId="3CDB449C" w14:textId="77777777" w:rsidR="00176898" w:rsidRPr="000C4DC3" w:rsidRDefault="00176898" w:rsidP="00740E3D">
            <w:pPr>
              <w:spacing w:before="0" w:after="0"/>
              <w:ind w:firstLine="0"/>
            </w:pPr>
            <w:r>
              <w:t>Rq</w:t>
            </w:r>
            <w:r w:rsidRPr="009460C2">
              <w:rPr>
                <w:vertAlign w:val="subscript"/>
              </w:rPr>
              <w:t>93</w:t>
            </w:r>
          </w:p>
        </w:tc>
        <w:tc>
          <w:tcPr>
            <w:tcW w:w="4140" w:type="dxa"/>
          </w:tcPr>
          <w:p w14:paraId="42E3EA94" w14:textId="77777777" w:rsidR="00176898" w:rsidRDefault="00176898" w:rsidP="00740E3D">
            <w:pPr>
              <w:spacing w:before="0" w:after="0"/>
              <w:ind w:firstLine="0"/>
            </w:pPr>
            <w:r w:rsidRPr="000C4DC3">
              <w:t>Le taux d accidents par type d infrastructure routiere</w:t>
            </w:r>
          </w:p>
        </w:tc>
        <w:tc>
          <w:tcPr>
            <w:tcW w:w="2340" w:type="dxa"/>
          </w:tcPr>
          <w:p w14:paraId="3CAB0017" w14:textId="77777777" w:rsidR="00176898" w:rsidRDefault="00176898" w:rsidP="00740E3D">
            <w:pPr>
              <w:spacing w:before="0" w:after="0"/>
              <w:ind w:firstLine="0"/>
            </w:pPr>
            <w:r>
              <w:t>0.34 ms</w:t>
            </w:r>
          </w:p>
        </w:tc>
        <w:tc>
          <w:tcPr>
            <w:tcW w:w="2340" w:type="dxa"/>
          </w:tcPr>
          <w:p w14:paraId="072F4169" w14:textId="77777777" w:rsidR="00176898" w:rsidRPr="00A217D2" w:rsidRDefault="00176898" w:rsidP="00740E3D">
            <w:pPr>
              <w:spacing w:before="0" w:after="0"/>
              <w:ind w:firstLine="0"/>
            </w:pPr>
            <w:r w:rsidRPr="00A217D2">
              <w:t>0.31 ms</w:t>
            </w:r>
          </w:p>
        </w:tc>
      </w:tr>
      <w:tr w:rsidR="00176898" w14:paraId="7FA802E2" w14:textId="77777777" w:rsidTr="00740E3D">
        <w:tc>
          <w:tcPr>
            <w:tcW w:w="738" w:type="dxa"/>
          </w:tcPr>
          <w:p w14:paraId="30EAB9E1" w14:textId="77777777" w:rsidR="00176898" w:rsidRPr="000C4DC3" w:rsidRDefault="00176898" w:rsidP="00740E3D">
            <w:pPr>
              <w:spacing w:before="0" w:after="0"/>
              <w:ind w:firstLine="0"/>
            </w:pPr>
            <w:r>
              <w:t>Rq</w:t>
            </w:r>
            <w:r w:rsidRPr="009460C2">
              <w:rPr>
                <w:vertAlign w:val="subscript"/>
              </w:rPr>
              <w:t>103</w:t>
            </w:r>
          </w:p>
        </w:tc>
        <w:tc>
          <w:tcPr>
            <w:tcW w:w="4140" w:type="dxa"/>
          </w:tcPr>
          <w:p w14:paraId="37E9AB61" w14:textId="77777777" w:rsidR="00176898" w:rsidRDefault="00176898" w:rsidP="00740E3D">
            <w:pPr>
              <w:spacing w:before="0" w:after="0"/>
              <w:ind w:firstLine="0"/>
            </w:pPr>
            <w:r w:rsidRPr="000C4DC3">
              <w:t>Le taux d accident lie au facteur environnement</w:t>
            </w:r>
          </w:p>
        </w:tc>
        <w:tc>
          <w:tcPr>
            <w:tcW w:w="2340" w:type="dxa"/>
          </w:tcPr>
          <w:p w14:paraId="1A607C63" w14:textId="77777777" w:rsidR="00176898" w:rsidRDefault="00176898" w:rsidP="00740E3D">
            <w:pPr>
              <w:spacing w:before="0" w:after="0"/>
              <w:ind w:firstLine="0"/>
            </w:pPr>
            <w:r w:rsidRPr="00B07AF3">
              <w:t>0.</w:t>
            </w:r>
            <w:r>
              <w:t>43 ms</w:t>
            </w:r>
          </w:p>
        </w:tc>
        <w:tc>
          <w:tcPr>
            <w:tcW w:w="2340" w:type="dxa"/>
          </w:tcPr>
          <w:p w14:paraId="029094C5" w14:textId="77777777" w:rsidR="00176898" w:rsidRDefault="00176898" w:rsidP="00740E3D">
            <w:pPr>
              <w:spacing w:before="0" w:after="0"/>
              <w:ind w:firstLine="0"/>
            </w:pPr>
            <w:r w:rsidRPr="008B0305">
              <w:t>0.3</w:t>
            </w:r>
            <w:r>
              <w:t>5 ms</w:t>
            </w:r>
          </w:p>
        </w:tc>
      </w:tr>
    </w:tbl>
    <w:p w14:paraId="3234B410" w14:textId="08139ACC" w:rsidR="00176898" w:rsidRPr="00831C01" w:rsidRDefault="00831C01" w:rsidP="00831C01">
      <w:pPr>
        <w:ind w:firstLine="0"/>
        <w:jc w:val="center"/>
        <w:rPr>
          <w:i/>
          <w:iCs/>
        </w:rPr>
      </w:pPr>
      <w:bookmarkStart w:id="302" w:name="_Toc11862169"/>
      <w:r w:rsidRPr="00831C01">
        <w:rPr>
          <w:b/>
          <w:bCs/>
          <w:i/>
          <w:iCs/>
        </w:rPr>
        <w:t xml:space="preserve">Tableau 5. </w:t>
      </w:r>
      <w:r w:rsidRPr="00831C01">
        <w:rPr>
          <w:b/>
          <w:bCs/>
          <w:i/>
          <w:iCs/>
        </w:rPr>
        <w:fldChar w:fldCharType="begin"/>
      </w:r>
      <w:r w:rsidRPr="00831C01">
        <w:rPr>
          <w:b/>
          <w:bCs/>
          <w:i/>
          <w:iCs/>
        </w:rPr>
        <w:instrText xml:space="preserve"> SEQ Tableau_5. \* ARABIC </w:instrText>
      </w:r>
      <w:r w:rsidRPr="00831C01">
        <w:rPr>
          <w:b/>
          <w:bCs/>
          <w:i/>
          <w:iCs/>
        </w:rPr>
        <w:fldChar w:fldCharType="separate"/>
      </w:r>
      <w:r w:rsidR="00931C8C">
        <w:rPr>
          <w:b/>
          <w:bCs/>
          <w:i/>
          <w:iCs/>
          <w:noProof/>
        </w:rPr>
        <w:t>1</w:t>
      </w:r>
      <w:r w:rsidRPr="00831C01">
        <w:rPr>
          <w:b/>
          <w:bCs/>
          <w:i/>
          <w:iCs/>
        </w:rPr>
        <w:fldChar w:fldCharType="end"/>
      </w:r>
      <w:r w:rsidRPr="00831C01">
        <w:rPr>
          <w:i/>
          <w:iCs/>
        </w:rPr>
        <w:t xml:space="preserve"> Temps d’exécution des requêtes du profil ENACTA avant et après l’apprentissage.</w:t>
      </w:r>
      <w:bookmarkEnd w:id="302"/>
    </w:p>
    <w:p w14:paraId="2AEC8CE0" w14:textId="77777777" w:rsidR="00176898" w:rsidRPr="00A1644F" w:rsidRDefault="00176898" w:rsidP="00B02882">
      <w:pPr>
        <w:rPr>
          <w:b/>
          <w:bCs/>
        </w:rPr>
      </w:pPr>
      <w:r>
        <w:lastRenderedPageBreak/>
        <w:t xml:space="preserve">Le diagramme de la figure 5.34 montre que le temps d’exécution de chaque requête diminue après l’apprentissage. La détection des domaines d’intérêt du profil ENACTA lui a donc fournit un accès personnalisé a l’EDS et lui a </w:t>
      </w:r>
      <w:r w:rsidRPr="00884B4D">
        <w:rPr>
          <w:rFonts w:ascii="Times New Roman" w:hAnsi="Times New Roman" w:cs="Times New Roman"/>
          <w:color w:val="000000"/>
          <w:szCs w:val="23"/>
        </w:rPr>
        <w:t>perm</w:t>
      </w:r>
      <w:r>
        <w:rPr>
          <w:rFonts w:ascii="Times New Roman" w:hAnsi="Times New Roman" w:cs="Times New Roman"/>
          <w:color w:val="000000"/>
          <w:szCs w:val="23"/>
        </w:rPr>
        <w:t xml:space="preserve">is </w:t>
      </w:r>
      <w:r w:rsidRPr="00884B4D">
        <w:rPr>
          <w:rFonts w:ascii="Times New Roman" w:hAnsi="Times New Roman" w:cs="Times New Roman"/>
          <w:color w:val="000000"/>
          <w:szCs w:val="23"/>
        </w:rPr>
        <w:t>d’accéder directement aux vues matérialisées qui correspondent</w:t>
      </w:r>
      <w:r>
        <w:rPr>
          <w:rFonts w:ascii="Times New Roman" w:hAnsi="Times New Roman" w:cs="Times New Roman"/>
          <w:color w:val="000000"/>
          <w:szCs w:val="23"/>
        </w:rPr>
        <w:t xml:space="preserve"> à ses centres d’intérêt</w:t>
      </w:r>
      <w:r w:rsidRPr="00884B4D">
        <w:rPr>
          <w:rFonts w:ascii="Times New Roman" w:hAnsi="Times New Roman" w:cs="Times New Roman"/>
          <w:color w:val="000000"/>
          <w:szCs w:val="23"/>
        </w:rPr>
        <w:t>, ses requêtes sont alors exécutées plus rapidement</w:t>
      </w:r>
      <w:r>
        <w:rPr>
          <w:rFonts w:ascii="Times New Roman" w:hAnsi="Times New Roman" w:cs="Times New Roman"/>
          <w:color w:val="000000"/>
          <w:szCs w:val="23"/>
        </w:rPr>
        <w:t>.</w:t>
      </w:r>
    </w:p>
    <w:p w14:paraId="3D8A83E3" w14:textId="77777777" w:rsidR="0043201A" w:rsidRDefault="00176898" w:rsidP="0043201A">
      <w:pPr>
        <w:keepNext/>
        <w:ind w:firstLine="0"/>
        <w:jc w:val="center"/>
      </w:pPr>
      <w:r>
        <w:rPr>
          <w:noProof/>
        </w:rPr>
        <w:drawing>
          <wp:inline distT="0" distB="0" distL="0" distR="0" wp14:anchorId="4403348A" wp14:editId="374D0363">
            <wp:extent cx="5745480" cy="3215640"/>
            <wp:effectExtent l="0" t="0" r="7620" b="3810"/>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4FE536A7" w14:textId="3615233D" w:rsidR="00176898" w:rsidRPr="0043201A" w:rsidRDefault="0043201A" w:rsidP="0043201A">
      <w:pPr>
        <w:pStyle w:val="Caption"/>
        <w:ind w:firstLine="0"/>
        <w:jc w:val="center"/>
        <w:rPr>
          <w:color w:val="auto"/>
          <w:sz w:val="24"/>
          <w:szCs w:val="24"/>
        </w:rPr>
      </w:pPr>
      <w:bookmarkStart w:id="303" w:name="_Toc11857709"/>
      <w:r w:rsidRPr="0043201A">
        <w:rPr>
          <w:b/>
          <w:bCs/>
          <w:color w:val="auto"/>
          <w:sz w:val="24"/>
          <w:szCs w:val="24"/>
        </w:rPr>
        <w:t xml:space="preserve">Figure 5. </w:t>
      </w:r>
      <w:r w:rsidRPr="0043201A">
        <w:rPr>
          <w:b/>
          <w:bCs/>
          <w:color w:val="auto"/>
          <w:sz w:val="24"/>
          <w:szCs w:val="24"/>
        </w:rPr>
        <w:fldChar w:fldCharType="begin"/>
      </w:r>
      <w:r w:rsidRPr="0043201A">
        <w:rPr>
          <w:b/>
          <w:bCs/>
          <w:color w:val="auto"/>
          <w:sz w:val="24"/>
          <w:szCs w:val="24"/>
        </w:rPr>
        <w:instrText xml:space="preserve"> SEQ Figure_5. \* ARABIC </w:instrText>
      </w:r>
      <w:r w:rsidRPr="0043201A">
        <w:rPr>
          <w:b/>
          <w:bCs/>
          <w:color w:val="auto"/>
          <w:sz w:val="24"/>
          <w:szCs w:val="24"/>
        </w:rPr>
        <w:fldChar w:fldCharType="separate"/>
      </w:r>
      <w:r w:rsidR="00931C8C">
        <w:rPr>
          <w:b/>
          <w:bCs/>
          <w:noProof/>
          <w:color w:val="auto"/>
          <w:sz w:val="24"/>
          <w:szCs w:val="24"/>
        </w:rPr>
        <w:t>34</w:t>
      </w:r>
      <w:r w:rsidRPr="0043201A">
        <w:rPr>
          <w:b/>
          <w:bCs/>
          <w:color w:val="auto"/>
          <w:sz w:val="24"/>
          <w:szCs w:val="24"/>
        </w:rPr>
        <w:fldChar w:fldCharType="end"/>
      </w:r>
      <w:r w:rsidRPr="0043201A">
        <w:rPr>
          <w:color w:val="auto"/>
          <w:sz w:val="24"/>
          <w:szCs w:val="24"/>
        </w:rPr>
        <w:t xml:space="preserve"> Diagramme d’évaluation de l’algorithme d’apprentissage.</w:t>
      </w:r>
      <w:bookmarkEnd w:id="303"/>
    </w:p>
    <w:p w14:paraId="72BE5ADC" w14:textId="29A88537" w:rsidR="00176898" w:rsidRDefault="00176898" w:rsidP="00B10BBE">
      <w:pPr>
        <w:pStyle w:val="Heading1"/>
      </w:pPr>
      <w:bookmarkStart w:id="304" w:name="_Toc11850480"/>
      <w:r w:rsidRPr="00261F98">
        <w:t>Conclusion</w:t>
      </w:r>
      <w:bookmarkEnd w:id="304"/>
    </w:p>
    <w:p w14:paraId="0BB0A70E" w14:textId="77777777" w:rsidR="00176898" w:rsidRPr="00921248" w:rsidRDefault="00176898" w:rsidP="00261F98">
      <w:r>
        <w:t>Dans ce chapitre, nous avons présenté les différentes étapes pour la mise en œuvre de notre système de personnalisation. Pour cela, nous avons exploité différents outils logiciels pour la préparation des données spatiales et la réalisation de l’application dédiée à l’analyse du phénomène de l’accidentologie en vue d’améliorer le processus de prise de décision et contribuer ainsi à réduire l’impact de ce phénomène à l’échelle nationale. La réalisation de notre application a requis la manipulation de plusieurs technologies à la fois et la maitrise de plusieurs outils.</w:t>
      </w:r>
    </w:p>
    <w:p w14:paraId="130584C1" w14:textId="77777777" w:rsidR="00176898" w:rsidRDefault="00176898" w:rsidP="00176898"/>
    <w:p w14:paraId="55C28A39" w14:textId="77777777" w:rsidR="00176898" w:rsidRPr="0027684E" w:rsidRDefault="00176898" w:rsidP="00176898">
      <w:pPr>
        <w:ind w:firstLine="0"/>
        <w:rPr>
          <w:b/>
          <w:sz w:val="28"/>
        </w:rPr>
        <w:sectPr w:rsidR="00176898" w:rsidRPr="0027684E" w:rsidSect="00CC2FAB">
          <w:headerReference w:type="default" r:id="rId110"/>
          <w:footerReference w:type="default" r:id="rId111"/>
          <w:type w:val="continuous"/>
          <w:pgSz w:w="11906" w:h="16838" w:code="9"/>
          <w:pgMar w:top="1440" w:right="1440" w:bottom="1440" w:left="1440" w:header="568" w:footer="708" w:gutter="0"/>
          <w:pgNumType w:start="57"/>
          <w:cols w:space="708"/>
          <w:titlePg/>
          <w:docGrid w:linePitch="360"/>
        </w:sectPr>
      </w:pPr>
    </w:p>
    <w:p w14:paraId="233D89B2" w14:textId="77777777" w:rsidR="00176898" w:rsidRPr="00723CB8" w:rsidRDefault="00176898" w:rsidP="00176898">
      <w:pPr>
        <w:ind w:firstLine="0"/>
      </w:pPr>
    </w:p>
    <w:p w14:paraId="39E602A3" w14:textId="77777777" w:rsidR="00176898" w:rsidRDefault="00176898">
      <w:pPr>
        <w:sectPr w:rsidR="00176898" w:rsidSect="002169B9">
          <w:headerReference w:type="default" r:id="rId112"/>
          <w:type w:val="continuous"/>
          <w:pgSz w:w="11906" w:h="16838" w:code="9"/>
          <w:pgMar w:top="1440" w:right="1440" w:bottom="1440" w:left="1440" w:header="708" w:footer="708" w:gutter="0"/>
          <w:cols w:space="708"/>
          <w:titlePg/>
          <w:docGrid w:linePitch="360"/>
        </w:sectPr>
      </w:pPr>
    </w:p>
    <w:p w14:paraId="0188D727" w14:textId="77777777" w:rsidR="00212CF5" w:rsidRDefault="00212CF5">
      <w:pPr>
        <w:sectPr w:rsidR="00212CF5" w:rsidSect="002169B9">
          <w:type w:val="continuous"/>
          <w:pgSz w:w="11906" w:h="16838" w:code="9"/>
          <w:pgMar w:top="1440" w:right="1440" w:bottom="1440" w:left="1440" w:header="708" w:footer="708" w:gutter="0"/>
          <w:cols w:space="708"/>
          <w:docGrid w:linePitch="360"/>
        </w:sectPr>
      </w:pPr>
    </w:p>
    <w:p w14:paraId="75E42442" w14:textId="77777777" w:rsidR="008310F7" w:rsidRPr="00531D36" w:rsidRDefault="008310F7" w:rsidP="008310F7"/>
    <w:p w14:paraId="4C4FE5BF" w14:textId="77777777" w:rsidR="008310F7" w:rsidRPr="00531D36" w:rsidRDefault="008310F7" w:rsidP="008310F7"/>
    <w:p w14:paraId="302DAE46" w14:textId="77777777" w:rsidR="008310F7" w:rsidRPr="00531D36" w:rsidRDefault="008310F7" w:rsidP="008310F7"/>
    <w:p w14:paraId="63837DC2" w14:textId="77777777" w:rsidR="008310F7" w:rsidRPr="00531D36" w:rsidRDefault="008310F7" w:rsidP="008310F7"/>
    <w:p w14:paraId="467C5C82" w14:textId="77777777" w:rsidR="008310F7" w:rsidRPr="00531D36" w:rsidRDefault="008310F7" w:rsidP="008310F7"/>
    <w:p w14:paraId="2BF5C9AF" w14:textId="77777777" w:rsidR="008310F7" w:rsidRPr="00531D36" w:rsidRDefault="008310F7" w:rsidP="008310F7"/>
    <w:p w14:paraId="0F470BFA" w14:textId="77777777" w:rsidR="008310F7" w:rsidRPr="00531D36" w:rsidRDefault="008310F7" w:rsidP="008310F7"/>
    <w:p w14:paraId="33A341A6" w14:textId="77777777" w:rsidR="008310F7" w:rsidRPr="00531D36" w:rsidRDefault="008310F7" w:rsidP="008310F7"/>
    <w:p w14:paraId="191A5041" w14:textId="77777777" w:rsidR="008310F7" w:rsidRPr="00531D36" w:rsidRDefault="008310F7" w:rsidP="008310F7"/>
    <w:p w14:paraId="21858403" w14:textId="029F9C47" w:rsidR="008310F7" w:rsidRPr="00531D36" w:rsidRDefault="008310F7" w:rsidP="008310F7">
      <w:r w:rsidRPr="00531D36">
        <w:tab/>
      </w:r>
    </w:p>
    <w:p w14:paraId="1A263BFC" w14:textId="77777777" w:rsidR="008310F7" w:rsidRPr="00A143DB" w:rsidRDefault="008310F7" w:rsidP="008310F7">
      <w:r>
        <w:tab/>
      </w:r>
    </w:p>
    <w:p w14:paraId="47D804AB" w14:textId="77777777" w:rsidR="008310F7" w:rsidRPr="00A143DB" w:rsidRDefault="008310F7" w:rsidP="008310F7">
      <w:pPr>
        <w:rPr>
          <w:rFonts w:eastAsia="Times New Roman"/>
        </w:rPr>
      </w:pPr>
    </w:p>
    <w:p w14:paraId="4537F0F5" w14:textId="77777777" w:rsidR="008310F7" w:rsidRDefault="008310F7" w:rsidP="00404151">
      <w:pPr>
        <w:pBdr>
          <w:top w:val="single" w:sz="24" w:space="1" w:color="auto"/>
        </w:pBdr>
        <w:jc w:val="center"/>
        <w:rPr>
          <w:b/>
          <w:bCs/>
          <w:sz w:val="70"/>
          <w:szCs w:val="70"/>
        </w:rPr>
      </w:pPr>
      <w:r>
        <w:rPr>
          <w:b/>
          <w:bCs/>
          <w:sz w:val="70"/>
          <w:szCs w:val="70"/>
        </w:rPr>
        <w:t>CONCLUSION</w:t>
      </w:r>
    </w:p>
    <w:p w14:paraId="0E23C2DF" w14:textId="77777777" w:rsidR="008310F7" w:rsidRPr="00A143DB" w:rsidRDefault="008310F7" w:rsidP="00404151">
      <w:pPr>
        <w:pBdr>
          <w:bottom w:val="single" w:sz="24" w:space="1" w:color="auto"/>
        </w:pBdr>
        <w:jc w:val="center"/>
        <w:rPr>
          <w:b/>
          <w:bCs/>
          <w:sz w:val="70"/>
          <w:szCs w:val="70"/>
        </w:rPr>
      </w:pPr>
      <w:r>
        <w:rPr>
          <w:b/>
          <w:bCs/>
          <w:sz w:val="70"/>
          <w:szCs w:val="70"/>
        </w:rPr>
        <w:t>GENERALE</w:t>
      </w:r>
    </w:p>
    <w:p w14:paraId="0CF78CA7" w14:textId="21344455" w:rsidR="008310F7" w:rsidRPr="0045603F" w:rsidRDefault="008310F7" w:rsidP="008310F7">
      <w:pPr>
        <w:rPr>
          <w:rFonts w:eastAsia="Times New Roman"/>
          <w:sz w:val="22"/>
        </w:rPr>
      </w:pPr>
    </w:p>
    <w:p w14:paraId="0FDB9985" w14:textId="77777777" w:rsidR="008310F7" w:rsidRPr="00531D36" w:rsidRDefault="008310F7" w:rsidP="008310F7"/>
    <w:p w14:paraId="769D354A" w14:textId="77777777" w:rsidR="008310F7" w:rsidRPr="00531D36" w:rsidRDefault="008310F7" w:rsidP="008310F7"/>
    <w:p w14:paraId="08125E02" w14:textId="77777777" w:rsidR="008310F7" w:rsidRPr="00531D36" w:rsidRDefault="008310F7" w:rsidP="008310F7"/>
    <w:p w14:paraId="43AD2B99" w14:textId="77777777" w:rsidR="008310F7" w:rsidRPr="00531D36" w:rsidRDefault="008310F7" w:rsidP="008310F7"/>
    <w:p w14:paraId="656E6140" w14:textId="77777777" w:rsidR="008310F7" w:rsidRPr="00531D36" w:rsidRDefault="008310F7" w:rsidP="008310F7"/>
    <w:p w14:paraId="5695B7D4" w14:textId="77777777" w:rsidR="008310F7" w:rsidRPr="00531D36" w:rsidRDefault="008310F7" w:rsidP="008310F7"/>
    <w:p w14:paraId="48BA2937" w14:textId="77777777" w:rsidR="008310F7" w:rsidRPr="00531D36" w:rsidRDefault="008310F7" w:rsidP="008310F7"/>
    <w:p w14:paraId="28CBFDB8" w14:textId="77777777" w:rsidR="008310F7" w:rsidRPr="00531D36" w:rsidRDefault="008310F7" w:rsidP="008310F7"/>
    <w:p w14:paraId="34D15469" w14:textId="77777777" w:rsidR="008310F7" w:rsidRPr="00531D36" w:rsidRDefault="008310F7" w:rsidP="008310F7"/>
    <w:p w14:paraId="5DA00E71" w14:textId="2CD15F8C" w:rsidR="008310F7" w:rsidRDefault="008310F7" w:rsidP="008310F7"/>
    <w:p w14:paraId="7637A46F" w14:textId="4FAC2CDC" w:rsidR="000D0941" w:rsidRDefault="000D0941" w:rsidP="008310F7"/>
    <w:p w14:paraId="1B41DB8D" w14:textId="00518BCC" w:rsidR="000D0941" w:rsidRDefault="000D0941" w:rsidP="008310F7"/>
    <w:p w14:paraId="61C93DB7" w14:textId="77777777" w:rsidR="000D0941" w:rsidRPr="00531D36" w:rsidRDefault="000D0941" w:rsidP="008310F7"/>
    <w:p w14:paraId="6056FE22" w14:textId="536CBD51" w:rsidR="008310F7" w:rsidRDefault="008310F7" w:rsidP="008310F7"/>
    <w:p w14:paraId="0DA7ACB7" w14:textId="20970267" w:rsidR="000D0941" w:rsidRPr="000D0941" w:rsidRDefault="000D0941" w:rsidP="00B4003B">
      <w:pPr>
        <w:pStyle w:val="Heading1"/>
        <w:numPr>
          <w:ilvl w:val="0"/>
          <w:numId w:val="0"/>
        </w:numPr>
        <w:jc w:val="center"/>
      </w:pPr>
      <w:bookmarkStart w:id="305" w:name="_Toc11850481"/>
      <w:r w:rsidRPr="000D0941">
        <w:lastRenderedPageBreak/>
        <w:t>Conclusion générale</w:t>
      </w:r>
      <w:bookmarkEnd w:id="305"/>
    </w:p>
    <w:p w14:paraId="149B285E" w14:textId="77777777" w:rsidR="0024465D" w:rsidRPr="00053B75" w:rsidRDefault="0024465D" w:rsidP="0024465D">
      <w:pPr>
        <w:ind w:firstLine="708"/>
        <w:rPr>
          <w:szCs w:val="24"/>
        </w:rPr>
      </w:pPr>
      <w:r w:rsidRPr="00053B75">
        <w:rPr>
          <w:szCs w:val="24"/>
        </w:rPr>
        <w:t>Il est vrai que ces dernières années, les questions liées à la sécurité routière ont d’avantage retenu l’attention des différentes autorités concernées par le domaine de la sécurité routière dans notre pays car celle-ci constitue un important problème économique, sociale et de santé publique. Cependant, malgré les différentes mesures prises par les autorités concernées, les résultats obtenus montrent que ces dernières demeurent insuffisantes.</w:t>
      </w:r>
    </w:p>
    <w:p w14:paraId="1F6856CC" w14:textId="5099080D" w:rsidR="0024465D" w:rsidRPr="00053B75" w:rsidRDefault="0024465D" w:rsidP="0024465D">
      <w:pPr>
        <w:ind w:firstLine="708"/>
        <w:rPr>
          <w:szCs w:val="24"/>
        </w:rPr>
      </w:pPr>
      <w:r w:rsidRPr="00053B75">
        <w:rPr>
          <w:szCs w:val="24"/>
        </w:rPr>
        <w:t>Dans le cadre de ce projet, nous avons mené une étude approfondie pour comprendre et analyser le phénomène de l’accidentologie routière et avons pu cerner les différents intervenants</w:t>
      </w:r>
      <w:r>
        <w:rPr>
          <w:szCs w:val="24"/>
        </w:rPr>
        <w:t xml:space="preserve"> </w:t>
      </w:r>
      <w:r w:rsidRPr="00053B75">
        <w:rPr>
          <w:szCs w:val="24"/>
        </w:rPr>
        <w:t xml:space="preserve">dans la prise en charge des accidents de la route </w:t>
      </w:r>
      <w:r w:rsidR="00E0306F">
        <w:rPr>
          <w:szCs w:val="24"/>
        </w:rPr>
        <w:t>tels que : la gendarmerie nationale, le</w:t>
      </w:r>
      <w:r w:rsidR="00E0306F" w:rsidRPr="00404C7B">
        <w:t xml:space="preserve"> ministère des travaux publics</w:t>
      </w:r>
      <w:r w:rsidR="00E0306F">
        <w:t>, etc.</w:t>
      </w:r>
      <w:r w:rsidR="00E0306F" w:rsidRPr="00053B75">
        <w:rPr>
          <w:szCs w:val="24"/>
        </w:rPr>
        <w:t xml:space="preserve"> </w:t>
      </w:r>
      <w:r w:rsidR="00E0306F">
        <w:rPr>
          <w:szCs w:val="24"/>
        </w:rPr>
        <w:t>Ces derniers</w:t>
      </w:r>
      <w:r w:rsidRPr="00053B75">
        <w:rPr>
          <w:szCs w:val="24"/>
        </w:rPr>
        <w:t xml:space="preserve"> opèrent chacun à sa manière et exploitent des informations collectées le plus souvent avec des procédures informelles. Ajouté à cela, que face au volume d’information considérable auquel ces intervenants sont confrontés</w:t>
      </w:r>
      <w:r>
        <w:rPr>
          <w:szCs w:val="24"/>
        </w:rPr>
        <w:t>,</w:t>
      </w:r>
      <w:r w:rsidRPr="00053B75">
        <w:rPr>
          <w:szCs w:val="24"/>
        </w:rPr>
        <w:t xml:space="preserve"> seul</w:t>
      </w:r>
      <w:r>
        <w:rPr>
          <w:szCs w:val="24"/>
        </w:rPr>
        <w:t>e</w:t>
      </w:r>
      <w:r w:rsidRPr="00053B75">
        <w:rPr>
          <w:szCs w:val="24"/>
        </w:rPr>
        <w:t xml:space="preserve"> une partie </w:t>
      </w:r>
      <w:r>
        <w:rPr>
          <w:szCs w:val="24"/>
        </w:rPr>
        <w:t xml:space="preserve">présente un </w:t>
      </w:r>
      <w:r w:rsidRPr="00053B75">
        <w:rPr>
          <w:szCs w:val="24"/>
        </w:rPr>
        <w:t>intérêt pour eux</w:t>
      </w:r>
      <w:r>
        <w:rPr>
          <w:szCs w:val="24"/>
        </w:rPr>
        <w:t>, chacun selon ses besoins spécifiques</w:t>
      </w:r>
      <w:r w:rsidR="009875F0">
        <w:rPr>
          <w:szCs w:val="24"/>
        </w:rPr>
        <w:t>.</w:t>
      </w:r>
    </w:p>
    <w:p w14:paraId="00D68FE1" w14:textId="77777777" w:rsidR="0024465D" w:rsidRPr="00053B75" w:rsidRDefault="0024465D" w:rsidP="0024465D">
      <w:pPr>
        <w:ind w:firstLine="708"/>
        <w:rPr>
          <w:szCs w:val="24"/>
        </w:rPr>
      </w:pPr>
      <w:r w:rsidRPr="00053B75">
        <w:rPr>
          <w:szCs w:val="24"/>
        </w:rPr>
        <w:t>Tout ceci diminue l’efficacité de la lutte contre ce phénomène qui s’est réduite à la publication de simples statistiques plutôt qu’à de véritables analyses ayant pour but l’amélioration du processus de prise de décision.</w:t>
      </w:r>
    </w:p>
    <w:p w14:paraId="425A4DF4" w14:textId="77777777" w:rsidR="0024465D" w:rsidRPr="00053B75" w:rsidRDefault="0024465D" w:rsidP="0024465D">
      <w:pPr>
        <w:ind w:firstLine="708"/>
        <w:rPr>
          <w:szCs w:val="24"/>
        </w:rPr>
      </w:pPr>
      <w:r w:rsidRPr="00053B75">
        <w:rPr>
          <w:szCs w:val="24"/>
        </w:rPr>
        <w:t xml:space="preserve">L’objectif de notre travail consistait à remédier à ces insuffisances et assurer une collaboration entre ces différents acteurs, en termes de partage et d’exploitation d’information concernant le phénomène de l’insécurité routière tout en offrant à chacun d’eux uniquement les informations </w:t>
      </w:r>
      <w:r w:rsidRPr="00053B75">
        <w:rPr>
          <w:color w:val="000000"/>
          <w:szCs w:val="24"/>
        </w:rPr>
        <w:t xml:space="preserve">pertinentes </w:t>
      </w:r>
      <w:r w:rsidRPr="00053B75">
        <w:rPr>
          <w:szCs w:val="24"/>
        </w:rPr>
        <w:t xml:space="preserve">par rapport à </w:t>
      </w:r>
      <w:r>
        <w:rPr>
          <w:szCs w:val="24"/>
        </w:rPr>
        <w:t>ses</w:t>
      </w:r>
      <w:r w:rsidRPr="00053B75">
        <w:rPr>
          <w:szCs w:val="24"/>
        </w:rPr>
        <w:t xml:space="preserve"> besoins</w:t>
      </w:r>
      <w:r>
        <w:rPr>
          <w:szCs w:val="24"/>
        </w:rPr>
        <w:t>,</w:t>
      </w:r>
      <w:r w:rsidRPr="00053B75">
        <w:rPr>
          <w:szCs w:val="24"/>
        </w:rPr>
        <w:t xml:space="preserve"> </w:t>
      </w:r>
      <w:r>
        <w:rPr>
          <w:color w:val="000000"/>
          <w:szCs w:val="24"/>
        </w:rPr>
        <w:t>parmi</w:t>
      </w:r>
      <w:r w:rsidRPr="00053B75">
        <w:rPr>
          <w:color w:val="000000"/>
          <w:szCs w:val="24"/>
        </w:rPr>
        <w:t xml:space="preserve"> l'énorme quantité d'information disponible</w:t>
      </w:r>
      <w:r w:rsidRPr="00053B75">
        <w:rPr>
          <w:szCs w:val="24"/>
        </w:rPr>
        <w:t xml:space="preserve">. Pour ce faire, nous avons </w:t>
      </w:r>
      <w:r>
        <w:rPr>
          <w:szCs w:val="24"/>
        </w:rPr>
        <w:t xml:space="preserve">conçu et </w:t>
      </w:r>
      <w:r w:rsidRPr="00053B75">
        <w:rPr>
          <w:szCs w:val="24"/>
        </w:rPr>
        <w:t>mis en œuvre un système géo-décisionnel personnalisé supporté par un entrepôt de données spatiales, contenant l’ensemble des données nécessaires à l’analyse du phénomène.</w:t>
      </w:r>
    </w:p>
    <w:p w14:paraId="1D6D71B8" w14:textId="522F917E" w:rsidR="0024465D" w:rsidRPr="00053B75" w:rsidRDefault="0024465D" w:rsidP="0024465D">
      <w:pPr>
        <w:ind w:firstLine="708"/>
        <w:rPr>
          <w:szCs w:val="24"/>
        </w:rPr>
      </w:pPr>
      <w:r w:rsidRPr="00053B75">
        <w:rPr>
          <w:szCs w:val="24"/>
        </w:rPr>
        <w:t>Les utilisateurs de notre système sont donc les différents intervenants de la sécurité routière</w:t>
      </w:r>
      <w:r>
        <w:rPr>
          <w:szCs w:val="24"/>
        </w:rPr>
        <w:t>, ces</w:t>
      </w:r>
      <w:r w:rsidRPr="00053B75">
        <w:rPr>
          <w:szCs w:val="24"/>
        </w:rPr>
        <w:t xml:space="preserve"> derniers selon leurs profils accèdent à des parties spécifiques de l’entrepôt pour y effectuer leurs analyses respectives. Ceci nous a conduits à proposer un système de personnalisation basé sur des techniques d’apprentissage qui permet d’adapter </w:t>
      </w:r>
      <w:r w:rsidR="00C13932">
        <w:rPr>
          <w:szCs w:val="24"/>
        </w:rPr>
        <w:t>le contenu</w:t>
      </w:r>
      <w:r w:rsidRPr="00053B75">
        <w:rPr>
          <w:szCs w:val="24"/>
        </w:rPr>
        <w:t xml:space="preserve"> de notre EDS aux besoins d’analyse des différents profils. </w:t>
      </w:r>
    </w:p>
    <w:p w14:paraId="0AB06A40" w14:textId="77777777" w:rsidR="0024465D" w:rsidRPr="00404C7B" w:rsidRDefault="0024465D" w:rsidP="0024465D">
      <w:pPr>
        <w:ind w:firstLine="708"/>
        <w:rPr>
          <w:szCs w:val="24"/>
        </w:rPr>
      </w:pPr>
      <w:r w:rsidRPr="00404C7B">
        <w:rPr>
          <w:szCs w:val="24"/>
        </w:rPr>
        <w:t xml:space="preserve">L’exploration de l’EDS se fait à travers une interface web qui offre aux différents utilisateurs un environnement interactif permettant de faire </w:t>
      </w:r>
      <w:r>
        <w:rPr>
          <w:szCs w:val="24"/>
        </w:rPr>
        <w:t>des</w:t>
      </w:r>
      <w:r w:rsidRPr="00404C7B">
        <w:rPr>
          <w:szCs w:val="24"/>
        </w:rPr>
        <w:t xml:space="preserve"> analyse</w:t>
      </w:r>
      <w:r>
        <w:rPr>
          <w:szCs w:val="24"/>
        </w:rPr>
        <w:t>s</w:t>
      </w:r>
      <w:r w:rsidRPr="00404C7B">
        <w:rPr>
          <w:szCs w:val="24"/>
        </w:rPr>
        <w:t xml:space="preserve"> spatiale</w:t>
      </w:r>
      <w:r>
        <w:rPr>
          <w:szCs w:val="24"/>
        </w:rPr>
        <w:t>s</w:t>
      </w:r>
      <w:r w:rsidRPr="00404C7B">
        <w:rPr>
          <w:szCs w:val="24"/>
        </w:rPr>
        <w:t xml:space="preserve"> ou non spatiale</w:t>
      </w:r>
      <w:r>
        <w:rPr>
          <w:szCs w:val="24"/>
        </w:rPr>
        <w:t>s</w:t>
      </w:r>
      <w:r w:rsidRPr="00404C7B">
        <w:rPr>
          <w:szCs w:val="24"/>
        </w:rPr>
        <w:t>, de manipuler les données et de les visualiser sous forme cartographique, graphique et tabulaire selon leurs besoins</w:t>
      </w:r>
      <w:r>
        <w:rPr>
          <w:szCs w:val="24"/>
        </w:rPr>
        <w:t>. Et cela</w:t>
      </w:r>
      <w:r w:rsidRPr="00404C7B">
        <w:rPr>
          <w:szCs w:val="24"/>
        </w:rPr>
        <w:t xml:space="preserve"> en exploitant un ensemble de vues matérialisées </w:t>
      </w:r>
      <w:r>
        <w:rPr>
          <w:szCs w:val="24"/>
        </w:rPr>
        <w:t>qui correspondent à leurs</w:t>
      </w:r>
      <w:r w:rsidRPr="00404C7B">
        <w:rPr>
          <w:szCs w:val="24"/>
        </w:rPr>
        <w:t xml:space="preserve"> domaine</w:t>
      </w:r>
      <w:r>
        <w:rPr>
          <w:szCs w:val="24"/>
        </w:rPr>
        <w:t>s</w:t>
      </w:r>
      <w:r w:rsidRPr="00404C7B">
        <w:rPr>
          <w:szCs w:val="24"/>
        </w:rPr>
        <w:t xml:space="preserve"> d’intérêt. </w:t>
      </w:r>
    </w:p>
    <w:p w14:paraId="2CE8DAE4" w14:textId="77777777" w:rsidR="0024465D" w:rsidRPr="000229C8" w:rsidRDefault="0024465D" w:rsidP="0024465D">
      <w:pPr>
        <w:ind w:firstLine="708"/>
      </w:pPr>
      <w:r w:rsidRPr="00404C7B">
        <w:rPr>
          <w:szCs w:val="24"/>
        </w:rPr>
        <w:t xml:space="preserve">Des tests ont été effectués en proposant </w:t>
      </w:r>
      <w:r>
        <w:rPr>
          <w:szCs w:val="24"/>
        </w:rPr>
        <w:t xml:space="preserve">une batterie de </w:t>
      </w:r>
      <w:r w:rsidRPr="00404C7B">
        <w:rPr>
          <w:szCs w:val="24"/>
        </w:rPr>
        <w:t xml:space="preserve">requêtes </w:t>
      </w:r>
      <w:r>
        <w:rPr>
          <w:szCs w:val="24"/>
        </w:rPr>
        <w:t>relative</w:t>
      </w:r>
      <w:r w:rsidRPr="00404C7B">
        <w:rPr>
          <w:szCs w:val="24"/>
        </w:rPr>
        <w:t xml:space="preserve"> </w:t>
      </w:r>
      <w:r>
        <w:rPr>
          <w:szCs w:val="24"/>
        </w:rPr>
        <w:t xml:space="preserve">au phénomène de l’accidentologie et en initialisant quelques </w:t>
      </w:r>
      <w:r w:rsidRPr="00404C7B">
        <w:rPr>
          <w:szCs w:val="24"/>
        </w:rPr>
        <w:t>profils</w:t>
      </w:r>
      <w:r>
        <w:rPr>
          <w:szCs w:val="24"/>
        </w:rPr>
        <w:t xml:space="preserve"> d’organisations</w:t>
      </w:r>
      <w:r w:rsidRPr="00404C7B">
        <w:rPr>
          <w:szCs w:val="24"/>
        </w:rPr>
        <w:t>, à savoir : la</w:t>
      </w:r>
      <w:r w:rsidRPr="00404C7B">
        <w:t xml:space="preserve"> gendarmerie nationale, le ministère des travaux publics et l’</w:t>
      </w:r>
      <w:r>
        <w:t>E</w:t>
      </w:r>
      <w:r w:rsidRPr="00404C7B">
        <w:t xml:space="preserve">tablissement </w:t>
      </w:r>
      <w:r>
        <w:t>N</w:t>
      </w:r>
      <w:r w:rsidRPr="00404C7B">
        <w:t xml:space="preserve">ational de </w:t>
      </w:r>
      <w:r>
        <w:t>C</w:t>
      </w:r>
      <w:r w:rsidRPr="00404C7B">
        <w:t xml:space="preserve">ontrôle </w:t>
      </w:r>
      <w:r>
        <w:t>T</w:t>
      </w:r>
      <w:r w:rsidRPr="00404C7B">
        <w:t xml:space="preserve">echnique </w:t>
      </w:r>
      <w:r>
        <w:t>A</w:t>
      </w:r>
      <w:r w:rsidRPr="00404C7B">
        <w:t>utomobile (ENACTA).</w:t>
      </w:r>
    </w:p>
    <w:p w14:paraId="7C2214CC" w14:textId="77777777" w:rsidR="0024465D" w:rsidRDefault="0024465D" w:rsidP="0024465D">
      <w:pPr>
        <w:rPr>
          <w:color w:val="000000"/>
        </w:rPr>
      </w:pPr>
    </w:p>
    <w:p w14:paraId="4284CA40" w14:textId="77777777" w:rsidR="0024465D" w:rsidRDefault="0024465D" w:rsidP="0024465D">
      <w:pPr>
        <w:rPr>
          <w:color w:val="000000"/>
        </w:rPr>
      </w:pPr>
    </w:p>
    <w:p w14:paraId="7B4FC1B4" w14:textId="77777777" w:rsidR="0024465D" w:rsidRDefault="0024465D" w:rsidP="0024465D">
      <w:pPr>
        <w:rPr>
          <w:color w:val="000000"/>
        </w:rPr>
      </w:pPr>
      <w:r>
        <w:rPr>
          <w:color w:val="000000"/>
        </w:rPr>
        <w:lastRenderedPageBreak/>
        <w:t>Pour améliorer ce travail,</w:t>
      </w:r>
      <w:r w:rsidRPr="00006CA8">
        <w:rPr>
          <w:color w:val="000000"/>
        </w:rPr>
        <w:t xml:space="preserve"> nous proposons </w:t>
      </w:r>
      <w:r>
        <w:rPr>
          <w:color w:val="000000"/>
        </w:rPr>
        <w:t xml:space="preserve">les perspectives suivantes </w:t>
      </w:r>
      <w:r w:rsidRPr="00006CA8">
        <w:rPr>
          <w:color w:val="000000"/>
        </w:rPr>
        <w:t xml:space="preserve">: </w:t>
      </w:r>
    </w:p>
    <w:p w14:paraId="3DC70908" w14:textId="77777777" w:rsidR="0024465D" w:rsidRPr="00E115CF" w:rsidRDefault="0024465D" w:rsidP="0024465D">
      <w:pPr>
        <w:ind w:firstLine="720"/>
      </w:pPr>
      <w:r>
        <w:rPr>
          <w:rFonts w:ascii="Wingdings" w:hAnsi="Wingdings" w:cs="Wingdings"/>
        </w:rPr>
        <w:t></w:t>
      </w:r>
      <w:r>
        <w:rPr>
          <w:rFonts w:ascii="Wingdings" w:hAnsi="Wingdings" w:cs="Wingdings"/>
        </w:rPr>
        <w:t></w:t>
      </w:r>
      <w:r>
        <w:t xml:space="preserve">Proposer l’information spatiale à différents niveaux de détail afin d’adapter le résultat aux besoins des décideurs. Ceci nécessite une collaboration avec un producteur de données géographiques tel que l’INCT (Institut National de Cartographie et Télédétection). </w:t>
      </w:r>
    </w:p>
    <w:p w14:paraId="17B24E74" w14:textId="77777777" w:rsidR="0024465D" w:rsidRDefault="0024465D" w:rsidP="0024465D">
      <w:pPr>
        <w:ind w:firstLine="720"/>
      </w:pPr>
      <w:r>
        <w:rPr>
          <w:rFonts w:ascii="Wingdings" w:hAnsi="Wingdings" w:cs="Wingdings"/>
        </w:rPr>
        <w:t></w:t>
      </w:r>
      <w:r>
        <w:rPr>
          <w:rFonts w:ascii="Wingdings" w:hAnsi="Wingdings" w:cs="Wingdings"/>
        </w:rPr>
        <w:t></w:t>
      </w:r>
      <w:r>
        <w:t>Recueillir beaucoup plus de statistiques sur les accidents de la route en Algérie. Ceci passe par une réelle collaboration avec les organismes concernés.</w:t>
      </w:r>
    </w:p>
    <w:p w14:paraId="2E7863C0" w14:textId="77777777" w:rsidR="0024465D" w:rsidRPr="00D04599" w:rsidRDefault="0024465D" w:rsidP="0024465D">
      <w:pPr>
        <w:ind w:firstLine="720"/>
        <w:rPr>
          <w:color w:val="FF0000"/>
          <w:sz w:val="32"/>
          <w:szCs w:val="28"/>
        </w:rPr>
      </w:pPr>
      <w:r>
        <w:rPr>
          <w:rFonts w:ascii="Wingdings" w:hAnsi="Wingdings" w:cs="Wingdings"/>
        </w:rPr>
        <w:t></w:t>
      </w:r>
      <w:r>
        <w:rPr>
          <w:rFonts w:ascii="Wingdings" w:hAnsi="Wingdings" w:cs="Wingdings"/>
        </w:rPr>
        <w:t></w:t>
      </w:r>
      <w:r>
        <w:t>S’élargir dans la région d’étude, et opter pour une analyse portant sur tout le pays.</w:t>
      </w:r>
    </w:p>
    <w:p w14:paraId="1BA893B9" w14:textId="77777777" w:rsidR="00212CF5" w:rsidRDefault="00212CF5">
      <w:pPr>
        <w:sectPr w:rsidR="00212CF5" w:rsidSect="00BD1A59">
          <w:headerReference w:type="default" r:id="rId113"/>
          <w:pgSz w:w="11906" w:h="16838" w:code="9"/>
          <w:pgMar w:top="1440" w:right="1440" w:bottom="1440" w:left="1440" w:header="708" w:footer="708" w:gutter="0"/>
          <w:pgNumType w:start="79"/>
          <w:cols w:space="708"/>
          <w:titlePg/>
          <w:docGrid w:linePitch="360"/>
        </w:sectPr>
      </w:pPr>
    </w:p>
    <w:p w14:paraId="520D4C78" w14:textId="033846C8" w:rsidR="000F2BA8" w:rsidRDefault="000F2BA8" w:rsidP="000F2BA8"/>
    <w:p w14:paraId="210008E7" w14:textId="196239C6" w:rsidR="006B7B8C" w:rsidRDefault="006B7B8C" w:rsidP="000F2BA8"/>
    <w:p w14:paraId="684F1FB8" w14:textId="3E80B7ED" w:rsidR="006B7B8C" w:rsidRDefault="006B7B8C" w:rsidP="000F2BA8"/>
    <w:p w14:paraId="6B1CD005" w14:textId="4B653040" w:rsidR="006B7B8C" w:rsidRDefault="006B7B8C" w:rsidP="000F2BA8"/>
    <w:p w14:paraId="03F8D867" w14:textId="77777777" w:rsidR="006B7B8C" w:rsidRPr="00531D36" w:rsidRDefault="006B7B8C" w:rsidP="000F2BA8"/>
    <w:p w14:paraId="633B71F5" w14:textId="1F4C97CC" w:rsidR="000F2BA8" w:rsidRPr="00531D36" w:rsidRDefault="000F2BA8" w:rsidP="000F2BA8">
      <w:r w:rsidRPr="00531D36">
        <w:tab/>
      </w:r>
    </w:p>
    <w:p w14:paraId="72FD7542" w14:textId="59F82266" w:rsidR="000F2BA8" w:rsidRPr="00FC402A" w:rsidRDefault="000F2BA8" w:rsidP="00FC402A">
      <w:r>
        <w:tab/>
      </w:r>
    </w:p>
    <w:p w14:paraId="0A4576FB" w14:textId="64E068A6" w:rsidR="000F2BA8" w:rsidRPr="00392C66" w:rsidRDefault="00220807" w:rsidP="00FC402A">
      <w:pPr>
        <w:pStyle w:val="Heading1"/>
        <w:numPr>
          <w:ilvl w:val="0"/>
          <w:numId w:val="0"/>
        </w:numPr>
        <w:pBdr>
          <w:top w:val="single" w:sz="24" w:space="1" w:color="auto"/>
          <w:bottom w:val="single" w:sz="24" w:space="1" w:color="auto"/>
        </w:pBdr>
        <w:spacing w:line="276" w:lineRule="auto"/>
        <w:jc w:val="center"/>
        <w:rPr>
          <w:sz w:val="72"/>
          <w:szCs w:val="56"/>
        </w:rPr>
      </w:pPr>
      <w:bookmarkStart w:id="306" w:name="_Toc11850482"/>
      <w:r w:rsidRPr="00392C66">
        <w:rPr>
          <w:sz w:val="72"/>
          <w:szCs w:val="56"/>
        </w:rPr>
        <w:t>Bibliographie</w:t>
      </w:r>
      <w:bookmarkEnd w:id="306"/>
    </w:p>
    <w:p w14:paraId="25F230FC" w14:textId="01020CDF" w:rsidR="000F2BA8" w:rsidRPr="0045603F" w:rsidRDefault="000F2BA8" w:rsidP="000F2BA8">
      <w:pPr>
        <w:rPr>
          <w:rFonts w:eastAsia="Times New Roman"/>
          <w:sz w:val="22"/>
        </w:rPr>
      </w:pPr>
    </w:p>
    <w:p w14:paraId="574E028F" w14:textId="77777777" w:rsidR="000F2BA8" w:rsidRPr="00531D36" w:rsidRDefault="000F2BA8" w:rsidP="000F2BA8"/>
    <w:p w14:paraId="066DDF99" w14:textId="7C929007" w:rsidR="00CE5FB1" w:rsidRDefault="00CE5FB1"/>
    <w:p w14:paraId="1DAC479E" w14:textId="7544419A" w:rsidR="006B7B8C" w:rsidRDefault="006B7B8C"/>
    <w:p w14:paraId="56959C8B" w14:textId="44A3540B" w:rsidR="006B7B8C" w:rsidRDefault="006B7B8C"/>
    <w:p w14:paraId="48DBF1C7" w14:textId="38D73995" w:rsidR="006B7B8C" w:rsidRDefault="006B7B8C"/>
    <w:p w14:paraId="33C8DE40" w14:textId="3C02FDEA" w:rsidR="006B7B8C" w:rsidRDefault="006B7B8C"/>
    <w:p w14:paraId="59D3CA7B" w14:textId="2D0BADAC" w:rsidR="006B7B8C" w:rsidRDefault="006B7B8C"/>
    <w:p w14:paraId="341262EC" w14:textId="4069BD7E" w:rsidR="006B7B8C" w:rsidRDefault="006B7B8C"/>
    <w:p w14:paraId="339768BC" w14:textId="5299C598" w:rsidR="006B7B8C" w:rsidRDefault="006B7B8C"/>
    <w:p w14:paraId="703E3521" w14:textId="1D8915D2" w:rsidR="006B7B8C" w:rsidRDefault="006B7B8C"/>
    <w:p w14:paraId="2F16E33F" w14:textId="1C18A614" w:rsidR="006B7B8C" w:rsidRDefault="006B7B8C"/>
    <w:p w14:paraId="78A81DF6" w14:textId="64925842" w:rsidR="006B7B8C" w:rsidRDefault="006B7B8C"/>
    <w:p w14:paraId="5D50B969" w14:textId="7CE5DE63" w:rsidR="006B7B8C" w:rsidRDefault="006B7B8C"/>
    <w:p w14:paraId="199175BA" w14:textId="7C5E1A7D" w:rsidR="006B7B8C" w:rsidRDefault="006B7B8C"/>
    <w:p w14:paraId="412B16E9" w14:textId="2D1AB8E5" w:rsidR="006B7B8C" w:rsidRDefault="006B7B8C"/>
    <w:p w14:paraId="7533F145" w14:textId="64BBDA3A" w:rsidR="006B7B8C" w:rsidRDefault="006B7B8C"/>
    <w:p w14:paraId="15AFCE25" w14:textId="14842A93" w:rsidR="006B7B8C" w:rsidRDefault="006B7B8C"/>
    <w:p w14:paraId="2D6207AB" w14:textId="24CD02CA" w:rsidR="006B7B8C" w:rsidRDefault="006B7B8C"/>
    <w:p w14:paraId="67F0C6CA" w14:textId="1B071132" w:rsidR="006B7B8C" w:rsidRDefault="006B7B8C"/>
    <w:p w14:paraId="206CA09D" w14:textId="77777777" w:rsidR="006B7B8C" w:rsidRDefault="006B7B8C"/>
    <w:tbl>
      <w:tblPr>
        <w:tblW w:w="9446" w:type="dxa"/>
        <w:tblInd w:w="-180" w:type="dxa"/>
        <w:tblCellMar>
          <w:left w:w="70" w:type="dxa"/>
          <w:right w:w="70" w:type="dxa"/>
        </w:tblCellMar>
        <w:tblLook w:val="04A0" w:firstRow="1" w:lastRow="0" w:firstColumn="1" w:lastColumn="0" w:noHBand="0" w:noVBand="1"/>
      </w:tblPr>
      <w:tblGrid>
        <w:gridCol w:w="90"/>
        <w:gridCol w:w="9176"/>
        <w:gridCol w:w="90"/>
        <w:gridCol w:w="90"/>
      </w:tblGrid>
      <w:tr w:rsidR="00AC62E7" w:rsidRPr="00A24EAD" w14:paraId="4A43D6D7" w14:textId="77777777" w:rsidTr="00336A61">
        <w:trPr>
          <w:gridAfter w:val="1"/>
          <w:wAfter w:w="90" w:type="dxa"/>
          <w:trHeight w:val="306"/>
        </w:trPr>
        <w:tc>
          <w:tcPr>
            <w:tcW w:w="9356" w:type="dxa"/>
            <w:gridSpan w:val="3"/>
            <w:tcBorders>
              <w:top w:val="nil"/>
              <w:left w:val="nil"/>
              <w:bottom w:val="nil"/>
              <w:right w:val="nil"/>
            </w:tcBorders>
            <w:shd w:val="clear" w:color="auto" w:fill="auto"/>
            <w:noWrap/>
            <w:vAlign w:val="center"/>
            <w:hideMark/>
          </w:tcPr>
          <w:p w14:paraId="402799CB" w14:textId="77777777" w:rsidR="00AC62E7" w:rsidRPr="004A5354" w:rsidRDefault="00AC62E7" w:rsidP="001D2E49">
            <w:pPr>
              <w:tabs>
                <w:tab w:val="left" w:pos="10277"/>
              </w:tabs>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lastRenderedPageBreak/>
              <w:t xml:space="preserve">[Achille P.C,2012] </w:t>
            </w:r>
            <w:r w:rsidRPr="004A5354">
              <w:rPr>
                <w:rFonts w:eastAsia="Times New Roman" w:cstheme="majorBidi"/>
                <w:color w:val="000000"/>
                <w:szCs w:val="24"/>
              </w:rPr>
              <w:t>Accidents de la Route Causes d’Handicap et Frein au Développement. 2012. P 8.</w:t>
            </w:r>
          </w:p>
        </w:tc>
      </w:tr>
      <w:tr w:rsidR="00AC62E7" w:rsidRPr="00A24EAD" w14:paraId="37A53C1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2795C4A2"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[Aissi et al. 2015] : </w:t>
            </w:r>
            <w:r w:rsidRPr="004A5354">
              <w:rPr>
                <w:rFonts w:eastAsia="Times New Roman" w:cstheme="majorBidi"/>
                <w:color w:val="000000"/>
                <w:szCs w:val="24"/>
              </w:rPr>
              <w:t>Saida aissi, Mohamed Salah Gouider, Tarek Sboui &amp; Lamjed Ben Said, Personnalisation OLAP et SIG : Etude comparative et perspectives de personnalisation SOLAP, journal of Decision Systems,2015.</w:t>
            </w:r>
          </w:p>
        </w:tc>
      </w:tr>
      <w:tr w:rsidR="00AC62E7" w:rsidRPr="006A09F8" w14:paraId="71020CB5"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59000664"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US"/>
              </w:rPr>
              <w:t>[ALT, 1980]</w:t>
            </w:r>
            <w:r w:rsidRPr="004A5354">
              <w:rPr>
                <w:rFonts w:eastAsia="Times New Roman" w:cstheme="majorBidi"/>
                <w:color w:val="000000"/>
                <w:szCs w:val="24"/>
                <w:lang w:val="en-US"/>
              </w:rPr>
              <w:t xml:space="preserve"> Alter, S. L., </w:t>
            </w:r>
            <w:r w:rsidRPr="004A5354">
              <w:rPr>
                <w:rFonts w:eastAsia="Times New Roman" w:cstheme="majorBidi"/>
                <w:i/>
                <w:iCs/>
                <w:color w:val="000000"/>
                <w:szCs w:val="24"/>
                <w:lang w:val="en-US"/>
              </w:rPr>
              <w:t>Decision support systems: current practice and continuing challenges</w:t>
            </w:r>
            <w:r w:rsidRPr="004A5354">
              <w:rPr>
                <w:rFonts w:eastAsia="Times New Roman" w:cstheme="majorBidi"/>
                <w:color w:val="000000"/>
                <w:szCs w:val="24"/>
                <w:lang w:val="en-US"/>
              </w:rPr>
              <w:t>, Reading, Mass., Addison-Wesley Pub, 1980.</w:t>
            </w:r>
          </w:p>
        </w:tc>
      </w:tr>
      <w:tr w:rsidR="00AC62E7" w:rsidRPr="00A24EAD" w14:paraId="1BEDB92C"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76AE688C"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[BED, 1997] </w:t>
            </w:r>
            <w:r w:rsidRPr="004A5354">
              <w:rPr>
                <w:rFonts w:eastAsia="Times New Roman" w:cstheme="majorBidi"/>
                <w:color w:val="000000"/>
                <w:szCs w:val="24"/>
              </w:rPr>
              <w:t>Bédard Y., 1997, Spatial OLAP. 2e Forum annuel sur la R-D, Géomatique VI: Un monde accessible, 13-14 Novembre, 1997, Montréal</w:t>
            </w:r>
          </w:p>
        </w:tc>
      </w:tr>
      <w:tr w:rsidR="00AC62E7" w:rsidRPr="00A24EAD" w14:paraId="4929CAB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09E59FA2"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[BENAHMED et al.,2017] </w:t>
            </w:r>
            <w:r w:rsidRPr="004A5354">
              <w:rPr>
                <w:rFonts w:eastAsia="Times New Roman" w:cstheme="majorBidi"/>
                <w:color w:val="000000"/>
                <w:szCs w:val="24"/>
              </w:rPr>
              <w:t>BENAHMED Soumia et BENAISSA Feyrouz, « Modélisation d'un entrepôt de données spatiales et SOLAP à l'aide des profils UML ». Application: planification économique alimentaire, 2017, UNIVERSITE ABDELHAMID IBN BADIS DE MOSTAGANEM</w:t>
            </w:r>
          </w:p>
        </w:tc>
      </w:tr>
      <w:tr w:rsidR="00AC62E7" w:rsidRPr="00A24EAD" w14:paraId="19494242" w14:textId="77777777" w:rsidTr="00336A61">
        <w:trPr>
          <w:gridAfter w:val="1"/>
          <w:wAfter w:w="90" w:type="dxa"/>
          <w:trHeight w:val="306"/>
        </w:trPr>
        <w:tc>
          <w:tcPr>
            <w:tcW w:w="9356" w:type="dxa"/>
            <w:gridSpan w:val="3"/>
            <w:tcBorders>
              <w:top w:val="nil"/>
              <w:left w:val="nil"/>
              <w:bottom w:val="nil"/>
              <w:right w:val="nil"/>
            </w:tcBorders>
            <w:shd w:val="clear" w:color="auto" w:fill="auto"/>
            <w:noWrap/>
            <w:vAlign w:val="center"/>
            <w:hideMark/>
          </w:tcPr>
          <w:p w14:paraId="63539A09" w14:textId="7C686F1D" w:rsidR="00AC62E7" w:rsidRPr="004A5354" w:rsidRDefault="00AC62E7" w:rsidP="001D2E49">
            <w:pPr>
              <w:spacing w:after="0"/>
              <w:ind w:left="19" w:right="102" w:firstLine="22"/>
              <w:rPr>
                <w:rFonts w:eastAsia="Times New Roman" w:cstheme="majorBidi"/>
                <w:b/>
                <w:bCs/>
                <w:color w:val="000000"/>
                <w:szCs w:val="24"/>
              </w:rPr>
            </w:pPr>
            <w:bookmarkStart w:id="307" w:name="OLE_LINK7"/>
            <w:bookmarkStart w:id="308" w:name="OLE_LINK8"/>
            <w:r w:rsidRPr="004A5354">
              <w:rPr>
                <w:rFonts w:eastAsia="Times New Roman" w:cstheme="majorBidi"/>
                <w:b/>
                <w:bCs/>
                <w:color w:val="000000"/>
                <w:szCs w:val="24"/>
              </w:rPr>
              <w:t xml:space="preserve">[BENCHERIF, 2015] </w:t>
            </w:r>
            <w:r w:rsidRPr="004A5354">
              <w:rPr>
                <w:rFonts w:eastAsia="Times New Roman" w:cstheme="majorBidi"/>
                <w:color w:val="000000"/>
                <w:szCs w:val="24"/>
              </w:rPr>
              <w:t xml:space="preserve">Houria BENCHERIF. Etude de l’insécurité routière en Algérie : de l’usage des modèles au développement des politiques publiques. </w:t>
            </w:r>
            <w:r w:rsidRPr="004A5354">
              <w:rPr>
                <w:rFonts w:eastAsia="Times New Roman" w:cstheme="majorBidi"/>
                <w:color w:val="000000"/>
                <w:szCs w:val="24"/>
                <w:lang w:val="en-GB"/>
              </w:rPr>
              <w:t>Université Hadj Lakhdar-Batna, Institut d’Hygiène &amp; Sécurité Industrielle, 2015.</w:t>
            </w:r>
            <w:bookmarkEnd w:id="307"/>
            <w:bookmarkEnd w:id="308"/>
          </w:p>
        </w:tc>
      </w:tr>
      <w:tr w:rsidR="00AC62E7" w:rsidRPr="00A24EAD" w14:paraId="7D8B4353"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2A7FA28A" w14:textId="77777777" w:rsidR="00AC62E7" w:rsidRPr="004A5354" w:rsidRDefault="00AC62E7" w:rsidP="001D2E49">
            <w:pPr>
              <w:spacing w:after="0"/>
              <w:ind w:left="19" w:right="102" w:firstLine="22"/>
              <w:rPr>
                <w:rFonts w:eastAsia="Times New Roman" w:cstheme="majorBidi"/>
                <w:color w:val="000000"/>
                <w:szCs w:val="24"/>
              </w:rPr>
            </w:pPr>
            <w:r w:rsidRPr="004A5354">
              <w:rPr>
                <w:rFonts w:eastAsia="Times New Roman" w:cstheme="majorBidi"/>
                <w:color w:val="000000"/>
                <w:szCs w:val="24"/>
              </w:rPr>
              <w:t>[</w:t>
            </w:r>
            <w:r w:rsidRPr="004A5354">
              <w:rPr>
                <w:rFonts w:eastAsia="Times New Roman" w:cstheme="majorBidi"/>
                <w:b/>
                <w:bCs/>
                <w:color w:val="000000"/>
                <w:szCs w:val="24"/>
              </w:rPr>
              <w:t xml:space="preserve">Bentayeb, 2012] </w:t>
            </w:r>
            <w:r w:rsidRPr="004A5354">
              <w:rPr>
                <w:rFonts w:eastAsia="Times New Roman" w:cstheme="majorBidi"/>
                <w:color w:val="000000"/>
                <w:szCs w:val="24"/>
              </w:rPr>
              <w:t>Fadila Bentayeb, Entrepôts et analyse en ligne de données complexes, centrés utilisateur : un nouveau défi, Université Lumière - Lyon II,2012.</w:t>
            </w:r>
          </w:p>
        </w:tc>
      </w:tr>
      <w:tr w:rsidR="00AC62E7" w:rsidRPr="00A24EAD" w14:paraId="16E1212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62A2B405"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[Berdjah et Berkemal, 2017]</w:t>
            </w:r>
            <w:r w:rsidRPr="004A5354">
              <w:rPr>
                <w:rFonts w:eastAsia="Times New Roman" w:cstheme="majorBidi"/>
                <w:color w:val="000000"/>
                <w:szCs w:val="24"/>
              </w:rPr>
              <w:t xml:space="preserve"> Berdjah et Berkemal - Etude prévisionnelle de L’Evolution des Accidents de la circulation en Algérie : cas de l’Autoroute Est-Ouest - UNIVERSITE ABDERRAHMANE MIRA BEJAIA 2017 </w:t>
            </w:r>
          </w:p>
        </w:tc>
      </w:tr>
      <w:tr w:rsidR="00AC62E7" w:rsidRPr="00A24EAD" w14:paraId="1E78CDF5"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55C26A67"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lang w:val="en-GB"/>
              </w:rPr>
              <w:t>[Biggs,1992]</w:t>
            </w:r>
            <w:r w:rsidRPr="004A5354">
              <w:rPr>
                <w:rFonts w:eastAsia="Times New Roman" w:cstheme="majorBidi"/>
                <w:color w:val="000000"/>
                <w:szCs w:val="24"/>
                <w:lang w:val="en-GB"/>
              </w:rPr>
              <w:t xml:space="preserve"> Robert S. Biggs, G. David Garson. 1992. Analytic Mapping and Geographic Databases. Papiers : « Annual Conference of the Urban and Regional Information Systems Association ». URISA. </w:t>
            </w:r>
          </w:p>
        </w:tc>
      </w:tr>
      <w:tr w:rsidR="00AC62E7" w:rsidRPr="00134D1B" w14:paraId="62E0C1C2"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1B81EFFF" w14:textId="25575046"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GB"/>
              </w:rPr>
              <w:t xml:space="preserve">[Bimonte et al. 2012] </w:t>
            </w:r>
            <w:r w:rsidRPr="004A5354">
              <w:rPr>
                <w:rFonts w:eastAsia="Times New Roman" w:cstheme="majorBidi"/>
                <w:color w:val="000000"/>
                <w:szCs w:val="24"/>
                <w:lang w:val="en-GB"/>
              </w:rPr>
              <w:t>Bimonte S., Bertolotto M., Gensel J., Boussaid O., « Spatial OLAP and Map Generalization : Model and Algebra. », IJDWM, 2012a</w:t>
            </w:r>
          </w:p>
        </w:tc>
      </w:tr>
      <w:tr w:rsidR="00AC62E7" w:rsidRPr="006A09F8" w14:paraId="429816D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63760B30" w14:textId="23CDB2F6"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GB"/>
              </w:rPr>
              <w:t xml:space="preserve">[Bimonte et al. 2010] </w:t>
            </w:r>
            <w:r w:rsidRPr="004A5354">
              <w:rPr>
                <w:rFonts w:eastAsia="Times New Roman" w:cstheme="majorBidi"/>
                <w:color w:val="000000"/>
                <w:szCs w:val="24"/>
                <w:lang w:val="en-GB"/>
              </w:rPr>
              <w:t>Bimonte S., Fatto V. D., Paolino L., Sebillo M., Vitiello G., « A Visual Query Language for Spatial Data Warehouses », Geoinformation and Cartography, 2010.</w:t>
            </w:r>
          </w:p>
        </w:tc>
      </w:tr>
      <w:tr w:rsidR="00AC62E7" w:rsidRPr="00A24EAD" w14:paraId="4AF98740"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5FB201BD"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[Boucetha Lila,2010] </w:t>
            </w:r>
            <w:r w:rsidRPr="004A5354">
              <w:rPr>
                <w:rFonts w:eastAsia="Times New Roman" w:cstheme="majorBidi"/>
                <w:color w:val="000000"/>
                <w:szCs w:val="24"/>
              </w:rPr>
              <w:t>Mme Boucetha Lila née Bousnina Personnalisation des requêtes OLAP Université M’hamed Bougara de Boumerdes,2010.</w:t>
            </w:r>
          </w:p>
        </w:tc>
      </w:tr>
      <w:tr w:rsidR="00AC62E7" w:rsidRPr="00A24EAD" w14:paraId="188499A8"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61C6890D"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[Bouzeghoub et Kostadinov, 2005]</w:t>
            </w:r>
            <w:r w:rsidRPr="004A5354">
              <w:rPr>
                <w:rFonts w:eastAsia="Times New Roman" w:cstheme="majorBidi"/>
                <w:color w:val="000000"/>
                <w:szCs w:val="24"/>
              </w:rPr>
              <w:t xml:space="preserve"> Bouzeghoub, M., Kostadinov,D. 2005. Personnalisation de l’information : aperçu de l’état de l’art et définition d’un modèle flexible de profils, CORIA’05, pp. 201–218.  </w:t>
            </w:r>
          </w:p>
        </w:tc>
      </w:tr>
      <w:tr w:rsidR="00AC62E7" w:rsidRPr="006A09F8" w14:paraId="6586D320"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32078505"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GB"/>
              </w:rPr>
              <w:t>[Bradley ,2000]</w:t>
            </w:r>
            <w:r w:rsidRPr="004A5354">
              <w:rPr>
                <w:rFonts w:eastAsia="Times New Roman" w:cstheme="majorBidi"/>
                <w:color w:val="000000"/>
                <w:szCs w:val="24"/>
                <w:lang w:val="en-GB"/>
              </w:rPr>
              <w:t xml:space="preserve"> Case-Based User Profiling for Content Personalisation, K. Bradley, R Rafter, B. Smyth, Lecture Notes in Computer Science, 2000</w:t>
            </w:r>
          </w:p>
        </w:tc>
      </w:tr>
      <w:tr w:rsidR="00AC62E7" w:rsidRPr="00A24EAD" w14:paraId="40FAF11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4C697CCA" w14:textId="3FB67258" w:rsidR="00BC41C6" w:rsidRDefault="00AC62E7" w:rsidP="00D50717">
            <w:pPr>
              <w:spacing w:after="0"/>
              <w:ind w:left="19" w:right="102" w:firstLine="22"/>
              <w:rPr>
                <w:rFonts w:eastAsia="Times New Roman" w:cstheme="majorBidi"/>
                <w:color w:val="000000"/>
                <w:szCs w:val="24"/>
                <w:lang w:val="en-GB"/>
              </w:rPr>
            </w:pPr>
            <w:r w:rsidRPr="004A5354">
              <w:rPr>
                <w:rFonts w:eastAsia="Times New Roman" w:cstheme="majorBidi"/>
                <w:b/>
                <w:bCs/>
                <w:color w:val="000000"/>
                <w:szCs w:val="24"/>
                <w:lang w:val="en-GB"/>
              </w:rPr>
              <w:t>[Chaudhuri, 97]</w:t>
            </w:r>
            <w:r w:rsidRPr="004A5354">
              <w:rPr>
                <w:rFonts w:eastAsia="Times New Roman" w:cstheme="majorBidi"/>
                <w:color w:val="000000"/>
                <w:szCs w:val="24"/>
                <w:lang w:val="en-GB"/>
              </w:rPr>
              <w:t xml:space="preserve"> S. Chaudhuri and U. Dayal. An Overview of Data Warehousing and OLAP Technology. SIGMOD Rec., 26(1) :65–74, 1997.</w:t>
            </w:r>
          </w:p>
          <w:p w14:paraId="005E6951" w14:textId="36894D5B" w:rsidR="00BC41C6" w:rsidRPr="00BC41C6" w:rsidRDefault="00BC41C6" w:rsidP="00BC41C6">
            <w:pPr>
              <w:rPr>
                <w:rFonts w:eastAsia="Times New Roman" w:cstheme="majorBidi"/>
                <w:szCs w:val="24"/>
              </w:rPr>
            </w:pPr>
          </w:p>
        </w:tc>
      </w:tr>
      <w:tr w:rsidR="00AC62E7" w:rsidRPr="006A09F8" w14:paraId="139B5E61" w14:textId="77777777" w:rsidTr="00336A61">
        <w:trPr>
          <w:gridAfter w:val="1"/>
          <w:wAfter w:w="90" w:type="dxa"/>
          <w:trHeight w:val="552"/>
        </w:trPr>
        <w:tc>
          <w:tcPr>
            <w:tcW w:w="9356" w:type="dxa"/>
            <w:gridSpan w:val="3"/>
            <w:tcBorders>
              <w:top w:val="nil"/>
              <w:left w:val="nil"/>
              <w:bottom w:val="nil"/>
              <w:right w:val="nil"/>
            </w:tcBorders>
            <w:shd w:val="clear" w:color="auto" w:fill="auto"/>
            <w:vAlign w:val="center"/>
            <w:hideMark/>
          </w:tcPr>
          <w:p w14:paraId="7600B136"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rPr>
              <w:lastRenderedPageBreak/>
              <w:t>[Cherniack et al. 2003]</w:t>
            </w:r>
            <w:r w:rsidRPr="004A5354">
              <w:rPr>
                <w:rFonts w:eastAsia="Times New Roman" w:cstheme="majorBidi"/>
                <w:color w:val="000000"/>
                <w:szCs w:val="24"/>
              </w:rPr>
              <w:t xml:space="preserve"> Cherniack, M., Galvez, E.F., Franklin, M.J., Zdonik, S.B. (2003). </w:t>
            </w:r>
            <w:r w:rsidRPr="004A5354">
              <w:rPr>
                <w:rFonts w:eastAsia="Times New Roman" w:cstheme="majorBidi"/>
                <w:color w:val="000000"/>
                <w:szCs w:val="24"/>
                <w:lang w:val="en-US"/>
              </w:rPr>
              <w:t>Profile-Driven Cache Management. Intl. Conf. on Data Engineering (ICDE), IEEE Computer Society, pages 645–656.</w:t>
            </w:r>
          </w:p>
        </w:tc>
      </w:tr>
      <w:tr w:rsidR="00AC62E7" w:rsidRPr="006A09F8" w14:paraId="3B4F0D08" w14:textId="77777777" w:rsidTr="00336A61">
        <w:trPr>
          <w:gridAfter w:val="1"/>
          <w:wAfter w:w="90" w:type="dxa"/>
          <w:trHeight w:val="972"/>
        </w:trPr>
        <w:tc>
          <w:tcPr>
            <w:tcW w:w="9356" w:type="dxa"/>
            <w:gridSpan w:val="3"/>
            <w:tcBorders>
              <w:top w:val="nil"/>
              <w:left w:val="nil"/>
              <w:bottom w:val="nil"/>
              <w:right w:val="nil"/>
            </w:tcBorders>
            <w:shd w:val="clear" w:color="auto" w:fill="auto"/>
            <w:vAlign w:val="center"/>
            <w:hideMark/>
          </w:tcPr>
          <w:p w14:paraId="4A806928"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GB"/>
              </w:rPr>
              <w:t>[D. Wilson, 2007]</w:t>
            </w:r>
            <w:r w:rsidRPr="004A5354">
              <w:rPr>
                <w:rFonts w:eastAsia="Times New Roman" w:cstheme="majorBidi"/>
                <w:color w:val="000000"/>
                <w:szCs w:val="24"/>
                <w:lang w:val="en-GB"/>
              </w:rPr>
              <w:t xml:space="preserve"> D. Wilson, J. Doyle, J. Weakliam, M. Bertolotto and D. Lynch, Personalised maps in multimodal mobile GIS, Web Engineering and Technology, Vol. 3, No. 2, 2007 </w:t>
            </w:r>
          </w:p>
        </w:tc>
      </w:tr>
      <w:tr w:rsidR="00AC62E7" w:rsidRPr="00A24EAD" w14:paraId="2446129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62B3BC27"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[DEG, 2004] </w:t>
            </w:r>
            <w:r w:rsidRPr="004A5354">
              <w:rPr>
                <w:rFonts w:eastAsia="Times New Roman" w:cstheme="majorBidi"/>
                <w:color w:val="000000"/>
                <w:szCs w:val="24"/>
              </w:rPr>
              <w:t>Degréne J. et Salgé F., 2004, Les systèmes d’information géographique. 2</w:t>
            </w:r>
            <w:r w:rsidRPr="004A5354">
              <w:rPr>
                <w:rFonts w:eastAsia="Times New Roman" w:cstheme="majorBidi"/>
                <w:color w:val="000000"/>
                <w:szCs w:val="24"/>
                <w:vertAlign w:val="superscript"/>
              </w:rPr>
              <w:t>nde</w:t>
            </w:r>
            <w:r w:rsidRPr="004A5354">
              <w:rPr>
                <w:rFonts w:eastAsia="Times New Roman" w:cstheme="majorBidi"/>
                <w:color w:val="000000"/>
                <w:szCs w:val="24"/>
              </w:rPr>
              <w:t xml:space="preserve"> éd.,Paris, Presses Universitaires de France, 128 p.</w:t>
            </w:r>
          </w:p>
        </w:tc>
      </w:tr>
      <w:tr w:rsidR="00AC62E7" w:rsidRPr="00A24EAD" w14:paraId="00723661"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2F44E0D6"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[Dimitre Kostadinov] </w:t>
            </w:r>
            <w:r w:rsidRPr="004A5354">
              <w:rPr>
                <w:rFonts w:eastAsia="Times New Roman" w:cstheme="majorBidi"/>
                <w:color w:val="000000"/>
                <w:szCs w:val="24"/>
              </w:rPr>
              <w:t>Dimitre Kostadinov, Personnalisation de l’information et gestion des profils utilisateurs.</w:t>
            </w:r>
          </w:p>
        </w:tc>
      </w:tr>
      <w:tr w:rsidR="00AC62E7" w:rsidRPr="00A24EAD" w14:paraId="76B2D6C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389CE967"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lang w:val="en-GB"/>
              </w:rPr>
              <w:t>[F. Bentayeb et al. 2009]</w:t>
            </w:r>
            <w:r w:rsidRPr="004A5354">
              <w:rPr>
                <w:rFonts w:eastAsia="Times New Roman" w:cstheme="majorBidi"/>
                <w:color w:val="000000"/>
                <w:szCs w:val="24"/>
                <w:lang w:val="en-GB"/>
              </w:rPr>
              <w:t xml:space="preserve"> Bentayeb, F,Boussaid, O.,  Favre,C,.  </w:t>
            </w:r>
            <w:r w:rsidRPr="004A5354">
              <w:rPr>
                <w:rFonts w:eastAsia="Times New Roman" w:cstheme="majorBidi"/>
                <w:color w:val="000000"/>
                <w:szCs w:val="24"/>
              </w:rPr>
              <w:t>Ravat,F,  Teste, O.2009. Personnalisation dans les entrepôts de données : bilan et perspectives, 5eme journées sur les Entrepôts de Données et l’Analyse en ligne (EDA’09), Revue des Nouvelles Technologies de l'Information, RNTI-B-5, Cepadues Editions.</w:t>
            </w:r>
          </w:p>
        </w:tc>
      </w:tr>
      <w:tr w:rsidR="00AC62E7" w:rsidRPr="00A24EAD" w14:paraId="5D16AD47"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45E77F97"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[FAVRE et al., 2009]</w:t>
            </w:r>
            <w:r w:rsidRPr="004A5354">
              <w:rPr>
                <w:rFonts w:eastAsia="Times New Roman" w:cstheme="majorBidi"/>
                <w:color w:val="000000"/>
                <w:szCs w:val="24"/>
              </w:rPr>
              <w:t xml:space="preserve"> Fadila Bentayeb, Omar Boussaid, Cécile Favre, Franck Ravat, Olivier Teste. Personnalisation dans les entrepôts de données : bilan et perspectives. Université de Lyon, ERIC Lyon 2, Université de Toulouse, IRIT.  </w:t>
            </w:r>
          </w:p>
        </w:tc>
      </w:tr>
      <w:tr w:rsidR="00AC62E7" w:rsidRPr="00A24EAD" w14:paraId="5A06D0E3"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4A026C70"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[Ferreira et al. 2001]</w:t>
            </w:r>
            <w:r w:rsidRPr="004A5354">
              <w:rPr>
                <w:rFonts w:eastAsia="Times New Roman" w:cstheme="majorBidi"/>
                <w:color w:val="000000"/>
                <w:szCs w:val="24"/>
              </w:rPr>
              <w:t xml:space="preserve"> Ferreira J., Silva A. (2001). </w:t>
            </w:r>
            <w:r w:rsidRPr="004A5354">
              <w:rPr>
                <w:rFonts w:eastAsia="Times New Roman" w:cstheme="majorBidi"/>
                <w:color w:val="000000"/>
                <w:szCs w:val="24"/>
                <w:lang w:val="en-US"/>
              </w:rPr>
              <w:t xml:space="preserve">MySDI: A Generic Architecture to Develop SDI Personalised Services. </w:t>
            </w:r>
            <w:r w:rsidRPr="004A5354">
              <w:rPr>
                <w:rFonts w:eastAsia="Times New Roman" w:cstheme="majorBidi"/>
                <w:color w:val="000000"/>
                <w:szCs w:val="24"/>
              </w:rPr>
              <w:t>Intl. Conf. on Enterprise Information Systems (ICEIS), pages 262–270.</w:t>
            </w:r>
          </w:p>
        </w:tc>
      </w:tr>
      <w:tr w:rsidR="00AC62E7" w:rsidRPr="00A24EAD" w14:paraId="5B2CA7C5"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52888A40"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[HABERT,2000] </w:t>
            </w:r>
            <w:r w:rsidRPr="004A5354">
              <w:rPr>
                <w:rFonts w:eastAsia="Times New Roman" w:cstheme="majorBidi"/>
                <w:color w:val="000000"/>
                <w:szCs w:val="24"/>
              </w:rPr>
              <w:t>Élisabeth HABERT 2000, qu’est-ce qu’un système d’information géographique ? Institut de recherche pour le développement.</w:t>
            </w:r>
          </w:p>
        </w:tc>
      </w:tr>
      <w:tr w:rsidR="00AC62E7" w:rsidRPr="00A24EAD" w14:paraId="697F2EC1"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5B2D0755"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[Hugo Castor,2013] :</w:t>
            </w:r>
            <w:r w:rsidRPr="004A5354">
              <w:rPr>
                <w:rFonts w:eastAsia="Times New Roman" w:cstheme="majorBidi"/>
                <w:b/>
                <w:bCs/>
                <w:i/>
                <w:iCs/>
                <w:color w:val="000000"/>
                <w:szCs w:val="24"/>
              </w:rPr>
              <w:t xml:space="preserve"> </w:t>
            </w:r>
            <w:r w:rsidRPr="004A5354">
              <w:rPr>
                <w:rFonts w:eastAsia="Times New Roman" w:cstheme="majorBidi"/>
                <w:color w:val="000000"/>
                <w:szCs w:val="24"/>
              </w:rPr>
              <w:t>Hugo Castor BOBDA CHOULA, Etude et Conception d’un entrepôt de données spatiales en entreprise de production pétrolière cas de perenco Rio del Reys, universite Paris-est 2013.</w:t>
            </w:r>
          </w:p>
        </w:tc>
      </w:tr>
      <w:tr w:rsidR="00AC62E7" w:rsidRPr="000F2BA8" w14:paraId="3AAED752"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4F318B03"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GB"/>
              </w:rPr>
              <w:t xml:space="preserve">[INM92] </w:t>
            </w:r>
            <w:r w:rsidRPr="004A5354">
              <w:rPr>
                <w:rFonts w:eastAsia="Times New Roman" w:cstheme="majorBidi"/>
                <w:color w:val="000000"/>
                <w:szCs w:val="24"/>
                <w:lang w:val="en-GB"/>
              </w:rPr>
              <w:t>Inmon WH. « Building the data warehouse ». Wiley, 1992.</w:t>
            </w:r>
          </w:p>
        </w:tc>
      </w:tr>
      <w:tr w:rsidR="00AC62E7" w:rsidRPr="00A24EAD" w14:paraId="3C02401F"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60872779"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[JERBI, 2012]</w:t>
            </w:r>
            <w:r w:rsidRPr="004A5354">
              <w:rPr>
                <w:rFonts w:eastAsia="Times New Roman" w:cstheme="majorBidi"/>
                <w:color w:val="000000"/>
                <w:szCs w:val="24"/>
              </w:rPr>
              <w:t xml:space="preserve"> Houssem Jerbi. Personnalisation d’analyses décisionnelles sur des données multidimensionnelles. Université Toulouse 1 Capitole. 2012.  </w:t>
            </w:r>
          </w:p>
        </w:tc>
      </w:tr>
      <w:tr w:rsidR="00AC62E7" w:rsidRPr="00A24EAD" w14:paraId="11556E18"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3D62C612"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[KHALLADI, 2015]</w:t>
            </w:r>
            <w:r w:rsidRPr="004A5354">
              <w:rPr>
                <w:rFonts w:eastAsia="Times New Roman" w:cstheme="majorBidi"/>
                <w:color w:val="000000"/>
                <w:szCs w:val="24"/>
              </w:rPr>
              <w:t xml:space="preserve"> KHALLADI Rachid, La personnalisation dans les entrepôts de données. Université des sciences et de la technologie d’Oran 2015</w:t>
            </w:r>
          </w:p>
        </w:tc>
      </w:tr>
      <w:tr w:rsidR="00AC62E7" w:rsidRPr="00A24EAD" w14:paraId="1B8E69F8"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156D421F"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[KHOURI.2009] </w:t>
            </w:r>
            <w:r w:rsidRPr="004A5354">
              <w:rPr>
                <w:rFonts w:eastAsia="Times New Roman" w:cstheme="majorBidi"/>
                <w:color w:val="000000"/>
                <w:szCs w:val="24"/>
              </w:rPr>
              <w:t>Selma KHOURI 2009</w:t>
            </w:r>
            <w:r w:rsidRPr="004A5354">
              <w:rPr>
                <w:rFonts w:eastAsia="Times New Roman" w:cstheme="majorBidi"/>
                <w:b/>
                <w:bCs/>
                <w:color w:val="000000"/>
                <w:szCs w:val="24"/>
              </w:rPr>
              <w:t xml:space="preserve">, </w:t>
            </w:r>
            <w:r w:rsidRPr="004A5354">
              <w:rPr>
                <w:rFonts w:eastAsia="Times New Roman" w:cstheme="majorBidi"/>
                <w:color w:val="000000"/>
                <w:szCs w:val="24"/>
              </w:rPr>
              <w:t>Modélisation conceptuelle à base ontologique d’un entrepôt de données, Ecole nationale Supérieure d’Informatique (E.S.I).</w:t>
            </w:r>
          </w:p>
        </w:tc>
      </w:tr>
      <w:tr w:rsidR="00AC62E7" w:rsidRPr="00A24EAD" w14:paraId="00F04661"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4184063E" w14:textId="77777777" w:rsidR="00AC62E7" w:rsidRPr="004A5354" w:rsidRDefault="00AC62E7" w:rsidP="001D2E49">
            <w:pPr>
              <w:spacing w:after="0"/>
              <w:ind w:left="19" w:right="102" w:firstLine="22"/>
              <w:rPr>
                <w:rFonts w:eastAsia="Times New Roman" w:cstheme="majorBidi"/>
                <w:color w:val="000000"/>
                <w:szCs w:val="24"/>
              </w:rPr>
            </w:pPr>
            <w:r w:rsidRPr="004A5354">
              <w:rPr>
                <w:rFonts w:eastAsia="Times New Roman" w:cstheme="majorBidi"/>
                <w:color w:val="000000"/>
                <w:szCs w:val="24"/>
                <w:lang w:val="en-US"/>
              </w:rPr>
              <w:t>[</w:t>
            </w:r>
            <w:r w:rsidRPr="004A5354">
              <w:rPr>
                <w:rFonts w:eastAsia="Times New Roman" w:cstheme="majorBidi"/>
                <w:b/>
                <w:bCs/>
                <w:color w:val="000000"/>
                <w:szCs w:val="24"/>
                <w:lang w:val="en-US"/>
              </w:rPr>
              <w:t>KIMBALL, MARGY 2013</w:t>
            </w:r>
            <w:r w:rsidRPr="004A5354">
              <w:rPr>
                <w:rFonts w:eastAsia="Times New Roman" w:cstheme="majorBidi"/>
                <w:color w:val="000000"/>
                <w:szCs w:val="24"/>
                <w:lang w:val="en-US"/>
              </w:rPr>
              <w:t xml:space="preserve">] KIMBALL R, MARGY R. The Data warehouse toolkit: The Definitive Guide to Dimensional Modeling. 3rdEdition, United States of America: John Wiley &amp; Sons, 2013. </w:t>
            </w:r>
          </w:p>
        </w:tc>
      </w:tr>
      <w:tr w:rsidR="00AC62E7" w:rsidRPr="006A09F8" w14:paraId="57B4B263"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1CC8A027" w14:textId="77777777" w:rsidR="00AC62E7" w:rsidRPr="004A5354" w:rsidRDefault="00AC62E7" w:rsidP="001D2E49">
            <w:pPr>
              <w:spacing w:after="0"/>
              <w:ind w:left="19" w:right="102" w:firstLine="22"/>
              <w:rPr>
                <w:rFonts w:eastAsia="Times New Roman" w:cstheme="majorBidi"/>
                <w:color w:val="000000"/>
                <w:szCs w:val="24"/>
                <w:lang w:val="en-US"/>
              </w:rPr>
            </w:pPr>
            <w:r w:rsidRPr="004A5354">
              <w:rPr>
                <w:rFonts w:eastAsia="Times New Roman" w:cstheme="majorBidi"/>
                <w:color w:val="000000"/>
                <w:szCs w:val="24"/>
                <w:lang w:val="en-US"/>
              </w:rPr>
              <w:t>[</w:t>
            </w:r>
            <w:r w:rsidRPr="004A5354">
              <w:rPr>
                <w:rFonts w:eastAsia="Times New Roman" w:cstheme="majorBidi"/>
                <w:b/>
                <w:bCs/>
                <w:color w:val="000000"/>
                <w:szCs w:val="24"/>
                <w:lang w:val="en-US"/>
              </w:rPr>
              <w:t>KIMBALL, ROSS 1998</w:t>
            </w:r>
            <w:r w:rsidRPr="004A5354">
              <w:rPr>
                <w:rFonts w:eastAsia="Times New Roman" w:cstheme="majorBidi"/>
                <w:color w:val="000000"/>
                <w:szCs w:val="24"/>
                <w:lang w:val="en-US"/>
              </w:rPr>
              <w:t>] Kimball, R. et Ross, M., The data warehouse toolkit, New York, 1998.</w:t>
            </w:r>
          </w:p>
        </w:tc>
      </w:tr>
      <w:tr w:rsidR="00AC62E7" w:rsidRPr="006A09F8" w14:paraId="24FD98B3"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4A2C6A7A"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US"/>
              </w:rPr>
              <w:lastRenderedPageBreak/>
              <w:t>[Korfhage,1996]</w:t>
            </w:r>
            <w:r w:rsidRPr="004A5354">
              <w:rPr>
                <w:rFonts w:eastAsia="Times New Roman" w:cstheme="majorBidi"/>
                <w:color w:val="000000"/>
                <w:szCs w:val="24"/>
                <w:lang w:val="en-US"/>
              </w:rPr>
              <w:t xml:space="preserve"> R. R. Korfhage. </w:t>
            </w:r>
            <w:r w:rsidRPr="004A5354">
              <w:rPr>
                <w:rFonts w:eastAsia="Times New Roman" w:cstheme="majorBidi"/>
                <w:i/>
                <w:iCs/>
                <w:color w:val="000000"/>
                <w:szCs w:val="24"/>
                <w:lang w:val="en-US"/>
              </w:rPr>
              <w:t>Information Storage and Retrieval</w:t>
            </w:r>
            <w:r w:rsidRPr="004A5354">
              <w:rPr>
                <w:rFonts w:eastAsia="Times New Roman" w:cstheme="majorBidi"/>
                <w:color w:val="000000"/>
                <w:szCs w:val="24"/>
                <w:lang w:val="en-US"/>
              </w:rPr>
              <w:t>. John Wiley &amp; Sons, 1996.</w:t>
            </w:r>
          </w:p>
        </w:tc>
      </w:tr>
      <w:tr w:rsidR="00AC62E7" w:rsidRPr="00A24EAD" w14:paraId="02AE6CCC" w14:textId="77777777" w:rsidTr="00336A61">
        <w:trPr>
          <w:gridAfter w:val="1"/>
          <w:wAfter w:w="90" w:type="dxa"/>
          <w:trHeight w:val="804"/>
        </w:trPr>
        <w:tc>
          <w:tcPr>
            <w:tcW w:w="9356" w:type="dxa"/>
            <w:gridSpan w:val="3"/>
            <w:tcBorders>
              <w:top w:val="nil"/>
              <w:left w:val="nil"/>
              <w:bottom w:val="nil"/>
              <w:right w:val="nil"/>
            </w:tcBorders>
            <w:shd w:val="clear" w:color="auto" w:fill="auto"/>
            <w:noWrap/>
            <w:vAlign w:val="center"/>
            <w:hideMark/>
          </w:tcPr>
          <w:p w14:paraId="2FD7BE5B"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[Kostadinov, 2003] </w:t>
            </w:r>
            <w:r w:rsidRPr="004A5354">
              <w:rPr>
                <w:rFonts w:eastAsia="Times New Roman" w:cstheme="majorBidi"/>
                <w:color w:val="000000"/>
                <w:szCs w:val="24"/>
              </w:rPr>
              <w:t>D. Kostadinov. Personnalisation de l’information et gestion des profils utilisateurs, Rapport de DEA, Université de Versailles, France, 2003.</w:t>
            </w:r>
          </w:p>
        </w:tc>
      </w:tr>
      <w:tr w:rsidR="00AC62E7" w:rsidRPr="00A24EAD" w14:paraId="5BF31BB7" w14:textId="77777777" w:rsidTr="00336A61">
        <w:trPr>
          <w:gridAfter w:val="1"/>
          <w:wAfter w:w="90" w:type="dxa"/>
          <w:trHeight w:val="306"/>
        </w:trPr>
        <w:tc>
          <w:tcPr>
            <w:tcW w:w="9356" w:type="dxa"/>
            <w:gridSpan w:val="3"/>
            <w:tcBorders>
              <w:top w:val="nil"/>
              <w:left w:val="nil"/>
              <w:bottom w:val="nil"/>
              <w:right w:val="nil"/>
            </w:tcBorders>
            <w:shd w:val="clear" w:color="auto" w:fill="auto"/>
            <w:noWrap/>
            <w:vAlign w:val="center"/>
            <w:hideMark/>
          </w:tcPr>
          <w:p w14:paraId="78908960"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[L. Tamine et al.]</w:t>
            </w:r>
            <w:r w:rsidRPr="004A5354">
              <w:rPr>
                <w:rFonts w:eastAsia="Times New Roman" w:cstheme="majorBidi"/>
                <w:color w:val="000000"/>
                <w:szCs w:val="24"/>
              </w:rPr>
              <w:t xml:space="preserve"> Lynda Tamine, Nesrine Zemirli, Wahiba Bahsoun. Approche statistique pour la définition du profil d’un utilisateur de système de recherche d’information. RevueI3 Information Interaction Intelligence, Cépaduès, 2007</w:t>
            </w:r>
          </w:p>
        </w:tc>
      </w:tr>
      <w:tr w:rsidR="00AC62E7" w:rsidRPr="00134D1B" w14:paraId="4754E0C9"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187B255B"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GB"/>
              </w:rPr>
              <w:t>[Mac Aoidh et al. 2009]</w:t>
            </w:r>
            <w:r w:rsidRPr="004A5354">
              <w:rPr>
                <w:rFonts w:eastAsia="Times New Roman" w:cstheme="majorBidi"/>
                <w:color w:val="000000"/>
                <w:szCs w:val="24"/>
                <w:lang w:val="en-GB"/>
              </w:rPr>
              <w:t xml:space="preserve"> E. Mac Aoidh , G. McArdle , M. Petit , C. Ray , M. Bertolotto , C. Claramunt &amp; D. Wilson, Personalization in adaptive and interactive GIS, Annals of GIS, 2009</w:t>
            </w:r>
          </w:p>
        </w:tc>
      </w:tr>
      <w:tr w:rsidR="00AC62E7" w:rsidRPr="00A24EAD" w14:paraId="259DC198" w14:textId="77777777" w:rsidTr="00336A61">
        <w:trPr>
          <w:gridAfter w:val="1"/>
          <w:wAfter w:w="90" w:type="dxa"/>
          <w:trHeight w:val="300"/>
        </w:trPr>
        <w:tc>
          <w:tcPr>
            <w:tcW w:w="9356" w:type="dxa"/>
            <w:gridSpan w:val="3"/>
            <w:tcBorders>
              <w:top w:val="nil"/>
              <w:left w:val="nil"/>
              <w:bottom w:val="nil"/>
              <w:right w:val="nil"/>
            </w:tcBorders>
            <w:shd w:val="clear" w:color="auto" w:fill="auto"/>
            <w:noWrap/>
            <w:vAlign w:val="center"/>
            <w:hideMark/>
          </w:tcPr>
          <w:p w14:paraId="1E4058DC"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[MADANI et TELLO 2015]</w:t>
            </w:r>
            <w:r w:rsidRPr="004A5354">
              <w:rPr>
                <w:rFonts w:eastAsia="Times New Roman" w:cstheme="majorBidi"/>
                <w:color w:val="000000"/>
                <w:szCs w:val="24"/>
              </w:rPr>
              <w:t xml:space="preserve"> Madani Azzeddine, Tello Ghiat. Les principales causes des      accidents de lacirculation routiere et les mesures d’attenuation en algerie. Université Djilali Bounaama Khemis Miliana, Université D’Oran 2 Mohamed BENAHMED, 2015.</w:t>
            </w:r>
          </w:p>
        </w:tc>
      </w:tr>
      <w:tr w:rsidR="00AC62E7" w:rsidRPr="00A24EAD" w14:paraId="402ED7E6" w14:textId="77777777" w:rsidTr="00336A61">
        <w:trPr>
          <w:gridAfter w:val="1"/>
          <w:wAfter w:w="90" w:type="dxa"/>
          <w:trHeight w:val="696"/>
        </w:trPr>
        <w:tc>
          <w:tcPr>
            <w:tcW w:w="9356" w:type="dxa"/>
            <w:gridSpan w:val="3"/>
            <w:tcBorders>
              <w:top w:val="nil"/>
              <w:left w:val="nil"/>
              <w:bottom w:val="nil"/>
              <w:right w:val="nil"/>
            </w:tcBorders>
            <w:shd w:val="clear" w:color="auto" w:fill="auto"/>
            <w:noWrap/>
            <w:vAlign w:val="center"/>
            <w:hideMark/>
          </w:tcPr>
          <w:p w14:paraId="3018BD9C"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[Meziani et Gouria,2018] </w:t>
            </w:r>
            <w:r w:rsidRPr="00075695">
              <w:rPr>
                <w:rFonts w:eastAsia="Times New Roman" w:cstheme="majorBidi"/>
                <w:color w:val="000000"/>
                <w:szCs w:val="24"/>
              </w:rPr>
              <w:t>Meziani Lydia et Gouria Djouher El emene, 2018</w:t>
            </w:r>
            <w:r w:rsidRPr="004A5354">
              <w:rPr>
                <w:rFonts w:eastAsia="Times New Roman" w:cstheme="majorBidi"/>
                <w:color w:val="000000"/>
                <w:szCs w:val="24"/>
              </w:rPr>
              <w:t> : Vers un service géo-décisionnel multi-profils dans le cloud appliqué à l’accidentologie, Mémoire de fin d’études, Master MIND soutenu en Juin 2018.</w:t>
            </w:r>
          </w:p>
        </w:tc>
      </w:tr>
      <w:tr w:rsidR="00AC62E7" w:rsidRPr="00A24EAD" w14:paraId="5AA35B74"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629A75BA" w14:textId="77777777" w:rsidR="00AC62E7" w:rsidRPr="004A5354" w:rsidRDefault="00AC62E7" w:rsidP="00386671">
            <w:pPr>
              <w:spacing w:after="0"/>
              <w:ind w:right="102" w:firstLine="0"/>
              <w:rPr>
                <w:rFonts w:eastAsia="Times New Roman" w:cstheme="majorBidi"/>
                <w:b/>
                <w:bCs/>
                <w:color w:val="000000"/>
                <w:szCs w:val="24"/>
              </w:rPr>
            </w:pPr>
            <w:r w:rsidRPr="004A5354">
              <w:rPr>
                <w:rFonts w:eastAsia="Times New Roman" w:cstheme="majorBidi"/>
                <w:b/>
                <w:bCs/>
                <w:color w:val="000000"/>
                <w:szCs w:val="24"/>
              </w:rPr>
              <w:t xml:space="preserve">[MOULOUDI, 2007] </w:t>
            </w:r>
            <w:r w:rsidRPr="004A5354">
              <w:rPr>
                <w:rFonts w:eastAsia="Times New Roman" w:cstheme="majorBidi"/>
                <w:color w:val="000000"/>
                <w:szCs w:val="24"/>
              </w:rPr>
              <w:t>H Mouloudi. Personnalisation de requêtes et visualisations OLAP sous contraintes. Thèse de doctorat, Université Franois Rabelais, Tour, France, 2007.</w:t>
            </w:r>
          </w:p>
        </w:tc>
      </w:tr>
      <w:tr w:rsidR="00AC62E7" w:rsidRPr="00A24EAD" w14:paraId="1AC0581A" w14:textId="77777777" w:rsidTr="00336A61">
        <w:trPr>
          <w:gridAfter w:val="1"/>
          <w:wAfter w:w="90" w:type="dxa"/>
          <w:trHeight w:val="306"/>
        </w:trPr>
        <w:tc>
          <w:tcPr>
            <w:tcW w:w="9356" w:type="dxa"/>
            <w:gridSpan w:val="3"/>
            <w:tcBorders>
              <w:top w:val="nil"/>
              <w:left w:val="nil"/>
              <w:bottom w:val="nil"/>
              <w:right w:val="nil"/>
            </w:tcBorders>
            <w:shd w:val="clear" w:color="auto" w:fill="auto"/>
            <w:noWrap/>
            <w:vAlign w:val="center"/>
            <w:hideMark/>
          </w:tcPr>
          <w:p w14:paraId="47F846C9"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[OMS, 2013]</w:t>
            </w:r>
            <w:r w:rsidRPr="004A5354">
              <w:rPr>
                <w:rFonts w:eastAsia="Times New Roman" w:cstheme="majorBidi"/>
                <w:color w:val="000000"/>
                <w:szCs w:val="24"/>
              </w:rPr>
              <w:t xml:space="preserve"> OMS (Organisation Mondiale de la Santé), Soutenir une décennie d’action. Rapport de situation sur la sécurité routière dans le monde, ISBN 978 92 4 1564564, Genève, 2013</w:t>
            </w:r>
          </w:p>
        </w:tc>
      </w:tr>
      <w:tr w:rsidR="00AC62E7" w:rsidRPr="00A24EAD" w14:paraId="10CA3F27" w14:textId="77777777" w:rsidTr="00336A61">
        <w:trPr>
          <w:gridAfter w:val="1"/>
          <w:wAfter w:w="90" w:type="dxa"/>
          <w:trHeight w:val="306"/>
        </w:trPr>
        <w:tc>
          <w:tcPr>
            <w:tcW w:w="9356" w:type="dxa"/>
            <w:gridSpan w:val="3"/>
            <w:tcBorders>
              <w:top w:val="nil"/>
              <w:left w:val="nil"/>
              <w:bottom w:val="nil"/>
              <w:right w:val="nil"/>
            </w:tcBorders>
            <w:shd w:val="clear" w:color="auto" w:fill="auto"/>
            <w:noWrap/>
            <w:vAlign w:val="center"/>
            <w:hideMark/>
          </w:tcPr>
          <w:p w14:paraId="60009112"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[ONU, 2010] </w:t>
            </w:r>
            <w:r w:rsidRPr="004A5354">
              <w:rPr>
                <w:rFonts w:eastAsia="Times New Roman" w:cstheme="majorBidi"/>
                <w:color w:val="000000"/>
                <w:szCs w:val="24"/>
              </w:rPr>
              <w:t>ONU. (2010). Plan mondial pour la décennie d'action pour la sécurité routière 2011-2020</w:t>
            </w:r>
          </w:p>
        </w:tc>
      </w:tr>
      <w:tr w:rsidR="00AC62E7" w:rsidRPr="00A24EAD" w14:paraId="3085109E" w14:textId="77777777" w:rsidTr="00336A61">
        <w:trPr>
          <w:gridAfter w:val="1"/>
          <w:wAfter w:w="90" w:type="dxa"/>
          <w:trHeight w:val="306"/>
        </w:trPr>
        <w:tc>
          <w:tcPr>
            <w:tcW w:w="9356" w:type="dxa"/>
            <w:gridSpan w:val="3"/>
            <w:tcBorders>
              <w:top w:val="nil"/>
              <w:left w:val="nil"/>
              <w:bottom w:val="nil"/>
              <w:right w:val="nil"/>
            </w:tcBorders>
            <w:shd w:val="clear" w:color="auto" w:fill="auto"/>
            <w:noWrap/>
            <w:vAlign w:val="center"/>
            <w:hideMark/>
          </w:tcPr>
          <w:p w14:paraId="39E565F4"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[Poissonnier,2008]</w:t>
            </w:r>
            <w:r w:rsidRPr="004A5354">
              <w:rPr>
                <w:rFonts w:eastAsia="Times New Roman" w:cstheme="majorBidi"/>
                <w:color w:val="000000"/>
                <w:szCs w:val="24"/>
              </w:rPr>
              <w:t xml:space="preserve"> Audrey Poissonnier, 2008 Rapport Master 2 Institut de Géographie Alpine Grenoble.</w:t>
            </w:r>
          </w:p>
        </w:tc>
      </w:tr>
      <w:tr w:rsidR="00AC62E7" w:rsidRPr="006A09F8" w14:paraId="2583F54E"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7BDB421B"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rPr>
              <w:t xml:space="preserve">[Rivest et al. , 2001] </w:t>
            </w:r>
            <w:r w:rsidRPr="004A5354">
              <w:rPr>
                <w:rFonts w:eastAsia="Times New Roman" w:cstheme="majorBidi"/>
                <w:color w:val="000000"/>
                <w:szCs w:val="24"/>
              </w:rPr>
              <w:t xml:space="preserve">RIVEST Sonia, BÉDARD Yvan et MARCHAND Pierre. </w:t>
            </w:r>
            <w:r w:rsidRPr="004A5354">
              <w:rPr>
                <w:rFonts w:eastAsia="Times New Roman" w:cstheme="majorBidi"/>
                <w:color w:val="000000"/>
                <w:szCs w:val="24"/>
                <w:lang w:val="en-US"/>
              </w:rPr>
              <w:t>Towards better support for spatial decision-making: defining the characteristics of Spatial On-Line Analytical Processing, Geomatica, Journal of the Canadian Institute of Geomatics, 2001.</w:t>
            </w:r>
          </w:p>
        </w:tc>
      </w:tr>
      <w:tr w:rsidR="00AC62E7" w:rsidRPr="006A09F8" w14:paraId="3ED43E9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52666F9A"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GB"/>
              </w:rPr>
              <w:t xml:space="preserve">[Rivest et al.,2005] </w:t>
            </w:r>
            <w:r w:rsidRPr="004A5354">
              <w:rPr>
                <w:rFonts w:eastAsia="Times New Roman" w:cstheme="majorBidi"/>
                <w:color w:val="000000"/>
                <w:szCs w:val="24"/>
                <w:lang w:val="en-GB"/>
              </w:rPr>
              <w:t>Sonia Rivest , Yvan Bédard, Marie-Josée Proulx, Martin Nadeau, Frederic Hubert, Julien Pastor, SOLAP technology: Merging business intelligence with geospatial technology for interactive spatio-temporal exploration and analysis of data, ISPRS Journal of Photogrammetry &amp; Remote Sensing,2005</w:t>
            </w:r>
          </w:p>
        </w:tc>
      </w:tr>
      <w:tr w:rsidR="00AC62E7" w:rsidRPr="006A09F8" w14:paraId="234CD0D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6F72D470"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GB"/>
              </w:rPr>
              <w:t xml:space="preserve">[Ruiz et al. 2009] </w:t>
            </w:r>
            <w:r w:rsidRPr="004A5354">
              <w:rPr>
                <w:rFonts w:eastAsia="Times New Roman" w:cstheme="majorBidi"/>
                <w:color w:val="000000"/>
                <w:szCs w:val="24"/>
                <w:lang w:val="en-GB"/>
              </w:rPr>
              <w:t>Ruiz C. V., Times V. C., « A Taxonomy of SOLAP Operators », SBBD, p. 151-165, 2009.</w:t>
            </w:r>
          </w:p>
        </w:tc>
      </w:tr>
      <w:tr w:rsidR="00AC62E7" w:rsidRPr="00A24EAD" w14:paraId="6715AC18"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54F571A5"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 xml:space="preserve">[Sadmi et Oukrid, 2017] </w:t>
            </w:r>
            <w:r w:rsidRPr="004A5354">
              <w:rPr>
                <w:rFonts w:eastAsia="Times New Roman" w:cstheme="majorBidi"/>
                <w:color w:val="000000"/>
                <w:szCs w:val="24"/>
              </w:rPr>
              <w:t>SADMI Katia et OUKRID Akila, Le phénomène des accidents de circulation en Algérie et les mécanismes de prévention et de contrôle : Cas de la wilaya de Bejaia, Université Abderrahmane Mira de Bejaia, 2017.</w:t>
            </w:r>
          </w:p>
        </w:tc>
      </w:tr>
      <w:tr w:rsidR="00AC62E7" w:rsidRPr="00A24EAD" w14:paraId="2643E766"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4577F6CD"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lang w:val="en-GB"/>
              </w:rPr>
              <w:lastRenderedPageBreak/>
              <w:t>[Soltysiak, 1998]</w:t>
            </w:r>
            <w:r w:rsidRPr="004A5354">
              <w:rPr>
                <w:rFonts w:eastAsia="Times New Roman" w:cstheme="majorBidi"/>
                <w:color w:val="000000"/>
                <w:szCs w:val="24"/>
                <w:lang w:val="en-GB"/>
              </w:rPr>
              <w:t xml:space="preserve"> Soltysiak S., Crabtree B. (1998). Automatic learning of user profiles - Towards the personalisation of agent services. BT Technology Journal, Vol 16, No 3, pages 110–117.</w:t>
            </w:r>
          </w:p>
        </w:tc>
      </w:tr>
      <w:tr w:rsidR="00AC62E7" w:rsidRPr="006A09F8" w14:paraId="228C12B3"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1610EE21" w14:textId="77777777" w:rsidR="00AC62E7" w:rsidRPr="004A5354" w:rsidRDefault="00AC62E7" w:rsidP="001D2E49">
            <w:pPr>
              <w:spacing w:after="0"/>
              <w:ind w:left="19" w:right="102" w:firstLine="22"/>
              <w:rPr>
                <w:rFonts w:eastAsia="Times New Roman" w:cstheme="majorBidi"/>
                <w:b/>
                <w:bCs/>
                <w:color w:val="000000"/>
                <w:szCs w:val="24"/>
                <w:lang w:val="en-US"/>
              </w:rPr>
            </w:pPr>
            <w:r w:rsidRPr="004A5354">
              <w:rPr>
                <w:rFonts w:eastAsia="Times New Roman" w:cstheme="majorBidi"/>
                <w:b/>
                <w:bCs/>
                <w:color w:val="000000"/>
                <w:szCs w:val="24"/>
                <w:lang w:val="en-GB"/>
              </w:rPr>
              <w:t>[Sumitkumar Kanoje et al. 2014]</w:t>
            </w:r>
            <w:r w:rsidRPr="004A5354">
              <w:rPr>
                <w:rFonts w:eastAsia="Times New Roman" w:cstheme="majorBidi"/>
                <w:color w:val="000000"/>
                <w:szCs w:val="24"/>
                <w:lang w:val="en-GB"/>
              </w:rPr>
              <w:t xml:space="preserve"> Sumitkumar Kanoje, Sheetal Girase, Debajyoti Mukhopadhyay : User profiling trends, techniques and applications. International Journal of Advance Foundation and Research in Computer (IJAFRC), 1 :3, January 2014</w:t>
            </w:r>
            <w:r w:rsidRPr="004A5354">
              <w:rPr>
                <w:rFonts w:eastAsia="LMRoman12-Regular" w:cstheme="majorBidi"/>
                <w:color w:val="000000"/>
                <w:szCs w:val="24"/>
                <w:lang w:val="en-GB"/>
              </w:rPr>
              <w:t>.</w:t>
            </w:r>
          </w:p>
        </w:tc>
      </w:tr>
      <w:tr w:rsidR="00AC62E7" w:rsidRPr="00A24EAD" w14:paraId="50B79319"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72B62508"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[Tamine et al.,2005]</w:t>
            </w:r>
            <w:r w:rsidRPr="004A5354">
              <w:rPr>
                <w:rFonts w:eastAsia="Times New Roman" w:cstheme="majorBidi"/>
                <w:color w:val="000000"/>
                <w:szCs w:val="24"/>
              </w:rPr>
              <w:t xml:space="preserve"> Lynda Tamine, Nesrine Zemirli, Mohand Boughanem. Acces personalisé a l’information : Approches et techniques. Institut de recherche en informatique de toulouse, 2005.</w:t>
            </w:r>
          </w:p>
        </w:tc>
      </w:tr>
      <w:tr w:rsidR="00AC62E7" w:rsidRPr="00A24EAD" w14:paraId="7EA12DAD" w14:textId="77777777" w:rsidTr="00336A61">
        <w:trPr>
          <w:gridAfter w:val="1"/>
          <w:wAfter w:w="90" w:type="dxa"/>
          <w:trHeight w:val="306"/>
        </w:trPr>
        <w:tc>
          <w:tcPr>
            <w:tcW w:w="9356" w:type="dxa"/>
            <w:gridSpan w:val="3"/>
            <w:tcBorders>
              <w:top w:val="nil"/>
              <w:left w:val="nil"/>
              <w:bottom w:val="nil"/>
              <w:right w:val="nil"/>
            </w:tcBorders>
            <w:shd w:val="clear" w:color="auto" w:fill="auto"/>
            <w:vAlign w:val="center"/>
            <w:hideMark/>
          </w:tcPr>
          <w:p w14:paraId="2D931534"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rPr>
              <w:t>[Tamine et al.,2007]</w:t>
            </w:r>
            <w:r w:rsidRPr="004A5354">
              <w:rPr>
                <w:rFonts w:eastAsia="Times New Roman" w:cstheme="majorBidi"/>
                <w:color w:val="000000"/>
                <w:szCs w:val="24"/>
              </w:rPr>
              <w:t xml:space="preserve"> Lynda Tamine, Nesrine Zemirli, Wahiba Bahsoun. Approche statistique pour la définition du profil d’un utilisateur de système de recherche d’information. Revue I3 - Information Interaction Intelligence, 2007.</w:t>
            </w:r>
          </w:p>
        </w:tc>
      </w:tr>
      <w:tr w:rsidR="00AC62E7" w:rsidRPr="00A24EAD" w14:paraId="3A2994DF" w14:textId="77777777" w:rsidTr="00336A61">
        <w:trPr>
          <w:gridAfter w:val="1"/>
          <w:wAfter w:w="90" w:type="dxa"/>
          <w:trHeight w:val="306"/>
        </w:trPr>
        <w:tc>
          <w:tcPr>
            <w:tcW w:w="9356" w:type="dxa"/>
            <w:gridSpan w:val="3"/>
            <w:tcBorders>
              <w:top w:val="nil"/>
              <w:left w:val="nil"/>
              <w:bottom w:val="nil"/>
              <w:right w:val="nil"/>
            </w:tcBorders>
            <w:shd w:val="clear" w:color="auto" w:fill="auto"/>
            <w:noWrap/>
            <w:vAlign w:val="center"/>
            <w:hideMark/>
          </w:tcPr>
          <w:p w14:paraId="0862321F" w14:textId="77777777" w:rsidR="00AC62E7" w:rsidRPr="004A5354" w:rsidRDefault="00AC62E7" w:rsidP="001D2E49">
            <w:pPr>
              <w:spacing w:after="0"/>
              <w:ind w:left="19" w:right="102" w:firstLine="22"/>
              <w:rPr>
                <w:rFonts w:eastAsia="Times New Roman" w:cstheme="majorBidi"/>
                <w:b/>
                <w:bCs/>
                <w:color w:val="000000"/>
                <w:szCs w:val="24"/>
              </w:rPr>
            </w:pPr>
            <w:r w:rsidRPr="004A5354">
              <w:rPr>
                <w:rFonts w:eastAsia="Times New Roman" w:cstheme="majorBidi"/>
                <w:b/>
                <w:bCs/>
                <w:color w:val="000000"/>
                <w:szCs w:val="24"/>
                <w:lang w:val="en-GB"/>
              </w:rPr>
              <w:t>[</w:t>
            </w:r>
            <w:r w:rsidRPr="004A5354">
              <w:rPr>
                <w:rFonts w:eastAsia="Times New Roman" w:cstheme="majorBidi"/>
                <w:b/>
                <w:bCs/>
                <w:color w:val="231F20"/>
                <w:szCs w:val="24"/>
                <w:lang w:val="en-GB"/>
              </w:rPr>
              <w:t>Weakliam et al. 2005</w:t>
            </w:r>
            <w:r w:rsidRPr="004A5354">
              <w:rPr>
                <w:rFonts w:eastAsia="Times New Roman" w:cstheme="majorBidi"/>
                <w:b/>
                <w:bCs/>
                <w:color w:val="000000"/>
                <w:szCs w:val="24"/>
                <w:lang w:val="en-GB"/>
              </w:rPr>
              <w:t xml:space="preserve">] </w:t>
            </w:r>
            <w:r w:rsidRPr="004A5354">
              <w:rPr>
                <w:rFonts w:eastAsia="Times New Roman" w:cstheme="majorBidi"/>
                <w:color w:val="231F20"/>
                <w:szCs w:val="24"/>
                <w:lang w:val="en-GB"/>
              </w:rPr>
              <w:t>Weakliam, J., Bertolotto, M., and Wilson, D., Implicit interaction profiling for recommending spatial content. In: Proceedings of the 13th ACM international symposium on advances in geographic information systems. Bremen, Germany, 2005.</w:t>
            </w:r>
          </w:p>
        </w:tc>
      </w:tr>
      <w:tr w:rsidR="00AC62E7" w:rsidRPr="00A24EAD" w14:paraId="1AAED343" w14:textId="77777777" w:rsidTr="00336A61">
        <w:trPr>
          <w:gridAfter w:val="2"/>
          <w:wAfter w:w="180" w:type="dxa"/>
          <w:trHeight w:val="306"/>
        </w:trPr>
        <w:tc>
          <w:tcPr>
            <w:tcW w:w="9266" w:type="dxa"/>
            <w:gridSpan w:val="2"/>
            <w:tcBorders>
              <w:top w:val="nil"/>
              <w:left w:val="nil"/>
              <w:bottom w:val="nil"/>
              <w:right w:val="nil"/>
            </w:tcBorders>
            <w:shd w:val="clear" w:color="auto" w:fill="auto"/>
            <w:vAlign w:val="center"/>
            <w:hideMark/>
          </w:tcPr>
          <w:p w14:paraId="4FCCE160" w14:textId="61D1A89A" w:rsidR="00AC62E7" w:rsidRDefault="00AC62E7" w:rsidP="00336A61">
            <w:pPr>
              <w:spacing w:after="0"/>
              <w:ind w:left="103" w:right="102" w:hanging="62"/>
              <w:rPr>
                <w:rFonts w:eastAsia="Times New Roman" w:cstheme="majorBidi"/>
                <w:color w:val="000000"/>
                <w:szCs w:val="24"/>
              </w:rPr>
            </w:pPr>
            <w:r w:rsidRPr="004A5354">
              <w:rPr>
                <w:rFonts w:eastAsia="Times New Roman" w:cstheme="majorBidi"/>
                <w:b/>
                <w:bCs/>
                <w:color w:val="000000"/>
                <w:szCs w:val="24"/>
              </w:rPr>
              <w:t>[Ziani et Touati,2018]</w:t>
            </w:r>
            <w:r w:rsidRPr="004A5354">
              <w:rPr>
                <w:rFonts w:eastAsia="Times New Roman" w:cstheme="majorBidi"/>
                <w:color w:val="000000"/>
                <w:szCs w:val="24"/>
              </w:rPr>
              <w:t xml:space="preserve"> Saïd ZIANI, Mohamed Fawzi TOUATI, réalisation d’un outil de revue de presse personnalisée, Université des Sciences et de la Technologie Houari Boumediene,2018.</w:t>
            </w:r>
          </w:p>
          <w:p w14:paraId="433DFCFA" w14:textId="77777777" w:rsidR="00E9757C" w:rsidRDefault="00E9757C" w:rsidP="00336A61">
            <w:pPr>
              <w:spacing w:after="0"/>
              <w:ind w:left="103" w:right="102" w:hanging="62"/>
              <w:rPr>
                <w:rFonts w:eastAsia="Times New Roman" w:cstheme="majorBidi"/>
                <w:color w:val="000000"/>
                <w:szCs w:val="24"/>
              </w:rPr>
            </w:pPr>
          </w:p>
          <w:p w14:paraId="3BF3FFF3" w14:textId="44B24C2E" w:rsidR="00C65428" w:rsidRPr="004A5354" w:rsidRDefault="00C65428" w:rsidP="00336A61">
            <w:pPr>
              <w:spacing w:after="0"/>
              <w:ind w:left="103" w:right="102" w:hanging="62"/>
              <w:rPr>
                <w:rFonts w:eastAsia="Times New Roman" w:cstheme="majorBidi"/>
                <w:b/>
                <w:bCs/>
                <w:color w:val="000000"/>
                <w:szCs w:val="24"/>
              </w:rPr>
            </w:pPr>
            <w:r w:rsidRPr="0075598B">
              <w:rPr>
                <w:rFonts w:eastAsia="Times New Roman" w:cstheme="majorBidi"/>
                <w:b/>
                <w:bCs/>
                <w:color w:val="000000"/>
                <w:sz w:val="32"/>
                <w:szCs w:val="32"/>
              </w:rPr>
              <w:t>Webographie</w:t>
            </w:r>
            <w:r>
              <w:rPr>
                <w:rFonts w:eastAsia="Times New Roman" w:cstheme="majorBidi"/>
                <w:b/>
                <w:bCs/>
                <w:color w:val="000000"/>
                <w:szCs w:val="24"/>
              </w:rPr>
              <w:t xml:space="preserve"> </w:t>
            </w:r>
          </w:p>
        </w:tc>
      </w:tr>
      <w:tr w:rsidR="00664986" w:rsidRPr="006A09F8" w14:paraId="48478C67" w14:textId="77777777" w:rsidTr="00336A61">
        <w:trPr>
          <w:gridBefore w:val="1"/>
          <w:wBefore w:w="90" w:type="dxa"/>
          <w:trHeight w:val="396"/>
        </w:trPr>
        <w:tc>
          <w:tcPr>
            <w:tcW w:w="9356" w:type="dxa"/>
            <w:gridSpan w:val="3"/>
            <w:tcBorders>
              <w:top w:val="nil"/>
              <w:left w:val="nil"/>
              <w:bottom w:val="nil"/>
              <w:right w:val="nil"/>
            </w:tcBorders>
            <w:shd w:val="clear" w:color="auto" w:fill="auto"/>
            <w:noWrap/>
            <w:vAlign w:val="center"/>
            <w:hideMark/>
          </w:tcPr>
          <w:p w14:paraId="3FEB7DD8" w14:textId="7A342918" w:rsidR="00664986" w:rsidRPr="00664986" w:rsidRDefault="00664986" w:rsidP="00561B44">
            <w:pPr>
              <w:spacing w:after="0" w:line="240" w:lineRule="auto"/>
              <w:ind w:left="13" w:firstLine="0"/>
              <w:rPr>
                <w:rFonts w:ascii="Times New Roman" w:eastAsia="Times New Roman" w:hAnsi="Times New Roman" w:cs="Times New Roman"/>
                <w:color w:val="000000"/>
                <w:sz w:val="32"/>
                <w:szCs w:val="32"/>
                <w:lang w:val="en-US"/>
              </w:rPr>
            </w:pPr>
            <w:bookmarkStart w:id="309" w:name="RANGE!A52"/>
            <w:r w:rsidRPr="004A5354">
              <w:rPr>
                <w:rFonts w:eastAsia="Times New Roman" w:cstheme="majorBidi"/>
                <w:b/>
                <w:bCs/>
                <w:color w:val="000000"/>
                <w:szCs w:val="24"/>
                <w:lang w:val="en-US"/>
              </w:rPr>
              <w:t>[WEB 1]</w:t>
            </w:r>
            <w:r w:rsidRPr="004A5354">
              <w:rPr>
                <w:rFonts w:eastAsia="Times New Roman" w:cstheme="majorBidi"/>
                <w:color w:val="000000"/>
                <w:szCs w:val="24"/>
                <w:lang w:val="en-US"/>
              </w:rPr>
              <w:t xml:space="preserve"> https://www.larousse.fr/dictionnaires/francais</w:t>
            </w:r>
            <w:bookmarkEnd w:id="309"/>
          </w:p>
        </w:tc>
      </w:tr>
      <w:tr w:rsidR="00664986" w:rsidRPr="00A24EAD" w14:paraId="6C3C6EFF" w14:textId="77777777" w:rsidTr="00336A61">
        <w:trPr>
          <w:gridBefore w:val="1"/>
          <w:wBefore w:w="90" w:type="dxa"/>
          <w:trHeight w:val="396"/>
        </w:trPr>
        <w:tc>
          <w:tcPr>
            <w:tcW w:w="9356" w:type="dxa"/>
            <w:gridSpan w:val="3"/>
            <w:tcBorders>
              <w:top w:val="nil"/>
              <w:left w:val="nil"/>
              <w:bottom w:val="nil"/>
              <w:right w:val="nil"/>
            </w:tcBorders>
            <w:shd w:val="clear" w:color="auto" w:fill="auto"/>
            <w:noWrap/>
            <w:vAlign w:val="center"/>
          </w:tcPr>
          <w:p w14:paraId="71EEABA9" w14:textId="657B2F89" w:rsidR="00664986" w:rsidRPr="004A5354" w:rsidRDefault="00664986" w:rsidP="00561B44">
            <w:pPr>
              <w:spacing w:after="0" w:line="240" w:lineRule="auto"/>
              <w:ind w:left="13" w:firstLine="0"/>
              <w:rPr>
                <w:rFonts w:eastAsia="Times New Roman" w:cstheme="majorBidi"/>
                <w:b/>
                <w:bCs/>
                <w:color w:val="000000"/>
                <w:szCs w:val="24"/>
              </w:rPr>
            </w:pPr>
            <w:r w:rsidRPr="004A5354">
              <w:rPr>
                <w:rFonts w:eastAsia="Times New Roman" w:cstheme="majorBidi"/>
                <w:b/>
                <w:bCs/>
                <w:color w:val="000000"/>
                <w:szCs w:val="24"/>
              </w:rPr>
              <w:t>[WEB 2]</w:t>
            </w:r>
            <w:r w:rsidRPr="004A5354">
              <w:rPr>
                <w:rFonts w:eastAsia="Times New Roman" w:cstheme="majorBidi"/>
                <w:color w:val="000000"/>
                <w:szCs w:val="24"/>
              </w:rPr>
              <w:t xml:space="preserve"> Focus sur la SÉCURITÉ ROUTIÈRE 2016</w:t>
            </w:r>
          </w:p>
        </w:tc>
      </w:tr>
      <w:tr w:rsidR="00664986" w:rsidRPr="006A09F8" w14:paraId="7AD3C4FD" w14:textId="77777777" w:rsidTr="00336A61">
        <w:trPr>
          <w:gridBefore w:val="1"/>
          <w:wBefore w:w="90" w:type="dxa"/>
          <w:trHeight w:val="396"/>
        </w:trPr>
        <w:tc>
          <w:tcPr>
            <w:tcW w:w="9356" w:type="dxa"/>
            <w:gridSpan w:val="3"/>
            <w:tcBorders>
              <w:top w:val="nil"/>
              <w:left w:val="nil"/>
              <w:bottom w:val="nil"/>
              <w:right w:val="nil"/>
            </w:tcBorders>
            <w:shd w:val="clear" w:color="auto" w:fill="auto"/>
            <w:noWrap/>
            <w:vAlign w:val="center"/>
          </w:tcPr>
          <w:p w14:paraId="1CF8409F" w14:textId="293904B7" w:rsidR="00664986" w:rsidRPr="00664986" w:rsidRDefault="00664986" w:rsidP="00561B44">
            <w:pPr>
              <w:spacing w:after="0" w:line="240" w:lineRule="auto"/>
              <w:ind w:left="13" w:firstLine="0"/>
              <w:rPr>
                <w:rFonts w:eastAsia="Times New Roman" w:cstheme="majorBidi"/>
                <w:b/>
                <w:bCs/>
                <w:color w:val="000000"/>
                <w:szCs w:val="24"/>
                <w:lang w:val="en-US"/>
              </w:rPr>
            </w:pPr>
            <w:r w:rsidRPr="004A5354">
              <w:rPr>
                <w:rFonts w:eastAsia="Times New Roman" w:cstheme="majorBidi"/>
                <w:b/>
                <w:bCs/>
                <w:color w:val="000000"/>
                <w:szCs w:val="24"/>
                <w:lang w:val="en-GB"/>
              </w:rPr>
              <w:t xml:space="preserve">[WEB 3] </w:t>
            </w:r>
            <w:r w:rsidRPr="004A5354">
              <w:rPr>
                <w:rFonts w:eastAsia="Times New Roman" w:cstheme="majorBidi"/>
                <w:color w:val="000000"/>
                <w:szCs w:val="24"/>
                <w:lang w:val="en-GB"/>
              </w:rPr>
              <w:t xml:space="preserve">http://www.p3a-algerie.org/wp-content/uploads/2017/04/Lettre_P3A_34.pdf </w:t>
            </w:r>
          </w:p>
        </w:tc>
      </w:tr>
      <w:tr w:rsidR="00664986" w:rsidRPr="00A24EAD" w14:paraId="13AA456F" w14:textId="77777777" w:rsidTr="00336A61">
        <w:trPr>
          <w:gridBefore w:val="1"/>
          <w:wBefore w:w="90" w:type="dxa"/>
          <w:trHeight w:val="396"/>
        </w:trPr>
        <w:tc>
          <w:tcPr>
            <w:tcW w:w="9356" w:type="dxa"/>
            <w:gridSpan w:val="3"/>
            <w:tcBorders>
              <w:top w:val="nil"/>
              <w:left w:val="nil"/>
              <w:bottom w:val="nil"/>
              <w:right w:val="nil"/>
            </w:tcBorders>
            <w:shd w:val="clear" w:color="auto" w:fill="auto"/>
            <w:noWrap/>
            <w:vAlign w:val="center"/>
          </w:tcPr>
          <w:p w14:paraId="604D61B5" w14:textId="06365D4A" w:rsidR="00664986" w:rsidRPr="00664986" w:rsidRDefault="00664986" w:rsidP="00561B44">
            <w:pPr>
              <w:spacing w:after="0" w:line="240" w:lineRule="auto"/>
              <w:ind w:left="13" w:firstLine="0"/>
              <w:rPr>
                <w:rFonts w:eastAsia="Times New Roman" w:cstheme="majorBidi"/>
                <w:b/>
                <w:bCs/>
                <w:color w:val="000000"/>
                <w:szCs w:val="24"/>
              </w:rPr>
            </w:pPr>
            <w:r w:rsidRPr="004A5354">
              <w:rPr>
                <w:rFonts w:eastAsia="Times New Roman" w:cstheme="majorBidi"/>
                <w:b/>
                <w:bCs/>
                <w:color w:val="000000"/>
                <w:szCs w:val="24"/>
              </w:rPr>
              <w:t>[WEB 4]</w:t>
            </w:r>
            <w:r w:rsidRPr="004A5354">
              <w:rPr>
                <w:rFonts w:eastAsia="Times New Roman" w:cstheme="majorBidi"/>
                <w:color w:val="000000"/>
                <w:szCs w:val="24"/>
              </w:rPr>
              <w:t xml:space="preserve"> décennie d’action pour la sécurité routière 2011–2020, Sauver des millions de vies.</w:t>
            </w:r>
          </w:p>
        </w:tc>
      </w:tr>
      <w:tr w:rsidR="00664986" w:rsidRPr="00A24EAD" w14:paraId="29A89C01" w14:textId="77777777" w:rsidTr="00336A61">
        <w:trPr>
          <w:gridBefore w:val="1"/>
          <w:wBefore w:w="90" w:type="dxa"/>
          <w:trHeight w:val="396"/>
        </w:trPr>
        <w:tc>
          <w:tcPr>
            <w:tcW w:w="9356" w:type="dxa"/>
            <w:gridSpan w:val="3"/>
            <w:tcBorders>
              <w:top w:val="nil"/>
              <w:left w:val="nil"/>
              <w:bottom w:val="nil"/>
              <w:right w:val="nil"/>
            </w:tcBorders>
            <w:shd w:val="clear" w:color="auto" w:fill="auto"/>
            <w:noWrap/>
            <w:vAlign w:val="center"/>
          </w:tcPr>
          <w:p w14:paraId="5F7514B7" w14:textId="44759EF1" w:rsidR="00664986" w:rsidRPr="004A5354" w:rsidRDefault="00664986" w:rsidP="00561B44">
            <w:pPr>
              <w:spacing w:after="0" w:line="240" w:lineRule="auto"/>
              <w:ind w:left="13" w:firstLine="0"/>
              <w:rPr>
                <w:rFonts w:eastAsia="Times New Roman" w:cstheme="majorBidi"/>
                <w:b/>
                <w:bCs/>
                <w:color w:val="000000"/>
                <w:szCs w:val="24"/>
              </w:rPr>
            </w:pPr>
            <w:r w:rsidRPr="004A5354">
              <w:rPr>
                <w:rFonts w:eastAsia="Times New Roman" w:cstheme="majorBidi"/>
                <w:b/>
                <w:bCs/>
                <w:color w:val="000000"/>
                <w:szCs w:val="24"/>
              </w:rPr>
              <w:t>[WEB 5]</w:t>
            </w:r>
            <w:r w:rsidRPr="004A5354">
              <w:rPr>
                <w:rFonts w:eastAsia="Times New Roman" w:cstheme="majorBidi"/>
                <w:color w:val="000000"/>
                <w:szCs w:val="24"/>
              </w:rPr>
              <w:t xml:space="preserve"> Plan mondial pour la Décennie d’action pour la sécurité routière 2011-2020</w:t>
            </w:r>
          </w:p>
        </w:tc>
      </w:tr>
      <w:tr w:rsidR="00664986" w:rsidRPr="006A09F8" w14:paraId="321AC4BA" w14:textId="77777777" w:rsidTr="00336A61">
        <w:trPr>
          <w:gridBefore w:val="1"/>
          <w:wBefore w:w="90" w:type="dxa"/>
          <w:trHeight w:val="396"/>
        </w:trPr>
        <w:tc>
          <w:tcPr>
            <w:tcW w:w="9356" w:type="dxa"/>
            <w:gridSpan w:val="3"/>
            <w:tcBorders>
              <w:top w:val="nil"/>
              <w:left w:val="nil"/>
              <w:bottom w:val="nil"/>
              <w:right w:val="nil"/>
            </w:tcBorders>
            <w:shd w:val="clear" w:color="auto" w:fill="auto"/>
            <w:noWrap/>
            <w:vAlign w:val="center"/>
          </w:tcPr>
          <w:p w14:paraId="3677EF0E" w14:textId="47F9E8D7" w:rsidR="00664986" w:rsidRPr="00664986" w:rsidRDefault="00664986" w:rsidP="00561B44">
            <w:pPr>
              <w:spacing w:after="0" w:line="240" w:lineRule="auto"/>
              <w:ind w:left="13" w:firstLine="0"/>
              <w:rPr>
                <w:rFonts w:eastAsia="Times New Roman" w:cstheme="majorBidi"/>
                <w:b/>
                <w:bCs/>
                <w:color w:val="000000"/>
                <w:szCs w:val="24"/>
                <w:lang w:val="en-US"/>
              </w:rPr>
            </w:pPr>
            <w:r w:rsidRPr="004A5354">
              <w:rPr>
                <w:rFonts w:eastAsia="Times New Roman" w:cstheme="majorBidi"/>
                <w:b/>
                <w:bCs/>
                <w:color w:val="000000"/>
                <w:szCs w:val="24"/>
                <w:lang w:val="en-GB"/>
              </w:rPr>
              <w:t xml:space="preserve">[WEB 6] </w:t>
            </w:r>
            <w:r w:rsidRPr="004A5354">
              <w:rPr>
                <w:rFonts w:eastAsia="Times New Roman" w:cstheme="majorBidi"/>
                <w:color w:val="000000"/>
                <w:szCs w:val="24"/>
                <w:lang w:val="en-GB"/>
              </w:rPr>
              <w:t>http://www.dziri-dz.com/?p=4630</w:t>
            </w:r>
          </w:p>
        </w:tc>
      </w:tr>
      <w:tr w:rsidR="00664986" w:rsidRPr="006A09F8" w14:paraId="4FE4CA48" w14:textId="77777777" w:rsidTr="00336A61">
        <w:trPr>
          <w:gridBefore w:val="1"/>
          <w:wBefore w:w="90" w:type="dxa"/>
          <w:trHeight w:val="396"/>
        </w:trPr>
        <w:tc>
          <w:tcPr>
            <w:tcW w:w="9356" w:type="dxa"/>
            <w:gridSpan w:val="3"/>
            <w:tcBorders>
              <w:top w:val="nil"/>
              <w:left w:val="nil"/>
              <w:bottom w:val="nil"/>
              <w:right w:val="nil"/>
            </w:tcBorders>
            <w:shd w:val="clear" w:color="auto" w:fill="auto"/>
            <w:noWrap/>
            <w:vAlign w:val="center"/>
          </w:tcPr>
          <w:p w14:paraId="44E63DFC" w14:textId="17310EEA" w:rsidR="00664986" w:rsidRPr="004A5354" w:rsidRDefault="00664986" w:rsidP="00561B44">
            <w:pPr>
              <w:spacing w:after="0" w:line="240" w:lineRule="auto"/>
              <w:ind w:left="13" w:firstLine="0"/>
              <w:rPr>
                <w:rFonts w:eastAsia="Times New Roman" w:cstheme="majorBidi"/>
                <w:b/>
                <w:bCs/>
                <w:color w:val="000000"/>
                <w:szCs w:val="24"/>
                <w:lang w:val="en-GB"/>
              </w:rPr>
            </w:pPr>
            <w:r w:rsidRPr="004A5354">
              <w:rPr>
                <w:rFonts w:eastAsia="Times New Roman" w:cstheme="majorBidi"/>
                <w:b/>
                <w:bCs/>
                <w:color w:val="000000"/>
                <w:szCs w:val="24"/>
                <w:lang w:val="en-GB"/>
              </w:rPr>
              <w:t>[WEB 7]</w:t>
            </w:r>
            <w:r w:rsidRPr="004A5354">
              <w:rPr>
                <w:rFonts w:eastAsia="Times New Roman" w:cstheme="majorBidi"/>
                <w:color w:val="000000"/>
                <w:szCs w:val="24"/>
                <w:lang w:val="en-GB"/>
              </w:rPr>
              <w:t xml:space="preserve"> https://www.atlas-mag.net/article/bilan-2015-des-accidents-de-la-route</w:t>
            </w:r>
          </w:p>
        </w:tc>
      </w:tr>
      <w:tr w:rsidR="00664986" w:rsidRPr="006A09F8" w14:paraId="0477D9B7" w14:textId="77777777" w:rsidTr="00336A61">
        <w:trPr>
          <w:gridBefore w:val="1"/>
          <w:wBefore w:w="90" w:type="dxa"/>
          <w:trHeight w:val="396"/>
        </w:trPr>
        <w:tc>
          <w:tcPr>
            <w:tcW w:w="9356" w:type="dxa"/>
            <w:gridSpan w:val="3"/>
            <w:tcBorders>
              <w:top w:val="nil"/>
              <w:left w:val="nil"/>
              <w:bottom w:val="nil"/>
              <w:right w:val="nil"/>
            </w:tcBorders>
            <w:shd w:val="clear" w:color="auto" w:fill="auto"/>
            <w:noWrap/>
            <w:vAlign w:val="center"/>
          </w:tcPr>
          <w:p w14:paraId="73BBBE13" w14:textId="04E7E9DF" w:rsidR="00664986" w:rsidRPr="004A5354" w:rsidRDefault="00664986" w:rsidP="00561B44">
            <w:pPr>
              <w:spacing w:after="0" w:line="240" w:lineRule="auto"/>
              <w:ind w:left="13" w:firstLine="0"/>
              <w:rPr>
                <w:rFonts w:eastAsia="Times New Roman" w:cstheme="majorBidi"/>
                <w:b/>
                <w:bCs/>
                <w:color w:val="000000"/>
                <w:szCs w:val="24"/>
                <w:lang w:val="en-GB"/>
              </w:rPr>
            </w:pPr>
            <w:r w:rsidRPr="004A5354">
              <w:rPr>
                <w:rFonts w:eastAsia="Times New Roman" w:cstheme="majorBidi"/>
                <w:b/>
                <w:bCs/>
                <w:color w:val="000000"/>
                <w:szCs w:val="24"/>
                <w:lang w:val="en-GB"/>
              </w:rPr>
              <w:t>[WEB 8]</w:t>
            </w:r>
            <w:r w:rsidRPr="004A5354">
              <w:rPr>
                <w:rFonts w:eastAsia="Times New Roman" w:cstheme="majorBidi"/>
                <w:color w:val="000000"/>
                <w:szCs w:val="24"/>
                <w:lang w:val="en-GB"/>
              </w:rPr>
              <w:t xml:space="preserve"> https://www.algerie1.com/sante/accidents-de-la-route-3992-morts-en-2016</w:t>
            </w:r>
          </w:p>
        </w:tc>
      </w:tr>
      <w:tr w:rsidR="00664986" w:rsidRPr="001C0106" w14:paraId="1FE50E61" w14:textId="77777777" w:rsidTr="00336A61">
        <w:trPr>
          <w:gridBefore w:val="1"/>
          <w:wBefore w:w="90" w:type="dxa"/>
          <w:trHeight w:val="396"/>
        </w:trPr>
        <w:tc>
          <w:tcPr>
            <w:tcW w:w="9356" w:type="dxa"/>
            <w:gridSpan w:val="3"/>
            <w:tcBorders>
              <w:top w:val="nil"/>
              <w:left w:val="nil"/>
              <w:bottom w:val="nil"/>
              <w:right w:val="nil"/>
            </w:tcBorders>
            <w:shd w:val="clear" w:color="auto" w:fill="auto"/>
            <w:noWrap/>
            <w:vAlign w:val="center"/>
          </w:tcPr>
          <w:p w14:paraId="12F643F4" w14:textId="6EF397D4" w:rsidR="00664986" w:rsidRDefault="00664986" w:rsidP="00561B44">
            <w:pPr>
              <w:spacing w:after="0" w:line="240" w:lineRule="auto"/>
              <w:ind w:left="13" w:firstLine="0"/>
              <w:rPr>
                <w:rFonts w:eastAsia="Times New Roman" w:cstheme="majorBidi"/>
                <w:color w:val="000000"/>
                <w:szCs w:val="24"/>
                <w:lang w:val="en-GB"/>
              </w:rPr>
            </w:pPr>
            <w:r w:rsidRPr="004A5354">
              <w:rPr>
                <w:rFonts w:eastAsia="Times New Roman" w:cstheme="majorBidi"/>
                <w:b/>
                <w:bCs/>
                <w:color w:val="000000"/>
                <w:szCs w:val="24"/>
                <w:lang w:val="en-GB"/>
              </w:rPr>
              <w:t>[WEB 9]</w:t>
            </w:r>
            <w:r w:rsidRPr="004A5354">
              <w:rPr>
                <w:rFonts w:eastAsia="Times New Roman" w:cstheme="majorBidi"/>
                <w:color w:val="000000"/>
                <w:szCs w:val="24"/>
                <w:lang w:val="en-GB"/>
              </w:rPr>
              <w:t xml:space="preserve"> </w:t>
            </w:r>
            <w:r w:rsidR="001C0106" w:rsidRPr="00736BA8">
              <w:rPr>
                <w:rFonts w:eastAsia="Times New Roman" w:cstheme="majorBidi"/>
                <w:color w:val="000000"/>
                <w:szCs w:val="24"/>
                <w:lang w:val="en-GB"/>
              </w:rPr>
              <w:t>http://leconews.com/fr/depeches/3639-morts-dans-les-accidents-de-la-route-en-2017-24-01-2018-182585_312.php</w:t>
            </w:r>
          </w:p>
          <w:p w14:paraId="3AE28A6B" w14:textId="00E7B3FE" w:rsidR="001C0106" w:rsidRPr="001C0106" w:rsidRDefault="001C0106" w:rsidP="00D936F7">
            <w:pPr>
              <w:spacing w:after="0" w:line="240" w:lineRule="auto"/>
              <w:ind w:left="13" w:firstLine="0"/>
              <w:jc w:val="left"/>
              <w:rPr>
                <w:rFonts w:eastAsia="Times New Roman" w:cstheme="majorBidi"/>
                <w:b/>
                <w:bCs/>
                <w:color w:val="000000"/>
                <w:szCs w:val="24"/>
              </w:rPr>
            </w:pPr>
            <w:r w:rsidRPr="004A5354">
              <w:rPr>
                <w:rFonts w:eastAsia="Times New Roman" w:cstheme="majorBidi"/>
                <w:b/>
                <w:bCs/>
                <w:color w:val="000000"/>
                <w:szCs w:val="24"/>
              </w:rPr>
              <w:t>[WEB 10]</w:t>
            </w:r>
            <w:r w:rsidR="00711670">
              <w:rPr>
                <w:rFonts w:eastAsia="Times New Roman" w:cstheme="majorBidi"/>
                <w:b/>
                <w:bCs/>
                <w:color w:val="000000"/>
                <w:szCs w:val="24"/>
              </w:rPr>
              <w:t xml:space="preserve"> </w:t>
            </w:r>
            <w:r w:rsidRPr="004A5354">
              <w:rPr>
                <w:rFonts w:eastAsia="Times New Roman" w:cstheme="majorBidi"/>
                <w:color w:val="000000"/>
                <w:szCs w:val="24"/>
              </w:rPr>
              <w:t>https://www.sudhorizons.dz/fr/la-destination-algerie/histoire/260-francais/l-evenement /41677-accidents-de-la-route-3091-morts-et-30561-blesses-en-2018</w:t>
            </w:r>
          </w:p>
        </w:tc>
      </w:tr>
    </w:tbl>
    <w:p w14:paraId="0CF7AC32" w14:textId="4EDCC491" w:rsidR="00AC62E7" w:rsidRPr="001C0106" w:rsidRDefault="00AC62E7">
      <w:pPr>
        <w:sectPr w:rsidR="00AC62E7" w:rsidRPr="001C0106" w:rsidSect="00AC62E7">
          <w:headerReference w:type="default" r:id="rId114"/>
          <w:footerReference w:type="default" r:id="rId115"/>
          <w:pgSz w:w="11906" w:h="16838" w:code="9"/>
          <w:pgMar w:top="1440" w:right="1440" w:bottom="1440" w:left="1440" w:header="708" w:footer="708" w:gutter="0"/>
          <w:cols w:space="708"/>
          <w:titlePg/>
          <w:docGrid w:linePitch="360"/>
        </w:sectPr>
      </w:pPr>
    </w:p>
    <w:p w14:paraId="6307ADB2" w14:textId="77777777" w:rsidR="00B05023" w:rsidRDefault="00B05023" w:rsidP="00B05023"/>
    <w:p w14:paraId="389F711D" w14:textId="77777777" w:rsidR="00B05023" w:rsidRDefault="00B05023" w:rsidP="00B05023"/>
    <w:p w14:paraId="57C32B24" w14:textId="77777777" w:rsidR="00B05023" w:rsidRDefault="00B05023" w:rsidP="00B05023"/>
    <w:p w14:paraId="755AFA76" w14:textId="77777777" w:rsidR="00B05023" w:rsidRDefault="00B05023" w:rsidP="00B05023"/>
    <w:p w14:paraId="3E4780C5" w14:textId="77777777" w:rsidR="00B05023" w:rsidRPr="00531D36" w:rsidRDefault="00B05023" w:rsidP="00B05023"/>
    <w:p w14:paraId="5823E1CD" w14:textId="469B3E67" w:rsidR="00B05023" w:rsidRPr="00531D36" w:rsidRDefault="00B05023" w:rsidP="00B05023">
      <w:r w:rsidRPr="00531D36">
        <w:tab/>
      </w:r>
    </w:p>
    <w:p w14:paraId="739A6650" w14:textId="77777777" w:rsidR="00B05023" w:rsidRPr="00A143DB" w:rsidRDefault="00B05023" w:rsidP="00B05023">
      <w:r>
        <w:tab/>
      </w:r>
    </w:p>
    <w:p w14:paraId="0553FA09" w14:textId="77777777" w:rsidR="00B05023" w:rsidRPr="00A143DB" w:rsidRDefault="00B05023" w:rsidP="00B05023">
      <w:pPr>
        <w:rPr>
          <w:rFonts w:eastAsia="Times New Roman"/>
        </w:rPr>
      </w:pPr>
    </w:p>
    <w:p w14:paraId="01ABDF33" w14:textId="2F28ED08" w:rsidR="00B05023" w:rsidRPr="00A143DB" w:rsidRDefault="002173C1" w:rsidP="001D043D">
      <w:pPr>
        <w:pBdr>
          <w:top w:val="single" w:sz="24" w:space="1" w:color="auto"/>
          <w:bottom w:val="single" w:sz="24" w:space="1" w:color="auto"/>
        </w:pBdr>
        <w:ind w:firstLine="0"/>
        <w:jc w:val="center"/>
        <w:rPr>
          <w:b/>
          <w:bCs/>
          <w:sz w:val="70"/>
          <w:szCs w:val="70"/>
        </w:rPr>
      </w:pPr>
      <w:r>
        <w:rPr>
          <w:b/>
          <w:bCs/>
          <w:sz w:val="70"/>
          <w:szCs w:val="70"/>
        </w:rPr>
        <w:t>Annexes</w:t>
      </w:r>
    </w:p>
    <w:p w14:paraId="399E5649" w14:textId="6AD9F50F" w:rsidR="00B05023" w:rsidRPr="0045603F" w:rsidRDefault="00B05023" w:rsidP="00B05023">
      <w:pPr>
        <w:rPr>
          <w:rFonts w:eastAsia="Times New Roman"/>
          <w:sz w:val="22"/>
        </w:rPr>
      </w:pPr>
    </w:p>
    <w:p w14:paraId="10252FD0" w14:textId="77777777" w:rsidR="002173C1" w:rsidRDefault="002173C1">
      <w:pPr>
        <w:sectPr w:rsidR="002173C1" w:rsidSect="00733551">
          <w:headerReference w:type="default" r:id="rId116"/>
          <w:headerReference w:type="first" r:id="rId117"/>
          <w:pgSz w:w="11906" w:h="16838" w:code="9"/>
          <w:pgMar w:top="1440" w:right="1440" w:bottom="1440" w:left="1440" w:header="708" w:footer="708" w:gutter="0"/>
          <w:cols w:space="708"/>
          <w:titlePg/>
          <w:docGrid w:linePitch="360"/>
        </w:sectPr>
      </w:pPr>
    </w:p>
    <w:p w14:paraId="04BBB690" w14:textId="77777777" w:rsidR="00C93A15" w:rsidRPr="00E36642" w:rsidRDefault="00C93A15" w:rsidP="00A83F9E">
      <w:pPr>
        <w:pStyle w:val="Heading1"/>
        <w:numPr>
          <w:ilvl w:val="0"/>
          <w:numId w:val="0"/>
        </w:numPr>
        <w:ind w:left="432" w:hanging="432"/>
      </w:pPr>
      <w:r w:rsidRPr="001E2C37">
        <w:rPr>
          <w:rFonts w:eastAsiaTheme="minorHAnsi"/>
        </w:rPr>
        <w:lastRenderedPageBreak/>
        <w:t xml:space="preserve">Annexe </w:t>
      </w:r>
      <w:r>
        <w:rPr>
          <w:rFonts w:eastAsiaTheme="minorHAnsi"/>
        </w:rPr>
        <w:t xml:space="preserve">A </w:t>
      </w:r>
      <w:r w:rsidRPr="001E2C37">
        <w:rPr>
          <w:rFonts w:eastAsiaTheme="minorHAnsi"/>
        </w:rPr>
        <w:t xml:space="preserve">: </w:t>
      </w:r>
      <w:r>
        <w:t xml:space="preserve">Conception de l’EDS </w:t>
      </w:r>
    </w:p>
    <w:p w14:paraId="30577440" w14:textId="77777777" w:rsidR="00C93A15" w:rsidRPr="008659BD" w:rsidRDefault="00C93A15" w:rsidP="00717A9A">
      <w:pPr>
        <w:rPr>
          <w:b/>
          <w:bCs/>
          <w:sz w:val="28"/>
          <w:szCs w:val="24"/>
        </w:rPr>
      </w:pPr>
      <w:r>
        <w:rPr>
          <w:sz w:val="23"/>
          <w:szCs w:val="23"/>
        </w:rPr>
        <w:t xml:space="preserve">Dans cette annexe nous allons présenter </w:t>
      </w:r>
      <w:r>
        <w:t>l</w:t>
      </w:r>
      <w:r w:rsidRPr="00884B4D">
        <w:t xml:space="preserve">’étude des sources de données et des modèles </w:t>
      </w:r>
      <w:r>
        <w:t xml:space="preserve">de l’EDS </w:t>
      </w:r>
      <w:r w:rsidRPr="00884B4D">
        <w:t>proposés</w:t>
      </w:r>
      <w:r>
        <w:rPr>
          <w:b/>
          <w:bCs/>
          <w:sz w:val="28"/>
          <w:szCs w:val="24"/>
        </w:rPr>
        <w:t xml:space="preserve"> </w:t>
      </w:r>
      <w:r w:rsidRPr="00EE7BBD">
        <w:t xml:space="preserve">par </w:t>
      </w:r>
      <w:r w:rsidRPr="00B04A54">
        <w:rPr>
          <w:rFonts w:ascii="Times New Roman" w:hAnsi="Times New Roman" w:cs="Times New Roman"/>
          <w:b/>
          <w:bCs/>
        </w:rPr>
        <w:t>[Meziani et Gouria,2018]</w:t>
      </w:r>
      <w:r>
        <w:rPr>
          <w:rFonts w:ascii="Times New Roman" w:hAnsi="Times New Roman" w:cs="Times New Roman"/>
          <w:b/>
          <w:bCs/>
        </w:rPr>
        <w:t>.</w:t>
      </w:r>
    </w:p>
    <w:p w14:paraId="26138F19" w14:textId="34CDE02C" w:rsidR="00C93A15" w:rsidRPr="00884B4D" w:rsidRDefault="00C93A15" w:rsidP="00B32DF3">
      <w:pPr>
        <w:pStyle w:val="Heading1"/>
        <w:numPr>
          <w:ilvl w:val="0"/>
          <w:numId w:val="45"/>
        </w:numPr>
      </w:pPr>
      <w:bookmarkStart w:id="310" w:name="_Toc11850483"/>
      <w:r w:rsidRPr="00884B4D">
        <w:t>Source de données</w:t>
      </w:r>
      <w:bookmarkEnd w:id="310"/>
      <w:r w:rsidRPr="00884B4D">
        <w:t xml:space="preserve"> </w:t>
      </w:r>
    </w:p>
    <w:p w14:paraId="57656F5F" w14:textId="77777777" w:rsidR="00C93A15" w:rsidRPr="00884B4D" w:rsidRDefault="00C93A15" w:rsidP="00EE26EC">
      <w:r w:rsidRPr="00884B4D">
        <w:t xml:space="preserve">Lorsqu’un accident de circulation survient, des saisies d’informations décrivant l’accident sont effectuées par l’unité des forces de l’ordre (police, gendarmerie, etc.) qui intervient sur le lieu de l’accident. Ces saisies sont rassemblées dans une fiche intitulée rapport de l’accident (procès-verbal de constatation de l’accident). Ce dernier comprend des informations de localisation de l’accident, ainsi que des informations concernant les caractéristiques de l’accident et son lieu, les véhicules impliqués et les victimes. </w:t>
      </w:r>
    </w:p>
    <w:p w14:paraId="696E7FAD" w14:textId="77777777" w:rsidR="00C93A15" w:rsidRPr="00884B4D" w:rsidRDefault="00C93A15" w:rsidP="00EE26EC">
      <w:r w:rsidRPr="00884B4D">
        <w:t xml:space="preserve">De plus, les victimes des accidents de circulation remplissent des constats au niveau de leurs compagnies d’assurance, ces constats consistent en une sorte de fiche décrivant également les circonstances générales de l’accident.  </w:t>
      </w:r>
    </w:p>
    <w:p w14:paraId="4F250CD4" w14:textId="77777777" w:rsidR="00C93A15" w:rsidRPr="009165DA" w:rsidRDefault="00C93A15" w:rsidP="00EE26EC">
      <w:r w:rsidRPr="00884B4D">
        <w:t>A partir des différentes informations contenues dans les différents documents cités précédemment, le schéma de la base de données modélisé dans le diagramme de la figure suivante</w:t>
      </w:r>
      <w:r>
        <w:t xml:space="preserve"> a été conçu</w:t>
      </w:r>
      <w:r w:rsidRPr="00884B4D">
        <w:t xml:space="preserve">. </w:t>
      </w:r>
    </w:p>
    <w:p w14:paraId="5F68CFD7" w14:textId="77777777" w:rsidR="00646BF5" w:rsidRDefault="00C93A15" w:rsidP="00646BF5">
      <w:pPr>
        <w:pStyle w:val="Default"/>
        <w:keepNext/>
        <w:ind w:left="-1170"/>
        <w:jc w:val="center"/>
      </w:pPr>
      <w:r w:rsidRPr="00884B4D">
        <w:rPr>
          <w:noProof/>
          <w:lang w:eastAsia="fr-FR"/>
        </w:rPr>
        <w:lastRenderedPageBreak/>
        <w:drawing>
          <wp:inline distT="0" distB="0" distL="0" distR="0" wp14:anchorId="7C9D1EB6" wp14:editId="6D1D56D1">
            <wp:extent cx="7077075" cy="5919176"/>
            <wp:effectExtent l="76200" t="76200" r="123825" b="139065"/>
            <wp:docPr id="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099143" cy="59376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9F9F4" w14:textId="7F292143" w:rsidR="00C93A15" w:rsidRPr="00646BF5" w:rsidRDefault="00646BF5" w:rsidP="00646BF5">
      <w:pPr>
        <w:pStyle w:val="Caption"/>
        <w:ind w:firstLine="0"/>
        <w:jc w:val="center"/>
        <w:rPr>
          <w:color w:val="auto"/>
          <w:sz w:val="24"/>
          <w:szCs w:val="24"/>
        </w:rPr>
      </w:pPr>
      <w:bookmarkStart w:id="311" w:name="_Toc11857710"/>
      <w:r w:rsidRPr="00646BF5">
        <w:rPr>
          <w:b/>
          <w:bCs/>
          <w:color w:val="auto"/>
          <w:sz w:val="24"/>
          <w:szCs w:val="24"/>
        </w:rPr>
        <w:t xml:space="preserve">Figure A. </w:t>
      </w:r>
      <w:r w:rsidRPr="00646BF5">
        <w:rPr>
          <w:b/>
          <w:bCs/>
          <w:color w:val="auto"/>
          <w:sz w:val="24"/>
          <w:szCs w:val="24"/>
        </w:rPr>
        <w:fldChar w:fldCharType="begin"/>
      </w:r>
      <w:r w:rsidRPr="00646BF5">
        <w:rPr>
          <w:b/>
          <w:bCs/>
          <w:color w:val="auto"/>
          <w:sz w:val="24"/>
          <w:szCs w:val="24"/>
        </w:rPr>
        <w:instrText xml:space="preserve"> SEQ Figure_A. \* ARABIC </w:instrText>
      </w:r>
      <w:r w:rsidRPr="00646BF5">
        <w:rPr>
          <w:b/>
          <w:bCs/>
          <w:color w:val="auto"/>
          <w:sz w:val="24"/>
          <w:szCs w:val="24"/>
        </w:rPr>
        <w:fldChar w:fldCharType="separate"/>
      </w:r>
      <w:r w:rsidR="00931C8C">
        <w:rPr>
          <w:b/>
          <w:bCs/>
          <w:noProof/>
          <w:color w:val="auto"/>
          <w:sz w:val="24"/>
          <w:szCs w:val="24"/>
        </w:rPr>
        <w:t>1</w:t>
      </w:r>
      <w:r w:rsidRPr="00646BF5">
        <w:rPr>
          <w:b/>
          <w:bCs/>
          <w:color w:val="auto"/>
          <w:sz w:val="24"/>
          <w:szCs w:val="24"/>
        </w:rPr>
        <w:fldChar w:fldCharType="end"/>
      </w:r>
      <w:r w:rsidRPr="00646BF5">
        <w:rPr>
          <w:color w:val="auto"/>
          <w:sz w:val="24"/>
          <w:szCs w:val="24"/>
        </w:rPr>
        <w:t xml:space="preserve"> Diagramme de classe associé au domaine de l’accidentologie.</w:t>
      </w:r>
      <w:bookmarkEnd w:id="311"/>
    </w:p>
    <w:p w14:paraId="671E2010" w14:textId="5AE20483" w:rsidR="00C93A15" w:rsidRPr="00884B4D" w:rsidRDefault="00C93A15" w:rsidP="0040529D">
      <w:pPr>
        <w:pStyle w:val="Heading2"/>
      </w:pPr>
      <w:bookmarkStart w:id="312" w:name="_Toc11850484"/>
      <w:r w:rsidRPr="007A1544">
        <w:t>Modélisation</w:t>
      </w:r>
      <w:r w:rsidRPr="00884B4D">
        <w:t xml:space="preserve"> de l’EDS</w:t>
      </w:r>
      <w:bookmarkEnd w:id="312"/>
    </w:p>
    <w:p w14:paraId="09C0E2E1" w14:textId="77777777" w:rsidR="00C93A15" w:rsidRPr="00884B4D" w:rsidRDefault="00C93A15" w:rsidP="00EE26EC">
      <w:r w:rsidRPr="00884B4D">
        <w:t>La construction d’un entrepôt de données revient à faire correspondre les besoins des utilisateurs avec la réalité des informations disponibles.</w:t>
      </w:r>
    </w:p>
    <w:p w14:paraId="47CC75C7" w14:textId="77777777" w:rsidR="00C93A15" w:rsidRPr="00884B4D" w:rsidRDefault="00C93A15" w:rsidP="00EE26EC">
      <w:pPr>
        <w:rPr>
          <w:rFonts w:ascii="Times New Roman" w:eastAsia="Times New Roman" w:hAnsi="Times New Roman" w:cs="Times New Roman"/>
          <w:b/>
          <w:bCs/>
          <w:szCs w:val="24"/>
        </w:rPr>
      </w:pPr>
      <w:r w:rsidRPr="00884B4D">
        <w:t xml:space="preserve"> </w:t>
      </w:r>
      <w:r>
        <w:rPr>
          <w:rFonts w:ascii="Times New Roman" w:eastAsia="Times New Roman" w:hAnsi="Times New Roman" w:cs="Times New Roman"/>
          <w:bCs/>
          <w:szCs w:val="24"/>
        </w:rPr>
        <w:t>L</w:t>
      </w:r>
      <w:r w:rsidRPr="00884B4D">
        <w:rPr>
          <w:rFonts w:ascii="Times New Roman" w:eastAsia="Times New Roman" w:hAnsi="Times New Roman" w:cs="Times New Roman"/>
          <w:bCs/>
          <w:szCs w:val="24"/>
        </w:rPr>
        <w:t xml:space="preserve">a méthodologie de </w:t>
      </w:r>
      <w:r w:rsidRPr="00884B4D">
        <w:t xml:space="preserve">Ralph Kimball décrite dans </w:t>
      </w:r>
      <w:r w:rsidRPr="00884B4D">
        <w:rPr>
          <w:b/>
        </w:rPr>
        <w:t>[KIMBALL &amp; ROSS 1998]</w:t>
      </w:r>
      <w:r>
        <w:rPr>
          <w:b/>
        </w:rPr>
        <w:t xml:space="preserve"> </w:t>
      </w:r>
      <w:r w:rsidRPr="005A4CEF">
        <w:rPr>
          <w:bCs/>
        </w:rPr>
        <w:t>a été suivi</w:t>
      </w:r>
      <w:r>
        <w:rPr>
          <w:b/>
        </w:rPr>
        <w:t xml:space="preserve"> </w:t>
      </w:r>
      <w:r w:rsidRPr="00884B4D">
        <w:rPr>
          <w:rFonts w:ascii="Times New Roman" w:eastAsia="Times New Roman" w:hAnsi="Times New Roman" w:cs="Times New Roman"/>
          <w:bCs/>
          <w:szCs w:val="24"/>
        </w:rPr>
        <w:t>dans la modélisation de l’EDS</w:t>
      </w:r>
      <w:r w:rsidRPr="00884B4D">
        <w:t xml:space="preserve">. Cette dernière est basée sur un modèle dimensionnel qui consiste en deux concepts principaux qui sont les </w:t>
      </w:r>
      <w:r w:rsidRPr="00884B4D">
        <w:rPr>
          <w:b/>
        </w:rPr>
        <w:t>faits</w:t>
      </w:r>
      <w:r w:rsidRPr="00884B4D">
        <w:t xml:space="preserve"> et les </w:t>
      </w:r>
      <w:r w:rsidRPr="00884B4D">
        <w:rPr>
          <w:b/>
        </w:rPr>
        <w:t>dimensions,</w:t>
      </w:r>
      <w:r w:rsidRPr="00884B4D">
        <w:t xml:space="preserve"> et répond à deux besoins caractéristiques des systèmes décisionnels : la performance et la simplicité des requêtes.</w:t>
      </w:r>
    </w:p>
    <w:p w14:paraId="08FE606E" w14:textId="0D5B88D4" w:rsidR="00EE26EC" w:rsidRPr="00884B4D" w:rsidRDefault="00C93A15" w:rsidP="00042065">
      <w:pPr>
        <w:spacing w:after="0"/>
        <w:ind w:firstLine="0"/>
      </w:pPr>
      <w:r w:rsidRPr="00884B4D">
        <w:lastRenderedPageBreak/>
        <w:t xml:space="preserve">Selon </w:t>
      </w:r>
      <w:r w:rsidRPr="00884B4D">
        <w:rPr>
          <w:b/>
        </w:rPr>
        <w:t>[KIMBALL, MARGY 2013]</w:t>
      </w:r>
      <w:r w:rsidRPr="00884B4D">
        <w:t>, le processus de modélisation passe par les quatre étapes suivantes :</w:t>
      </w:r>
    </w:p>
    <w:p w14:paraId="6E228A94" w14:textId="77777777" w:rsidR="00C93A15" w:rsidRPr="00884B4D" w:rsidRDefault="00C93A15" w:rsidP="00B32DF3">
      <w:pPr>
        <w:pStyle w:val="ListParagraph"/>
        <w:numPr>
          <w:ilvl w:val="0"/>
          <w:numId w:val="40"/>
        </w:numPr>
        <w:spacing w:before="0"/>
      </w:pPr>
      <w:r w:rsidRPr="00884B4D">
        <w:t xml:space="preserve">Identification du processus métier à modéliser.  </w:t>
      </w:r>
    </w:p>
    <w:p w14:paraId="3E2B43E8" w14:textId="77777777" w:rsidR="00C93A15" w:rsidRPr="00884B4D" w:rsidRDefault="00C93A15" w:rsidP="00B32DF3">
      <w:pPr>
        <w:pStyle w:val="ListParagraph"/>
        <w:numPr>
          <w:ilvl w:val="0"/>
          <w:numId w:val="40"/>
        </w:numPr>
        <w:ind w:left="1276" w:hanging="349"/>
      </w:pPr>
      <w:r w:rsidRPr="00884B4D">
        <w:t xml:space="preserve">Identification du grain (niveau de granularité) qui donne la signification de chaque ligne dans la table de faits. </w:t>
      </w:r>
    </w:p>
    <w:p w14:paraId="1CD8E3BD" w14:textId="77777777" w:rsidR="00C93A15" w:rsidRPr="00884B4D" w:rsidRDefault="00C93A15" w:rsidP="00B32DF3">
      <w:pPr>
        <w:pStyle w:val="ListParagraph"/>
        <w:numPr>
          <w:ilvl w:val="0"/>
          <w:numId w:val="40"/>
        </w:numPr>
      </w:pPr>
      <w:r w:rsidRPr="00884B4D">
        <w:t xml:space="preserve">Identification des dimensions liées à la table des faits. </w:t>
      </w:r>
    </w:p>
    <w:p w14:paraId="47A595F0" w14:textId="77777777" w:rsidR="00C93A15" w:rsidRPr="00884B4D" w:rsidRDefault="00C93A15" w:rsidP="00B32DF3">
      <w:pPr>
        <w:pStyle w:val="ListParagraph"/>
        <w:numPr>
          <w:ilvl w:val="0"/>
          <w:numId w:val="40"/>
        </w:numPr>
      </w:pPr>
      <w:r w:rsidRPr="00884B4D">
        <w:t xml:space="preserve">Identification des faits (mesures) à inclure dans la table des faits.  </w:t>
      </w:r>
    </w:p>
    <w:p w14:paraId="3675EE95" w14:textId="77777777" w:rsidR="00C93A15" w:rsidRPr="00884B4D" w:rsidRDefault="00C93A15" w:rsidP="00EE26EC">
      <w:r w:rsidRPr="00884B4D">
        <w:t xml:space="preserve">Cette démarche de modélisation est appliquée aussi pour la modélisation des entrepôts de données spatiales, sauf que le principe de la modélisation multidimensionnelle OLAP a été reformulé donnant naissance au modèle spatio-multidimensionnel.  </w:t>
      </w:r>
    </w:p>
    <w:p w14:paraId="654E8E29" w14:textId="77777777" w:rsidR="00C93A15" w:rsidRPr="00884B4D" w:rsidRDefault="00C93A15" w:rsidP="00C93A15">
      <w:pPr>
        <w:spacing w:before="0"/>
        <w:ind w:firstLine="0"/>
      </w:pPr>
      <w:r w:rsidRPr="00884B4D">
        <w:t xml:space="preserve">Cette démarche de modélisation a mené à identifier les paramètres suivants : </w:t>
      </w:r>
    </w:p>
    <w:p w14:paraId="11B0B867" w14:textId="77777777" w:rsidR="00C93A15" w:rsidRPr="00884B4D" w:rsidRDefault="00C93A15" w:rsidP="00C93A15">
      <w:pPr>
        <w:spacing w:before="0"/>
      </w:pPr>
      <w:r w:rsidRPr="00884B4D">
        <w:rPr>
          <w:b/>
        </w:rPr>
        <w:t>Le processus métier :</w:t>
      </w:r>
      <w:r w:rsidRPr="00884B4D">
        <w:t xml:space="preserve"> le processus à modéliser est le phénomène de l’accidentologie, l’objectif est d’analyser le nombre d’accidents de circulation enregistré sur le territoire algérien et leurs conséquences en termes de victimes humaines selon plusieurs axes d’analyse pour déterminer les causes liées à ce phénomène.</w:t>
      </w:r>
    </w:p>
    <w:p w14:paraId="439F0469" w14:textId="77777777" w:rsidR="00C93A15" w:rsidRPr="00884B4D" w:rsidRDefault="00C93A15" w:rsidP="00C93A15">
      <w:r w:rsidRPr="00884B4D">
        <w:rPr>
          <w:b/>
        </w:rPr>
        <w:t>Le grain :</w:t>
      </w:r>
      <w:r w:rsidRPr="00884B4D">
        <w:t xml:space="preserve"> chaque ligne dans la table de faits représente un accident qui s’est déroulé sur une route à un temps donné et qui a impliqué des véhicules conduits par des conducteurs. L’accident a lieu dans une condition météorologique connue et est dû à une cause prépondérante.  </w:t>
      </w:r>
    </w:p>
    <w:p w14:paraId="46790470" w14:textId="77777777" w:rsidR="00C93A15" w:rsidRPr="00884B4D" w:rsidRDefault="00C93A15" w:rsidP="00C93A15">
      <w:pPr>
        <w:spacing w:after="0"/>
      </w:pPr>
      <w:r w:rsidRPr="00884B4D">
        <w:rPr>
          <w:b/>
        </w:rPr>
        <w:t>Les dimensions :</w:t>
      </w:r>
      <w:r w:rsidRPr="00884B4D">
        <w:t xml:space="preserve"> le phénomène étudié est analysé selon les axes suivants, on distingue deux types de dimensions ; spatiales et non spatiales : </w:t>
      </w:r>
    </w:p>
    <w:p w14:paraId="2BAC23CA" w14:textId="77777777" w:rsidR="00C93A15" w:rsidRPr="00884B4D" w:rsidRDefault="00C93A15" w:rsidP="00EE26EC">
      <w:pPr>
        <w:ind w:firstLine="0"/>
      </w:pPr>
      <w:r w:rsidRPr="00884B4D">
        <w:t>Les dimensions non spatiales :</w:t>
      </w:r>
    </w:p>
    <w:p w14:paraId="05E5D3D4" w14:textId="77777777" w:rsidR="00C93A15" w:rsidRPr="00884B4D" w:rsidRDefault="00C93A15" w:rsidP="00B32DF3">
      <w:pPr>
        <w:pStyle w:val="ListParagraph"/>
        <w:numPr>
          <w:ilvl w:val="0"/>
          <w:numId w:val="36"/>
        </w:numPr>
        <w:spacing w:before="0"/>
        <w:ind w:left="360" w:firstLine="0"/>
      </w:pPr>
      <w:r w:rsidRPr="00884B4D">
        <w:t xml:space="preserve">Temps ; </w:t>
      </w:r>
    </w:p>
    <w:p w14:paraId="5CFC1E84" w14:textId="77777777" w:rsidR="00C93A15" w:rsidRPr="00884B4D" w:rsidRDefault="00C93A15" w:rsidP="00B32DF3">
      <w:pPr>
        <w:pStyle w:val="ListParagraph"/>
        <w:numPr>
          <w:ilvl w:val="0"/>
          <w:numId w:val="36"/>
        </w:numPr>
        <w:ind w:left="360" w:firstLine="0"/>
      </w:pPr>
      <w:r w:rsidRPr="00884B4D">
        <w:t xml:space="preserve">Véhicule ;  </w:t>
      </w:r>
    </w:p>
    <w:p w14:paraId="4F2B9820" w14:textId="77777777" w:rsidR="00C93A15" w:rsidRPr="00884B4D" w:rsidRDefault="00C93A15" w:rsidP="00B32DF3">
      <w:pPr>
        <w:pStyle w:val="ListParagraph"/>
        <w:numPr>
          <w:ilvl w:val="0"/>
          <w:numId w:val="36"/>
        </w:numPr>
        <w:ind w:left="360" w:firstLine="0"/>
      </w:pPr>
      <w:r w:rsidRPr="00884B4D">
        <w:t xml:space="preserve">Conducteur ; </w:t>
      </w:r>
    </w:p>
    <w:p w14:paraId="5677EC39" w14:textId="77777777" w:rsidR="00C93A15" w:rsidRPr="00884B4D" w:rsidRDefault="00C93A15" w:rsidP="00B32DF3">
      <w:pPr>
        <w:pStyle w:val="ListParagraph"/>
        <w:numPr>
          <w:ilvl w:val="0"/>
          <w:numId w:val="36"/>
        </w:numPr>
        <w:spacing w:after="0"/>
        <w:ind w:left="360" w:firstLine="0"/>
      </w:pPr>
      <w:r w:rsidRPr="00884B4D">
        <w:t xml:space="preserve">Conditions météorologiques ; </w:t>
      </w:r>
    </w:p>
    <w:p w14:paraId="51AE366D" w14:textId="77777777" w:rsidR="00C93A15" w:rsidRPr="00884B4D" w:rsidRDefault="00C93A15" w:rsidP="00B32DF3">
      <w:pPr>
        <w:pStyle w:val="ListParagraph"/>
        <w:numPr>
          <w:ilvl w:val="0"/>
          <w:numId w:val="36"/>
        </w:numPr>
        <w:spacing w:before="0"/>
        <w:ind w:left="360" w:firstLine="0"/>
      </w:pPr>
      <w:r w:rsidRPr="00884B4D">
        <w:t>Causes prépondérantes.</w:t>
      </w:r>
    </w:p>
    <w:p w14:paraId="236AC6C5" w14:textId="77777777" w:rsidR="00C93A15" w:rsidRPr="00884B4D" w:rsidRDefault="00C93A15" w:rsidP="00EE26EC">
      <w:pPr>
        <w:ind w:firstLine="0"/>
      </w:pPr>
      <w:r w:rsidRPr="00884B4D">
        <w:t xml:space="preserve">Les dimensions spatiales : </w:t>
      </w:r>
    </w:p>
    <w:p w14:paraId="52583EDE" w14:textId="77777777" w:rsidR="00C93A15" w:rsidRPr="00884B4D" w:rsidRDefault="00C93A15" w:rsidP="00B32DF3">
      <w:pPr>
        <w:pStyle w:val="ListParagraph"/>
        <w:numPr>
          <w:ilvl w:val="0"/>
          <w:numId w:val="37"/>
        </w:numPr>
        <w:spacing w:before="0"/>
        <w:ind w:left="720"/>
      </w:pPr>
      <w:r w:rsidRPr="00884B4D">
        <w:t xml:space="preserve">Réseau routier (Route =&gt; Tronçon =&gt; Section) ; </w:t>
      </w:r>
    </w:p>
    <w:p w14:paraId="1E70B98B" w14:textId="77777777" w:rsidR="00C93A15" w:rsidRPr="00884B4D" w:rsidRDefault="00C93A15" w:rsidP="00B32DF3">
      <w:pPr>
        <w:pStyle w:val="ListParagraph"/>
        <w:numPr>
          <w:ilvl w:val="0"/>
          <w:numId w:val="37"/>
        </w:numPr>
        <w:ind w:left="720"/>
      </w:pPr>
      <w:r w:rsidRPr="00884B4D">
        <w:t>Région (Commune =&gt; Daïra =&gt;Wilaya).</w:t>
      </w:r>
    </w:p>
    <w:p w14:paraId="658ADCBD" w14:textId="77777777" w:rsidR="00C93A15" w:rsidRPr="00884B4D" w:rsidRDefault="00C93A15" w:rsidP="00EE26EC">
      <w:r w:rsidRPr="00884B4D">
        <w:t xml:space="preserve">Pour analyser les mesures liées à un accident, on devrait disposer d’autant de dimensions « véhicule » que de véhicules impliqués, or le nombre de véhicules impliqués est variable ce qui pose un problème par rapport à la modélisation multidimensionnelle (le même problème se pose avec la dimension « conducteur »).  </w:t>
      </w:r>
    </w:p>
    <w:p w14:paraId="1B43374C" w14:textId="677ACC1C" w:rsidR="00C93A15" w:rsidRDefault="00C93A15" w:rsidP="00C93A15">
      <w:pPr>
        <w:ind w:firstLine="0"/>
      </w:pPr>
      <w:r w:rsidRPr="00884B4D">
        <w:t xml:space="preserve">Afin de remédier à ce problème, </w:t>
      </w:r>
      <w:r>
        <w:t>le</w:t>
      </w:r>
      <w:r w:rsidRPr="00884B4D">
        <w:t xml:space="preserve"> phénomène </w:t>
      </w:r>
      <w:r>
        <w:t xml:space="preserve">est reparti </w:t>
      </w:r>
      <w:r w:rsidRPr="00884B4D">
        <w:t xml:space="preserve">en trois cas :  </w:t>
      </w:r>
    </w:p>
    <w:p w14:paraId="6CF53845" w14:textId="77777777" w:rsidR="009E422E" w:rsidRPr="00884B4D" w:rsidRDefault="009E422E" w:rsidP="00C93A15">
      <w:pPr>
        <w:ind w:firstLine="0"/>
      </w:pPr>
    </w:p>
    <w:p w14:paraId="7CAD2304" w14:textId="77777777" w:rsidR="00C93A15" w:rsidRPr="00884B4D" w:rsidRDefault="00C93A15" w:rsidP="00B32DF3">
      <w:pPr>
        <w:pStyle w:val="ListParagraph"/>
        <w:numPr>
          <w:ilvl w:val="0"/>
          <w:numId w:val="38"/>
        </w:numPr>
        <w:spacing w:before="120"/>
      </w:pPr>
      <w:r w:rsidRPr="00884B4D">
        <w:lastRenderedPageBreak/>
        <w:t xml:space="preserve">Cas 1 : Les accidents impliquant un seul véhicule ;  </w:t>
      </w:r>
    </w:p>
    <w:p w14:paraId="19254A70" w14:textId="77777777" w:rsidR="00C93A15" w:rsidRPr="00884B4D" w:rsidRDefault="00C93A15" w:rsidP="00B32DF3">
      <w:pPr>
        <w:pStyle w:val="ListParagraph"/>
        <w:numPr>
          <w:ilvl w:val="0"/>
          <w:numId w:val="38"/>
        </w:numPr>
      </w:pPr>
      <w:r w:rsidRPr="00884B4D">
        <w:t xml:space="preserve">Cas 2 : Les accidents impliquant deux véhicules ; </w:t>
      </w:r>
    </w:p>
    <w:p w14:paraId="46A57970" w14:textId="77777777" w:rsidR="00C93A15" w:rsidRPr="00884B4D" w:rsidRDefault="00C93A15" w:rsidP="00B32DF3">
      <w:pPr>
        <w:pStyle w:val="ListParagraph"/>
        <w:numPr>
          <w:ilvl w:val="0"/>
          <w:numId w:val="38"/>
        </w:numPr>
      </w:pPr>
      <w:r w:rsidRPr="00884B4D">
        <w:t xml:space="preserve">Cas 3 : Les accidents impliquant plus de deux véhicules. </w:t>
      </w:r>
    </w:p>
    <w:p w14:paraId="553093DB" w14:textId="77777777" w:rsidR="00C93A15" w:rsidRPr="00884B4D" w:rsidRDefault="00C93A15" w:rsidP="009823C3">
      <w:r w:rsidRPr="00884B4D">
        <w:t xml:space="preserve">Cette répartition agit uniquement sur les deux dimensions « Véhicule » et « Conducteur », quant aux autres dimensions elles restent conformes pour les trois cas.  </w:t>
      </w:r>
    </w:p>
    <w:p w14:paraId="43A50E0D" w14:textId="77777777" w:rsidR="00C93A15" w:rsidRPr="00884B4D" w:rsidRDefault="00C93A15" w:rsidP="00C93A15">
      <w:pPr>
        <w:spacing w:after="0"/>
      </w:pPr>
      <w:r w:rsidRPr="00884B4D">
        <w:rPr>
          <w:b/>
        </w:rPr>
        <w:t>Les mesures :</w:t>
      </w:r>
      <w:r w:rsidRPr="00884B4D">
        <w:t xml:space="preserve"> les mesures pour l’analyse du phénomène sont : </w:t>
      </w:r>
    </w:p>
    <w:p w14:paraId="2E18EC3B" w14:textId="77777777" w:rsidR="00C93A15" w:rsidRPr="00884B4D" w:rsidRDefault="00C93A15" w:rsidP="00B32DF3">
      <w:pPr>
        <w:pStyle w:val="ListParagraph"/>
        <w:numPr>
          <w:ilvl w:val="0"/>
          <w:numId w:val="39"/>
        </w:numPr>
        <w:spacing w:before="0"/>
        <w:ind w:left="720"/>
      </w:pPr>
      <w:r w:rsidRPr="00884B4D">
        <w:t xml:space="preserve">Nombre total d’accidents ; </w:t>
      </w:r>
    </w:p>
    <w:p w14:paraId="0D2B4F4E" w14:textId="77777777" w:rsidR="00C93A15" w:rsidRPr="00884B4D" w:rsidRDefault="00C93A15" w:rsidP="00B32DF3">
      <w:pPr>
        <w:pStyle w:val="ListParagraph"/>
        <w:numPr>
          <w:ilvl w:val="0"/>
          <w:numId w:val="39"/>
        </w:numPr>
        <w:ind w:left="720"/>
      </w:pPr>
      <w:r w:rsidRPr="00884B4D">
        <w:t xml:space="preserve">Nombre d’accidents mortels ; </w:t>
      </w:r>
    </w:p>
    <w:p w14:paraId="518E1BD5" w14:textId="77777777" w:rsidR="00C93A15" w:rsidRPr="00884B4D" w:rsidRDefault="00C93A15" w:rsidP="00B32DF3">
      <w:pPr>
        <w:pStyle w:val="ListParagraph"/>
        <w:numPr>
          <w:ilvl w:val="0"/>
          <w:numId w:val="39"/>
        </w:numPr>
        <w:ind w:left="720"/>
      </w:pPr>
      <w:r w:rsidRPr="00884B4D">
        <w:t xml:space="preserve">Nombre de blessés légers (pour les conducteurs, les passagers et les piétons) ;  </w:t>
      </w:r>
    </w:p>
    <w:p w14:paraId="53CE9292" w14:textId="77777777" w:rsidR="00C93A15" w:rsidRPr="00884B4D" w:rsidRDefault="00C93A15" w:rsidP="00B32DF3">
      <w:pPr>
        <w:pStyle w:val="ListParagraph"/>
        <w:numPr>
          <w:ilvl w:val="0"/>
          <w:numId w:val="39"/>
        </w:numPr>
        <w:ind w:left="720"/>
      </w:pPr>
      <w:r w:rsidRPr="00884B4D">
        <w:t xml:space="preserve">Nombre de blessés graves (pour les conducteurs, les passagers et les piétons) ;  </w:t>
      </w:r>
    </w:p>
    <w:p w14:paraId="36D9BCDD" w14:textId="77777777" w:rsidR="00C93A15" w:rsidRPr="00884B4D" w:rsidRDefault="00C93A15" w:rsidP="00B32DF3">
      <w:pPr>
        <w:pStyle w:val="ListParagraph"/>
        <w:numPr>
          <w:ilvl w:val="0"/>
          <w:numId w:val="39"/>
        </w:numPr>
        <w:ind w:left="720"/>
      </w:pPr>
      <w:r w:rsidRPr="00884B4D">
        <w:t xml:space="preserve">Nombre de décès (pour les conducteurs, les passagers et les piétons) ; </w:t>
      </w:r>
    </w:p>
    <w:p w14:paraId="5A2F2B3F" w14:textId="77777777" w:rsidR="00C93A15" w:rsidRPr="00884B4D" w:rsidRDefault="00C93A15" w:rsidP="00B32DF3">
      <w:pPr>
        <w:pStyle w:val="ListParagraph"/>
        <w:numPr>
          <w:ilvl w:val="0"/>
          <w:numId w:val="39"/>
        </w:numPr>
        <w:ind w:left="720"/>
      </w:pPr>
      <w:r w:rsidRPr="00884B4D">
        <w:t>Degré-de-gravité de l’accident.</w:t>
      </w:r>
    </w:p>
    <w:p w14:paraId="5E9AFC3B" w14:textId="78270704" w:rsidR="00C93A15" w:rsidRPr="00884B4D" w:rsidRDefault="00C93A15" w:rsidP="0040529D">
      <w:pPr>
        <w:pStyle w:val="Heading2"/>
      </w:pPr>
      <w:bookmarkStart w:id="313" w:name="_Toc11850485"/>
      <w:r w:rsidRPr="002E53DC">
        <w:t>Schémas</w:t>
      </w:r>
      <w:r w:rsidRPr="00884B4D">
        <w:t xml:space="preserve"> de l’EDS</w:t>
      </w:r>
      <w:bookmarkEnd w:id="313"/>
    </w:p>
    <w:p w14:paraId="7ACB564C" w14:textId="77777777" w:rsidR="00C93A15" w:rsidRPr="00884B4D" w:rsidRDefault="00C93A15" w:rsidP="009823C3">
      <w:r w:rsidRPr="00884B4D">
        <w:t xml:space="preserve">La construction d’un modèle approprié pour un entrepôt de données est soit un schéma relationnel (le schéma en étoile, en flocon de neige ou en constellation), soit un schéma multidimensionnel.  </w:t>
      </w:r>
    </w:p>
    <w:p w14:paraId="65BA8CE8" w14:textId="77777777" w:rsidR="00C93A15" w:rsidRPr="00884B4D" w:rsidRDefault="00C93A15" w:rsidP="009823C3">
      <w:r w:rsidRPr="009A7DE0">
        <w:rPr>
          <w:rFonts w:ascii="Times New Roman" w:eastAsia="Times New Roman" w:hAnsi="Times New Roman" w:cs="Times New Roman"/>
          <w:szCs w:val="24"/>
        </w:rPr>
        <w:t>Le schéma de l’EDS choisi</w:t>
      </w:r>
      <w:r w:rsidRPr="00884B4D">
        <w:t xml:space="preserve"> </w:t>
      </w:r>
      <w:r>
        <w:t xml:space="preserve">est </w:t>
      </w:r>
      <w:r w:rsidRPr="00884B4D">
        <w:t xml:space="preserve">un schéma relationnel en flocon de neige. </w:t>
      </w:r>
      <w:r>
        <w:t>Ce dernier</w:t>
      </w:r>
      <w:r w:rsidRPr="00884B4D">
        <w:t xml:space="preserve"> a été initié par Bill Inmon</w:t>
      </w:r>
      <w:r>
        <w:t xml:space="preserve"> et </w:t>
      </w:r>
      <w:r w:rsidRPr="00884B4D">
        <w:t>consiste en une table de faits centrale entourée par les différentes dimensions, qui sont éclatées ou décomposées en hiérarchies. Ce schéma présente un ensemble d’avantages pouvant être résumés dans les points suivants :</w:t>
      </w:r>
    </w:p>
    <w:p w14:paraId="40BC7E51" w14:textId="77777777" w:rsidR="00C93A15" w:rsidRPr="00884B4D" w:rsidRDefault="00C93A15" w:rsidP="00B32DF3">
      <w:pPr>
        <w:pStyle w:val="ListParagraph"/>
        <w:numPr>
          <w:ilvl w:val="0"/>
          <w:numId w:val="41"/>
        </w:numPr>
        <w:spacing w:before="0"/>
        <w:ind w:left="0" w:firstLine="360"/>
      </w:pPr>
      <w:r w:rsidRPr="00884B4D">
        <w:t xml:space="preserve">Il permet une meilleure compréhension des hiérarchies et une meilleure flexibilité      des données ; </w:t>
      </w:r>
    </w:p>
    <w:p w14:paraId="1A46C1B2" w14:textId="77777777" w:rsidR="00C93A15" w:rsidRPr="00884B4D" w:rsidRDefault="00C93A15" w:rsidP="00B32DF3">
      <w:pPr>
        <w:pStyle w:val="ListParagraph"/>
        <w:numPr>
          <w:ilvl w:val="0"/>
          <w:numId w:val="41"/>
        </w:numPr>
        <w:ind w:left="0" w:firstLine="360"/>
      </w:pPr>
      <w:r w:rsidRPr="00884B4D">
        <w:t>Il évite les redondances grâce à la normalisation des dimensions ce qui permet de gagner considérablement en espace de stockage ;</w:t>
      </w:r>
    </w:p>
    <w:p w14:paraId="27817C18" w14:textId="77777777" w:rsidR="00C93A15" w:rsidRPr="00884B4D" w:rsidRDefault="00C93A15" w:rsidP="009823C3">
      <w:pPr>
        <w:pStyle w:val="ListParagraph"/>
        <w:ind w:left="0" w:firstLine="360"/>
      </w:pPr>
    </w:p>
    <w:p w14:paraId="2D826190" w14:textId="77777777" w:rsidR="00C93A15" w:rsidRDefault="00C93A15" w:rsidP="00B32DF3">
      <w:pPr>
        <w:pStyle w:val="ListParagraph"/>
        <w:numPr>
          <w:ilvl w:val="0"/>
          <w:numId w:val="41"/>
        </w:numPr>
        <w:spacing w:after="0"/>
        <w:ind w:left="0" w:firstLine="360"/>
      </w:pPr>
      <w:r w:rsidRPr="00884B4D">
        <w:t xml:space="preserve">Le schéma en flocons de neige est approprié aux dimensions dont les niveaux sont reliés par des relations n à n </w:t>
      </w:r>
      <w:r>
        <w:t>par exemple un</w:t>
      </w:r>
      <w:r w:rsidRPr="00884B4D">
        <w:t xml:space="preserve"> </w:t>
      </w:r>
      <w:r>
        <w:t>t</w:t>
      </w:r>
      <w:r w:rsidRPr="00884B4D">
        <w:t xml:space="preserve">ronçon passe par plusieurs communes et </w:t>
      </w:r>
      <w:r>
        <w:t>une c</w:t>
      </w:r>
      <w:r w:rsidRPr="00884B4D">
        <w:t xml:space="preserve">ommune contient plusieurs </w:t>
      </w:r>
      <w:r>
        <w:t>t</w:t>
      </w:r>
      <w:r w:rsidRPr="00884B4D">
        <w:t>ronçon</w:t>
      </w:r>
      <w:r>
        <w:t>s</w:t>
      </w:r>
      <w:r w:rsidRPr="00884B4D">
        <w:t xml:space="preserve">  </w:t>
      </w:r>
      <w:r>
        <w:t xml:space="preserve"> </w:t>
      </w:r>
      <w:r w:rsidRPr="00884B4D">
        <w:t xml:space="preserve">et </w:t>
      </w:r>
      <w:r>
        <w:t xml:space="preserve">des relations </w:t>
      </w:r>
      <w:r w:rsidRPr="00884B4D">
        <w:t>1 à n</w:t>
      </w:r>
      <w:r>
        <w:t xml:space="preserve"> par exemple </w:t>
      </w:r>
      <w:r w:rsidRPr="00884B4D">
        <w:t xml:space="preserve">une wilaya </w:t>
      </w:r>
      <w:r>
        <w:t xml:space="preserve">est composée de </w:t>
      </w:r>
      <w:r w:rsidRPr="00884B4D">
        <w:t>plusieurs daïras</w:t>
      </w:r>
      <w:r>
        <w:t>.</w:t>
      </w:r>
    </w:p>
    <w:p w14:paraId="7DE597AB" w14:textId="7B1D913E" w:rsidR="00C93A15" w:rsidRDefault="00C93A15" w:rsidP="00C93A15">
      <w:pPr>
        <w:ind w:firstLine="0"/>
      </w:pPr>
      <w:r w:rsidRPr="00884B4D">
        <w:t xml:space="preserve">Les trois schémas en flocon de neige correspondant aux trois cas cités précédemment sont définis dans les figures </w:t>
      </w:r>
      <w:r>
        <w:t>A</w:t>
      </w:r>
      <w:r w:rsidRPr="00884B4D">
        <w:t xml:space="preserve">.2, </w:t>
      </w:r>
      <w:r>
        <w:t>A</w:t>
      </w:r>
      <w:r w:rsidRPr="00884B4D">
        <w:t xml:space="preserve">.3 et </w:t>
      </w:r>
      <w:r>
        <w:t>A</w:t>
      </w:r>
      <w:r w:rsidRPr="00884B4D">
        <w:t>.4.</w:t>
      </w:r>
    </w:p>
    <w:p w14:paraId="385A0032" w14:textId="1475C94C" w:rsidR="0068471A" w:rsidRDefault="0068471A" w:rsidP="00C93A15">
      <w:pPr>
        <w:ind w:firstLine="0"/>
      </w:pPr>
    </w:p>
    <w:p w14:paraId="05B833FE" w14:textId="06AF406A" w:rsidR="0068471A" w:rsidRDefault="0068471A" w:rsidP="00C93A15">
      <w:pPr>
        <w:ind w:firstLine="0"/>
      </w:pPr>
    </w:p>
    <w:p w14:paraId="0C46CB46" w14:textId="12F0E8B7" w:rsidR="0068471A" w:rsidRDefault="0068471A" w:rsidP="00C93A15">
      <w:pPr>
        <w:ind w:firstLine="0"/>
      </w:pPr>
    </w:p>
    <w:p w14:paraId="3F1C755E" w14:textId="41CF7C87" w:rsidR="0068471A" w:rsidRDefault="0068471A" w:rsidP="00C93A15">
      <w:pPr>
        <w:ind w:firstLine="0"/>
      </w:pPr>
    </w:p>
    <w:p w14:paraId="7B5C793D" w14:textId="77777777" w:rsidR="0068471A" w:rsidRPr="00884B4D" w:rsidRDefault="0068471A" w:rsidP="00C93A15">
      <w:pPr>
        <w:ind w:firstLine="0"/>
        <w:rPr>
          <w:ins w:id="314" w:author="melissa derami" w:date="2019-05-28T03:10:00Z"/>
        </w:rPr>
      </w:pPr>
    </w:p>
    <w:p w14:paraId="6BF86A76" w14:textId="77777777" w:rsidR="00C93A15" w:rsidRPr="00884B4D" w:rsidRDefault="00C93A15" w:rsidP="00C93A15">
      <w:pPr>
        <w:spacing w:after="0"/>
        <w:ind w:firstLine="0"/>
      </w:pPr>
      <w:r w:rsidRPr="00884B4D">
        <w:rPr>
          <w:b/>
          <w:bCs/>
        </w:rPr>
        <w:lastRenderedPageBreak/>
        <w:t>Cas 1 :</w:t>
      </w:r>
      <w:r w:rsidRPr="00884B4D">
        <w:t xml:space="preserve"> accident impliquant un seul véhicule  </w:t>
      </w:r>
    </w:p>
    <w:p w14:paraId="19244599" w14:textId="0E7FFB18" w:rsidR="003451AB" w:rsidRDefault="0068471A" w:rsidP="0068471A">
      <w:r w:rsidRPr="00884B4D">
        <w:rPr>
          <w:rFonts w:ascii="Times New Roman" w:hAnsi="Times New Roman" w:cs="Times New Roman"/>
          <w:noProof/>
          <w:szCs w:val="24"/>
        </w:rPr>
        <w:drawing>
          <wp:anchor distT="0" distB="0" distL="114300" distR="114300" simplePos="0" relativeHeight="251722752" behindDoc="1" locked="0" layoutInCell="1" allowOverlap="1" wp14:anchorId="6A991E5F" wp14:editId="5A4DB905">
            <wp:simplePos x="0" y="0"/>
            <wp:positionH relativeFrom="margin">
              <wp:align>center</wp:align>
            </wp:positionH>
            <wp:positionV relativeFrom="paragraph">
              <wp:posOffset>930598</wp:posOffset>
            </wp:positionV>
            <wp:extent cx="6859438" cy="4570511"/>
            <wp:effectExtent l="76200" t="76200" r="132080" b="13525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751" b="1362"/>
                    <a:stretch/>
                  </pic:blipFill>
                  <pic:spPr bwMode="auto">
                    <a:xfrm>
                      <a:off x="0" y="0"/>
                      <a:ext cx="6859438" cy="457051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3A15" w:rsidRPr="00884B4D">
        <w:t xml:space="preserve">Le premier schéma (Figure </w:t>
      </w:r>
      <w:r w:rsidR="00C93A15">
        <w:t>A</w:t>
      </w:r>
      <w:r w:rsidR="00C93A15" w:rsidRPr="00884B4D">
        <w:t>.2) permet d’analyser un certain nombre de mesures liées aux accidents qui n’impliquent qu’un seul véhicule et un seul conducteur. Nous disposons dans ce cas d’une seule dimension « Véhicule » et d’une seule dimension « Conducteur ». Les autres dimensions sont conformes pour les trois schémas.</w:t>
      </w:r>
    </w:p>
    <w:p w14:paraId="45095675" w14:textId="14C21C29" w:rsidR="00C93A15" w:rsidRPr="00884B4D" w:rsidRDefault="00C93A15" w:rsidP="00C93A15">
      <w:pPr>
        <w:spacing w:before="0" w:after="0"/>
        <w:ind w:firstLine="0"/>
      </w:pPr>
    </w:p>
    <w:p w14:paraId="1246B241" w14:textId="77777777" w:rsidR="00C93A15" w:rsidRPr="00884B4D" w:rsidRDefault="00C93A15" w:rsidP="00C93A15">
      <w:pPr>
        <w:spacing w:after="0"/>
        <w:ind w:firstLine="0"/>
        <w:rPr>
          <w:sz w:val="4"/>
          <w:szCs w:val="4"/>
        </w:rPr>
      </w:pPr>
    </w:p>
    <w:p w14:paraId="3D3122BB" w14:textId="77777777" w:rsidR="00C93A15" w:rsidRPr="00884B4D" w:rsidRDefault="00C93A15" w:rsidP="00C93A15">
      <w:pPr>
        <w:spacing w:before="0" w:after="0"/>
        <w:ind w:left="-1418" w:firstLine="0"/>
        <w:jc w:val="center"/>
      </w:pPr>
      <w:r w:rsidRPr="00884B4D">
        <w:rPr>
          <w:noProof/>
        </w:rPr>
        <w:t xml:space="preserve">   </w:t>
      </w:r>
    </w:p>
    <w:p w14:paraId="210E45D7" w14:textId="77777777" w:rsidR="00C93A15" w:rsidRPr="00884B4D" w:rsidRDefault="00C93A15" w:rsidP="00C93A15">
      <w:pPr>
        <w:tabs>
          <w:tab w:val="left" w:pos="7920"/>
        </w:tabs>
        <w:spacing w:before="0"/>
        <w:ind w:left="-540" w:firstLine="0"/>
        <w:rPr>
          <w:b/>
          <w:szCs w:val="24"/>
        </w:rPr>
      </w:pPr>
      <w:r w:rsidRPr="00884B4D">
        <w:rPr>
          <w:b/>
          <w:szCs w:val="24"/>
        </w:rPr>
        <w:tab/>
      </w:r>
    </w:p>
    <w:p w14:paraId="3B99FDC8" w14:textId="77777777" w:rsidR="00C93A15" w:rsidRPr="00884B4D" w:rsidRDefault="00C93A15" w:rsidP="00C93A15">
      <w:pPr>
        <w:spacing w:before="0"/>
        <w:ind w:left="90" w:firstLine="0"/>
        <w:jc w:val="center"/>
        <w:rPr>
          <w:b/>
          <w:szCs w:val="24"/>
        </w:rPr>
      </w:pPr>
    </w:p>
    <w:p w14:paraId="1DA9AFBC" w14:textId="77777777" w:rsidR="00C93A15" w:rsidRPr="00884B4D" w:rsidRDefault="00C93A15" w:rsidP="00C93A15">
      <w:pPr>
        <w:spacing w:before="0"/>
        <w:ind w:left="90" w:firstLine="0"/>
        <w:jc w:val="center"/>
        <w:rPr>
          <w:b/>
          <w:szCs w:val="24"/>
        </w:rPr>
      </w:pPr>
    </w:p>
    <w:p w14:paraId="11C77D1E" w14:textId="77777777" w:rsidR="00C93A15" w:rsidRPr="00884B4D" w:rsidRDefault="00C93A15" w:rsidP="00C93A15">
      <w:pPr>
        <w:spacing w:before="0"/>
        <w:ind w:left="90" w:firstLine="0"/>
        <w:jc w:val="center"/>
        <w:rPr>
          <w:b/>
          <w:szCs w:val="24"/>
        </w:rPr>
      </w:pPr>
    </w:p>
    <w:p w14:paraId="2D1795C2" w14:textId="77777777" w:rsidR="00C93A15" w:rsidRPr="00884B4D" w:rsidRDefault="00C93A15" w:rsidP="00C93A15">
      <w:pPr>
        <w:spacing w:before="0"/>
        <w:ind w:left="90" w:firstLine="0"/>
        <w:jc w:val="center"/>
        <w:rPr>
          <w:b/>
          <w:szCs w:val="24"/>
        </w:rPr>
      </w:pPr>
    </w:p>
    <w:p w14:paraId="7CD8ED3E" w14:textId="77777777" w:rsidR="00C93A15" w:rsidRPr="00884B4D" w:rsidRDefault="00C93A15" w:rsidP="00C93A15">
      <w:pPr>
        <w:spacing w:before="0"/>
        <w:ind w:left="90" w:firstLine="0"/>
        <w:jc w:val="center"/>
        <w:rPr>
          <w:b/>
          <w:szCs w:val="24"/>
        </w:rPr>
      </w:pPr>
    </w:p>
    <w:p w14:paraId="29126573" w14:textId="77777777" w:rsidR="00C93A15" w:rsidRPr="00884B4D" w:rsidRDefault="00C93A15" w:rsidP="00C93A15">
      <w:pPr>
        <w:spacing w:before="0"/>
        <w:ind w:left="90" w:firstLine="0"/>
        <w:jc w:val="center"/>
        <w:rPr>
          <w:b/>
          <w:szCs w:val="24"/>
        </w:rPr>
      </w:pPr>
    </w:p>
    <w:p w14:paraId="41CAC56B" w14:textId="77777777" w:rsidR="00C93A15" w:rsidRPr="00884B4D" w:rsidRDefault="00C93A15" w:rsidP="00C93A15">
      <w:pPr>
        <w:spacing w:before="0"/>
        <w:ind w:left="90" w:firstLine="0"/>
        <w:jc w:val="center"/>
        <w:rPr>
          <w:b/>
          <w:szCs w:val="24"/>
        </w:rPr>
      </w:pPr>
    </w:p>
    <w:p w14:paraId="1B046F24" w14:textId="77777777" w:rsidR="00C93A15" w:rsidRPr="00884B4D" w:rsidRDefault="00C93A15" w:rsidP="00C93A15">
      <w:pPr>
        <w:spacing w:before="0"/>
        <w:ind w:left="90" w:firstLine="0"/>
        <w:jc w:val="center"/>
        <w:rPr>
          <w:b/>
          <w:szCs w:val="24"/>
        </w:rPr>
      </w:pPr>
    </w:p>
    <w:p w14:paraId="142886AE" w14:textId="77777777" w:rsidR="00C93A15" w:rsidRPr="00884B4D" w:rsidRDefault="00C93A15" w:rsidP="00C93A15">
      <w:pPr>
        <w:spacing w:before="0"/>
        <w:ind w:left="90" w:firstLine="0"/>
        <w:jc w:val="center"/>
        <w:rPr>
          <w:b/>
          <w:szCs w:val="24"/>
        </w:rPr>
      </w:pPr>
    </w:p>
    <w:p w14:paraId="71C38970" w14:textId="77777777" w:rsidR="00C93A15" w:rsidRPr="00884B4D" w:rsidRDefault="00C93A15" w:rsidP="00C93A15">
      <w:pPr>
        <w:spacing w:before="0"/>
        <w:ind w:firstLine="0"/>
        <w:rPr>
          <w:b/>
          <w:szCs w:val="24"/>
        </w:rPr>
      </w:pPr>
    </w:p>
    <w:p w14:paraId="757C91C8" w14:textId="77777777" w:rsidR="00C93A15" w:rsidRPr="00884B4D" w:rsidRDefault="00C93A15" w:rsidP="00C93A15">
      <w:pPr>
        <w:spacing w:before="0"/>
        <w:ind w:firstLine="0"/>
        <w:rPr>
          <w:b/>
          <w:szCs w:val="24"/>
        </w:rPr>
      </w:pPr>
    </w:p>
    <w:p w14:paraId="46F1AEDA" w14:textId="77777777" w:rsidR="00C93A15" w:rsidRDefault="00C93A15" w:rsidP="00C93A15">
      <w:pPr>
        <w:spacing w:before="0"/>
        <w:ind w:left="90" w:firstLine="0"/>
        <w:jc w:val="center"/>
        <w:rPr>
          <w:b/>
          <w:szCs w:val="24"/>
        </w:rPr>
      </w:pPr>
    </w:p>
    <w:p w14:paraId="41F03955" w14:textId="77777777" w:rsidR="003451AB" w:rsidRDefault="003451AB" w:rsidP="00C93A15">
      <w:pPr>
        <w:spacing w:before="0"/>
        <w:ind w:left="90" w:firstLine="0"/>
        <w:jc w:val="center"/>
        <w:rPr>
          <w:b/>
          <w:szCs w:val="24"/>
        </w:rPr>
      </w:pPr>
    </w:p>
    <w:p w14:paraId="26B762CE" w14:textId="5ED08A54" w:rsidR="003451AB" w:rsidRDefault="00631772" w:rsidP="0068471A">
      <w:pPr>
        <w:spacing w:before="0"/>
        <w:ind w:firstLine="0"/>
        <w:rPr>
          <w:b/>
          <w:szCs w:val="24"/>
        </w:rPr>
      </w:pPr>
      <w:r>
        <w:rPr>
          <w:noProof/>
        </w:rPr>
        <mc:AlternateContent>
          <mc:Choice Requires="wps">
            <w:drawing>
              <wp:anchor distT="0" distB="0" distL="114300" distR="114300" simplePos="0" relativeHeight="251730944" behindDoc="1" locked="0" layoutInCell="1" allowOverlap="1" wp14:anchorId="1E991334" wp14:editId="34439886">
                <wp:simplePos x="0" y="0"/>
                <wp:positionH relativeFrom="column">
                  <wp:posOffset>-591820</wp:posOffset>
                </wp:positionH>
                <wp:positionV relativeFrom="paragraph">
                  <wp:posOffset>276998</wp:posOffset>
                </wp:positionV>
                <wp:extent cx="6859270" cy="635"/>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6859270" cy="635"/>
                        </a:xfrm>
                        <a:prstGeom prst="rect">
                          <a:avLst/>
                        </a:prstGeom>
                        <a:solidFill>
                          <a:prstClr val="white"/>
                        </a:solidFill>
                        <a:ln>
                          <a:noFill/>
                        </a:ln>
                      </wps:spPr>
                      <wps:txbx>
                        <w:txbxContent>
                          <w:p w14:paraId="7C0E57EF" w14:textId="4823065B" w:rsidR="00931C8C" w:rsidRPr="00635622" w:rsidRDefault="00931C8C" w:rsidP="009E422E">
                            <w:pPr>
                              <w:pStyle w:val="Caption"/>
                              <w:ind w:left="990" w:right="894" w:firstLine="0"/>
                              <w:jc w:val="center"/>
                              <w:rPr>
                                <w:rFonts w:ascii="Times New Roman" w:hAnsi="Times New Roman" w:cs="Times New Roman"/>
                                <w:noProof/>
                                <w:color w:val="auto"/>
                                <w:sz w:val="36"/>
                                <w:szCs w:val="36"/>
                              </w:rPr>
                            </w:pPr>
                            <w:bookmarkStart w:id="315" w:name="_Toc11857711"/>
                            <w:r w:rsidRPr="00BE65BF">
                              <w:rPr>
                                <w:b/>
                                <w:bCs/>
                                <w:color w:val="auto"/>
                                <w:sz w:val="24"/>
                                <w:szCs w:val="24"/>
                              </w:rPr>
                              <w:t xml:space="preserve">Figure A. </w:t>
                            </w:r>
                            <w:r w:rsidRPr="00BE65BF">
                              <w:rPr>
                                <w:b/>
                                <w:bCs/>
                                <w:color w:val="auto"/>
                                <w:sz w:val="24"/>
                                <w:szCs w:val="24"/>
                              </w:rPr>
                              <w:fldChar w:fldCharType="begin"/>
                            </w:r>
                            <w:r w:rsidRPr="00BE65BF">
                              <w:rPr>
                                <w:b/>
                                <w:bCs/>
                                <w:color w:val="auto"/>
                                <w:sz w:val="24"/>
                                <w:szCs w:val="24"/>
                              </w:rPr>
                              <w:instrText xml:space="preserve"> SEQ Figure_A. \* ARABIC </w:instrText>
                            </w:r>
                            <w:r w:rsidRPr="00BE65BF">
                              <w:rPr>
                                <w:b/>
                                <w:bCs/>
                                <w:color w:val="auto"/>
                                <w:sz w:val="24"/>
                                <w:szCs w:val="24"/>
                              </w:rPr>
                              <w:fldChar w:fldCharType="separate"/>
                            </w:r>
                            <w:r>
                              <w:rPr>
                                <w:b/>
                                <w:bCs/>
                                <w:noProof/>
                                <w:color w:val="auto"/>
                                <w:sz w:val="24"/>
                                <w:szCs w:val="24"/>
                              </w:rPr>
                              <w:t>2</w:t>
                            </w:r>
                            <w:r w:rsidRPr="00BE65BF">
                              <w:rPr>
                                <w:b/>
                                <w:bCs/>
                                <w:color w:val="auto"/>
                                <w:sz w:val="24"/>
                                <w:szCs w:val="24"/>
                              </w:rPr>
                              <w:fldChar w:fldCharType="end"/>
                            </w:r>
                            <w:r w:rsidRPr="00635622">
                              <w:rPr>
                                <w:color w:val="auto"/>
                                <w:sz w:val="24"/>
                                <w:szCs w:val="24"/>
                              </w:rPr>
                              <w:t xml:space="preserve"> Modèle conceptuel spatio-multidimensionnel pour l’analyse du phénomène de l’accidentologie, cas d’un seul véhicule impliqué</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991334" id="_x0000_t202" coordsize="21600,21600" o:spt="202" path="m,l,21600r21600,l21600,xe">
                <v:stroke joinstyle="miter"/>
                <v:path gradientshapeok="t" o:connecttype="rect"/>
              </v:shapetype>
              <v:shape id="Text Box 136" o:spid="_x0000_s1026" type="#_x0000_t202" style="position:absolute;left:0;text-align:left;margin-left:-46.6pt;margin-top:21.8pt;width:540.1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" stroked="f">
                <v:textbox style="mso-fit-shape-to-text:t" inset="0,0,0,0">
                  <w:txbxContent>
                    <w:p w14:paraId="7C0E57EF" w14:textId="4823065B" w:rsidR="00931C8C" w:rsidRPr="00635622" w:rsidRDefault="00931C8C" w:rsidP="009E422E">
                      <w:pPr>
                        <w:pStyle w:val="Caption"/>
                        <w:ind w:left="990" w:right="894" w:firstLine="0"/>
                        <w:jc w:val="center"/>
                        <w:rPr>
                          <w:rFonts w:ascii="Times New Roman" w:hAnsi="Times New Roman" w:cs="Times New Roman"/>
                          <w:noProof/>
                          <w:color w:val="auto"/>
                          <w:sz w:val="36"/>
                          <w:szCs w:val="36"/>
                        </w:rPr>
                      </w:pPr>
                      <w:bookmarkStart w:id="316" w:name="_Toc11857711"/>
                      <w:r w:rsidRPr="00BE65BF">
                        <w:rPr>
                          <w:b/>
                          <w:bCs/>
                          <w:color w:val="auto"/>
                          <w:sz w:val="24"/>
                          <w:szCs w:val="24"/>
                        </w:rPr>
                        <w:t xml:space="preserve">Figure A. </w:t>
                      </w:r>
                      <w:r w:rsidRPr="00BE65BF">
                        <w:rPr>
                          <w:b/>
                          <w:bCs/>
                          <w:color w:val="auto"/>
                          <w:sz w:val="24"/>
                          <w:szCs w:val="24"/>
                        </w:rPr>
                        <w:fldChar w:fldCharType="begin"/>
                      </w:r>
                      <w:r w:rsidRPr="00BE65BF">
                        <w:rPr>
                          <w:b/>
                          <w:bCs/>
                          <w:color w:val="auto"/>
                          <w:sz w:val="24"/>
                          <w:szCs w:val="24"/>
                        </w:rPr>
                        <w:instrText xml:space="preserve"> SEQ Figure_A. \* ARABIC </w:instrText>
                      </w:r>
                      <w:r w:rsidRPr="00BE65BF">
                        <w:rPr>
                          <w:b/>
                          <w:bCs/>
                          <w:color w:val="auto"/>
                          <w:sz w:val="24"/>
                          <w:szCs w:val="24"/>
                        </w:rPr>
                        <w:fldChar w:fldCharType="separate"/>
                      </w:r>
                      <w:r>
                        <w:rPr>
                          <w:b/>
                          <w:bCs/>
                          <w:noProof/>
                          <w:color w:val="auto"/>
                          <w:sz w:val="24"/>
                          <w:szCs w:val="24"/>
                        </w:rPr>
                        <w:t>2</w:t>
                      </w:r>
                      <w:r w:rsidRPr="00BE65BF">
                        <w:rPr>
                          <w:b/>
                          <w:bCs/>
                          <w:color w:val="auto"/>
                          <w:sz w:val="24"/>
                          <w:szCs w:val="24"/>
                        </w:rPr>
                        <w:fldChar w:fldCharType="end"/>
                      </w:r>
                      <w:r w:rsidRPr="00635622">
                        <w:rPr>
                          <w:color w:val="auto"/>
                          <w:sz w:val="24"/>
                          <w:szCs w:val="24"/>
                        </w:rPr>
                        <w:t xml:space="preserve"> Modèle conceptuel spatio-multidimensionnel pour l’analyse du phénomène de l’accidentologie, cas d’un seul véhicule impliqué</w:t>
                      </w:r>
                      <w:bookmarkEnd w:id="316"/>
                    </w:p>
                  </w:txbxContent>
                </v:textbox>
              </v:shape>
            </w:pict>
          </mc:Fallback>
        </mc:AlternateContent>
      </w:r>
    </w:p>
    <w:p w14:paraId="602775DD" w14:textId="64E182CA" w:rsidR="00DC331B" w:rsidRDefault="00DC331B" w:rsidP="00BE65BF">
      <w:pPr>
        <w:tabs>
          <w:tab w:val="left" w:pos="2700"/>
        </w:tabs>
        <w:spacing w:before="0"/>
        <w:ind w:left="90" w:firstLine="0"/>
        <w:jc w:val="center"/>
        <w:rPr>
          <w:rFonts w:ascii="Times New Roman" w:eastAsia="Times New Roman" w:hAnsi="Times New Roman" w:cs="Times New Roman"/>
          <w:b/>
          <w:bCs/>
          <w:szCs w:val="24"/>
        </w:rPr>
      </w:pPr>
    </w:p>
    <w:p w14:paraId="3A63619D" w14:textId="11A4A2E6" w:rsidR="00DC331B" w:rsidRDefault="00DC331B" w:rsidP="00C93A15">
      <w:pPr>
        <w:spacing w:before="0"/>
        <w:ind w:left="90" w:firstLine="0"/>
        <w:jc w:val="center"/>
        <w:rPr>
          <w:rFonts w:ascii="Times New Roman" w:eastAsia="Times New Roman" w:hAnsi="Times New Roman" w:cs="Times New Roman"/>
          <w:b/>
          <w:bCs/>
          <w:szCs w:val="24"/>
        </w:rPr>
      </w:pPr>
    </w:p>
    <w:p w14:paraId="740A0361" w14:textId="3F30986C" w:rsidR="00DC331B" w:rsidRDefault="00DC331B" w:rsidP="00C93A15">
      <w:pPr>
        <w:spacing w:before="0"/>
        <w:ind w:left="90" w:firstLine="0"/>
        <w:jc w:val="center"/>
        <w:rPr>
          <w:rFonts w:ascii="Times New Roman" w:eastAsia="Times New Roman" w:hAnsi="Times New Roman" w:cs="Times New Roman"/>
          <w:b/>
          <w:bCs/>
          <w:szCs w:val="24"/>
        </w:rPr>
      </w:pPr>
    </w:p>
    <w:p w14:paraId="46544E8F" w14:textId="0157A4B7" w:rsidR="00DC331B" w:rsidRDefault="00DC331B" w:rsidP="00C93A15">
      <w:pPr>
        <w:spacing w:before="0"/>
        <w:ind w:left="90" w:firstLine="0"/>
        <w:jc w:val="center"/>
        <w:rPr>
          <w:rFonts w:ascii="Times New Roman" w:eastAsia="Times New Roman" w:hAnsi="Times New Roman" w:cs="Times New Roman"/>
          <w:b/>
          <w:bCs/>
          <w:szCs w:val="24"/>
        </w:rPr>
      </w:pPr>
    </w:p>
    <w:p w14:paraId="1A56BF0C" w14:textId="0CEBFC8A" w:rsidR="00631772" w:rsidRDefault="00631772" w:rsidP="00C93A15">
      <w:pPr>
        <w:spacing w:before="0"/>
        <w:ind w:left="90" w:firstLine="0"/>
        <w:jc w:val="center"/>
        <w:rPr>
          <w:rFonts w:ascii="Times New Roman" w:eastAsia="Times New Roman" w:hAnsi="Times New Roman" w:cs="Times New Roman"/>
          <w:b/>
          <w:bCs/>
          <w:szCs w:val="24"/>
        </w:rPr>
      </w:pPr>
    </w:p>
    <w:p w14:paraId="5443FC8E" w14:textId="77777777" w:rsidR="00631772" w:rsidRDefault="00631772" w:rsidP="00C93A15">
      <w:pPr>
        <w:spacing w:before="0"/>
        <w:ind w:left="90" w:firstLine="0"/>
        <w:jc w:val="center"/>
        <w:rPr>
          <w:rFonts w:ascii="Times New Roman" w:eastAsia="Times New Roman" w:hAnsi="Times New Roman" w:cs="Times New Roman"/>
          <w:b/>
          <w:bCs/>
          <w:szCs w:val="24"/>
        </w:rPr>
      </w:pPr>
    </w:p>
    <w:p w14:paraId="37B6201D" w14:textId="60FABD78" w:rsidR="00DC331B" w:rsidRDefault="00DC331B" w:rsidP="00C93A15">
      <w:pPr>
        <w:spacing w:before="0"/>
        <w:ind w:left="90" w:firstLine="0"/>
        <w:jc w:val="center"/>
        <w:rPr>
          <w:rFonts w:ascii="Times New Roman" w:eastAsia="Times New Roman" w:hAnsi="Times New Roman" w:cs="Times New Roman"/>
          <w:b/>
          <w:bCs/>
          <w:szCs w:val="24"/>
        </w:rPr>
      </w:pPr>
    </w:p>
    <w:p w14:paraId="0E4382A2" w14:textId="4EF732C1" w:rsidR="00DC331B" w:rsidRDefault="00DC331B" w:rsidP="00C93A15">
      <w:pPr>
        <w:spacing w:before="0"/>
        <w:ind w:left="90" w:firstLine="0"/>
        <w:jc w:val="center"/>
        <w:rPr>
          <w:rFonts w:ascii="Times New Roman" w:eastAsia="Times New Roman" w:hAnsi="Times New Roman" w:cs="Times New Roman"/>
          <w:b/>
          <w:bCs/>
          <w:szCs w:val="24"/>
        </w:rPr>
      </w:pPr>
    </w:p>
    <w:p w14:paraId="7C62EEE6" w14:textId="7A73F71F" w:rsidR="00DC331B" w:rsidRDefault="00DC331B" w:rsidP="00C93A15">
      <w:pPr>
        <w:spacing w:before="0"/>
        <w:ind w:left="90" w:firstLine="0"/>
        <w:jc w:val="center"/>
        <w:rPr>
          <w:rFonts w:ascii="Times New Roman" w:eastAsia="Times New Roman" w:hAnsi="Times New Roman" w:cs="Times New Roman"/>
          <w:b/>
          <w:bCs/>
          <w:szCs w:val="24"/>
        </w:rPr>
      </w:pPr>
    </w:p>
    <w:p w14:paraId="775C799A" w14:textId="77777777" w:rsidR="00DC331B" w:rsidRPr="00884B4D" w:rsidRDefault="00DC331B" w:rsidP="00505668">
      <w:pPr>
        <w:spacing w:before="0"/>
        <w:ind w:firstLine="0"/>
        <w:rPr>
          <w:rFonts w:ascii="Times New Roman" w:eastAsia="Times New Roman" w:hAnsi="Times New Roman" w:cs="Times New Roman"/>
          <w:b/>
          <w:bCs/>
          <w:szCs w:val="24"/>
        </w:rPr>
      </w:pPr>
    </w:p>
    <w:p w14:paraId="2D2BB55C" w14:textId="77777777" w:rsidR="00C93A15" w:rsidRPr="00884B4D" w:rsidRDefault="00C93A15" w:rsidP="00C93A15">
      <w:pPr>
        <w:spacing w:after="0"/>
        <w:ind w:firstLine="0"/>
      </w:pPr>
      <w:r w:rsidRPr="00CE705F">
        <w:rPr>
          <w:b/>
          <w:bCs/>
        </w:rPr>
        <w:lastRenderedPageBreak/>
        <w:t>Cas 2 :</w:t>
      </w:r>
      <w:r w:rsidRPr="00884B4D">
        <w:t xml:space="preserve"> accidents impliquant deux véhicules</w:t>
      </w:r>
    </w:p>
    <w:p w14:paraId="00D95B20" w14:textId="77777777" w:rsidR="00C93A15" w:rsidRPr="00884B4D" w:rsidRDefault="00C93A15" w:rsidP="00BE7BCA">
      <w:r w:rsidRPr="00884B4D">
        <w:t xml:space="preserve">Le deuxième schéma (Figure </w:t>
      </w:r>
      <w:r>
        <w:t>A</w:t>
      </w:r>
      <w:r w:rsidRPr="00884B4D">
        <w:t xml:space="preserve">.3) permet d’évaluer les mêmes mesures pour les accidents qui impliquent deux véhicules et deux conducteurs. Dans ce cas, la notion « Véhicule » sera représentée par deux axes d’analyse « Véhicule1 » et «Véhicule2» et la même représentation sera appliquée pour la notion «Conducteur» en le représentant par «Conducteur1» et « Conducteur2». </w:t>
      </w:r>
    </w:p>
    <w:p w14:paraId="2D897FCA" w14:textId="595E1C40" w:rsidR="00C93A15" w:rsidRPr="00884B4D" w:rsidRDefault="00C93A15" w:rsidP="00C93A15">
      <w:pPr>
        <w:ind w:left="90" w:firstLine="0"/>
        <w:jc w:val="center"/>
        <w:rPr>
          <w:b/>
          <w:szCs w:val="24"/>
        </w:rPr>
      </w:pPr>
      <w:r w:rsidRPr="00884B4D">
        <w:rPr>
          <w:noProof/>
        </w:rPr>
        <w:drawing>
          <wp:anchor distT="0" distB="0" distL="114300" distR="114300" simplePos="0" relativeHeight="251721728" behindDoc="1" locked="0" layoutInCell="1" allowOverlap="1" wp14:anchorId="1B82189E" wp14:editId="1C7AAD0E">
            <wp:simplePos x="0" y="0"/>
            <wp:positionH relativeFrom="column">
              <wp:posOffset>-717430</wp:posOffset>
            </wp:positionH>
            <wp:positionV relativeFrom="paragraph">
              <wp:posOffset>25975</wp:posOffset>
            </wp:positionV>
            <wp:extent cx="7133143" cy="5850147"/>
            <wp:effectExtent l="76200" t="76200" r="125095" b="13208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859" b="1788"/>
                    <a:stretch/>
                  </pic:blipFill>
                  <pic:spPr bwMode="auto">
                    <a:xfrm>
                      <a:off x="0" y="0"/>
                      <a:ext cx="7140722" cy="585636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F845D3" w14:textId="77777777" w:rsidR="00C93A15" w:rsidRPr="00884B4D" w:rsidRDefault="00C93A15" w:rsidP="00C93A15">
      <w:pPr>
        <w:ind w:left="90" w:firstLine="0"/>
        <w:jc w:val="center"/>
        <w:rPr>
          <w:b/>
          <w:szCs w:val="24"/>
        </w:rPr>
      </w:pPr>
    </w:p>
    <w:p w14:paraId="659B5BAC" w14:textId="77777777" w:rsidR="00C93A15" w:rsidRPr="00884B4D" w:rsidRDefault="00C93A15" w:rsidP="00C93A15">
      <w:pPr>
        <w:ind w:firstLine="0"/>
        <w:rPr>
          <w:b/>
          <w:szCs w:val="24"/>
        </w:rPr>
      </w:pPr>
    </w:p>
    <w:p w14:paraId="1418B788" w14:textId="77777777" w:rsidR="00C93A15" w:rsidRPr="00884B4D" w:rsidRDefault="00C93A15" w:rsidP="00C93A15">
      <w:pPr>
        <w:ind w:firstLine="0"/>
        <w:rPr>
          <w:b/>
          <w:szCs w:val="24"/>
        </w:rPr>
      </w:pPr>
    </w:p>
    <w:p w14:paraId="134596B4" w14:textId="77777777" w:rsidR="00C93A15" w:rsidRPr="00884B4D" w:rsidRDefault="00C93A15" w:rsidP="00C93A15">
      <w:pPr>
        <w:ind w:left="90" w:firstLine="0"/>
        <w:jc w:val="center"/>
        <w:rPr>
          <w:b/>
          <w:szCs w:val="24"/>
        </w:rPr>
      </w:pPr>
    </w:p>
    <w:p w14:paraId="6FB33701" w14:textId="77777777" w:rsidR="00C93A15" w:rsidRPr="00884B4D" w:rsidRDefault="00C93A15" w:rsidP="00C93A15">
      <w:pPr>
        <w:ind w:left="90" w:firstLine="0"/>
        <w:jc w:val="center"/>
        <w:rPr>
          <w:b/>
          <w:szCs w:val="24"/>
        </w:rPr>
      </w:pPr>
    </w:p>
    <w:p w14:paraId="4952035F" w14:textId="77777777" w:rsidR="00C93A15" w:rsidRPr="00884B4D" w:rsidRDefault="00C93A15" w:rsidP="00C93A15">
      <w:pPr>
        <w:ind w:left="90" w:firstLine="0"/>
        <w:jc w:val="center"/>
        <w:rPr>
          <w:b/>
          <w:szCs w:val="24"/>
        </w:rPr>
      </w:pPr>
    </w:p>
    <w:p w14:paraId="6A581D77" w14:textId="77777777" w:rsidR="00C93A15" w:rsidRPr="00884B4D" w:rsidRDefault="00C93A15" w:rsidP="00C93A15">
      <w:pPr>
        <w:spacing w:line="360" w:lineRule="auto"/>
        <w:ind w:left="90" w:firstLine="0"/>
        <w:jc w:val="center"/>
        <w:rPr>
          <w:b/>
          <w:szCs w:val="24"/>
        </w:rPr>
      </w:pPr>
    </w:p>
    <w:p w14:paraId="516F42C9" w14:textId="77777777" w:rsidR="00C93A15" w:rsidRPr="00884B4D" w:rsidRDefault="00C93A15" w:rsidP="00C93A15">
      <w:pPr>
        <w:spacing w:line="240" w:lineRule="auto"/>
        <w:ind w:left="90" w:firstLine="0"/>
        <w:jc w:val="center"/>
        <w:rPr>
          <w:b/>
          <w:szCs w:val="24"/>
        </w:rPr>
      </w:pPr>
    </w:p>
    <w:p w14:paraId="3461E9B8" w14:textId="77777777" w:rsidR="00C93A15" w:rsidRPr="00884B4D" w:rsidRDefault="00C93A15" w:rsidP="00C93A15">
      <w:pPr>
        <w:ind w:left="90" w:firstLine="0"/>
        <w:jc w:val="center"/>
        <w:rPr>
          <w:b/>
          <w:szCs w:val="24"/>
        </w:rPr>
      </w:pPr>
    </w:p>
    <w:p w14:paraId="2B500360" w14:textId="77777777" w:rsidR="00C93A15" w:rsidRPr="00884B4D" w:rsidRDefault="00C93A15" w:rsidP="00C93A15">
      <w:pPr>
        <w:ind w:left="90" w:firstLine="0"/>
        <w:jc w:val="center"/>
        <w:rPr>
          <w:b/>
          <w:szCs w:val="24"/>
        </w:rPr>
      </w:pPr>
    </w:p>
    <w:p w14:paraId="379E30F3" w14:textId="77777777" w:rsidR="00C93A15" w:rsidRPr="00884B4D" w:rsidRDefault="00C93A15" w:rsidP="00C93A15">
      <w:pPr>
        <w:ind w:left="90" w:firstLine="0"/>
        <w:jc w:val="center"/>
        <w:rPr>
          <w:b/>
          <w:szCs w:val="24"/>
        </w:rPr>
      </w:pPr>
    </w:p>
    <w:p w14:paraId="4AC8A129" w14:textId="77777777" w:rsidR="00C93A15" w:rsidRPr="00884B4D" w:rsidRDefault="00C93A15" w:rsidP="00C93A15">
      <w:pPr>
        <w:ind w:left="90" w:firstLine="0"/>
        <w:jc w:val="center"/>
        <w:rPr>
          <w:b/>
          <w:szCs w:val="24"/>
        </w:rPr>
      </w:pPr>
    </w:p>
    <w:p w14:paraId="0DDB754B" w14:textId="77777777" w:rsidR="00C93A15" w:rsidRPr="00884B4D" w:rsidRDefault="00C93A15" w:rsidP="00C93A15">
      <w:pPr>
        <w:spacing w:line="240" w:lineRule="auto"/>
        <w:ind w:left="90" w:firstLine="0"/>
        <w:jc w:val="center"/>
        <w:rPr>
          <w:b/>
          <w:szCs w:val="24"/>
        </w:rPr>
      </w:pPr>
    </w:p>
    <w:p w14:paraId="372F7817" w14:textId="77777777" w:rsidR="00C93A15" w:rsidRPr="00884B4D" w:rsidRDefault="00C93A15" w:rsidP="00C93A15">
      <w:pPr>
        <w:ind w:left="90" w:firstLine="0"/>
        <w:jc w:val="center"/>
        <w:rPr>
          <w:b/>
          <w:szCs w:val="24"/>
        </w:rPr>
      </w:pPr>
    </w:p>
    <w:p w14:paraId="331EECE3" w14:textId="77777777" w:rsidR="00C93A15" w:rsidRPr="00884B4D" w:rsidRDefault="00C93A15" w:rsidP="00C93A15">
      <w:pPr>
        <w:spacing w:line="360" w:lineRule="auto"/>
        <w:ind w:left="90" w:firstLine="0"/>
        <w:jc w:val="center"/>
        <w:rPr>
          <w:b/>
          <w:szCs w:val="24"/>
        </w:rPr>
      </w:pPr>
    </w:p>
    <w:p w14:paraId="447294D6" w14:textId="77777777" w:rsidR="00C93A15" w:rsidRPr="00884B4D" w:rsidRDefault="00C93A15" w:rsidP="00C93A15">
      <w:pPr>
        <w:spacing w:line="360" w:lineRule="auto"/>
        <w:ind w:left="90" w:firstLine="0"/>
        <w:jc w:val="center"/>
        <w:rPr>
          <w:b/>
          <w:szCs w:val="24"/>
        </w:rPr>
      </w:pPr>
    </w:p>
    <w:p w14:paraId="211D7BCF" w14:textId="77777777" w:rsidR="00BE7BCA" w:rsidRDefault="00BE7BCA" w:rsidP="00C93A15">
      <w:pPr>
        <w:ind w:left="90" w:firstLine="0"/>
        <w:jc w:val="center"/>
        <w:rPr>
          <w:b/>
          <w:szCs w:val="24"/>
        </w:rPr>
      </w:pPr>
    </w:p>
    <w:p w14:paraId="0027CB34" w14:textId="77777777" w:rsidR="00BE7BCA" w:rsidRDefault="00BE7BCA" w:rsidP="00C93A15">
      <w:pPr>
        <w:ind w:left="90" w:firstLine="0"/>
        <w:jc w:val="center"/>
        <w:rPr>
          <w:b/>
          <w:szCs w:val="24"/>
        </w:rPr>
      </w:pPr>
    </w:p>
    <w:p w14:paraId="73946E56" w14:textId="1D58D751" w:rsidR="00BE7BCA" w:rsidRDefault="00BE7BCA" w:rsidP="00C93A15">
      <w:pPr>
        <w:ind w:left="90" w:firstLine="0"/>
        <w:jc w:val="center"/>
        <w:rPr>
          <w:b/>
          <w:szCs w:val="24"/>
        </w:rPr>
      </w:pPr>
    </w:p>
    <w:p w14:paraId="32EC1118" w14:textId="0A6E9B38" w:rsidR="00BE7BCA" w:rsidRDefault="00631772" w:rsidP="00C93A15">
      <w:pPr>
        <w:ind w:left="90" w:firstLine="0"/>
        <w:jc w:val="center"/>
        <w:rPr>
          <w:b/>
          <w:szCs w:val="24"/>
        </w:rPr>
      </w:pPr>
      <w:r>
        <w:rPr>
          <w:noProof/>
        </w:rPr>
        <mc:AlternateContent>
          <mc:Choice Requires="wps">
            <w:drawing>
              <wp:anchor distT="0" distB="0" distL="114300" distR="114300" simplePos="0" relativeHeight="251732992" behindDoc="1" locked="0" layoutInCell="1" allowOverlap="1" wp14:anchorId="6AD7047E" wp14:editId="4F69830C">
                <wp:simplePos x="0" y="0"/>
                <wp:positionH relativeFrom="column">
                  <wp:posOffset>-715010</wp:posOffset>
                </wp:positionH>
                <wp:positionV relativeFrom="paragraph">
                  <wp:posOffset>338537</wp:posOffset>
                </wp:positionV>
                <wp:extent cx="7132955" cy="732072"/>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7132955" cy="732072"/>
                        </a:xfrm>
                        <a:prstGeom prst="rect">
                          <a:avLst/>
                        </a:prstGeom>
                        <a:solidFill>
                          <a:prstClr val="white"/>
                        </a:solidFill>
                        <a:ln>
                          <a:noFill/>
                        </a:ln>
                      </wps:spPr>
                      <wps:txbx>
                        <w:txbxContent>
                          <w:p w14:paraId="7D2BE375" w14:textId="3FC1FD80" w:rsidR="00931C8C" w:rsidRPr="00631772" w:rsidRDefault="00931C8C" w:rsidP="009E422E">
                            <w:pPr>
                              <w:pStyle w:val="Caption"/>
                              <w:ind w:left="1170" w:right="1062" w:firstLine="0"/>
                              <w:jc w:val="center"/>
                              <w:rPr>
                                <w:noProof/>
                                <w:color w:val="auto"/>
                                <w:sz w:val="36"/>
                                <w:szCs w:val="24"/>
                              </w:rPr>
                            </w:pPr>
                            <w:bookmarkStart w:id="317" w:name="_Toc11857712"/>
                            <w:r w:rsidRPr="00631772">
                              <w:rPr>
                                <w:b/>
                                <w:bCs/>
                                <w:color w:val="auto"/>
                                <w:sz w:val="24"/>
                                <w:szCs w:val="24"/>
                              </w:rPr>
                              <w:t xml:space="preserve">Figure A. </w:t>
                            </w:r>
                            <w:r w:rsidRPr="00631772">
                              <w:rPr>
                                <w:b/>
                                <w:bCs/>
                                <w:color w:val="auto"/>
                                <w:sz w:val="24"/>
                                <w:szCs w:val="24"/>
                              </w:rPr>
                              <w:fldChar w:fldCharType="begin"/>
                            </w:r>
                            <w:r w:rsidRPr="00631772">
                              <w:rPr>
                                <w:b/>
                                <w:bCs/>
                                <w:color w:val="auto"/>
                                <w:sz w:val="24"/>
                                <w:szCs w:val="24"/>
                              </w:rPr>
                              <w:instrText xml:space="preserve"> SEQ Figure_A. \* ARABIC </w:instrText>
                            </w:r>
                            <w:r w:rsidRPr="00631772">
                              <w:rPr>
                                <w:b/>
                                <w:bCs/>
                                <w:color w:val="auto"/>
                                <w:sz w:val="24"/>
                                <w:szCs w:val="24"/>
                              </w:rPr>
                              <w:fldChar w:fldCharType="separate"/>
                            </w:r>
                            <w:r>
                              <w:rPr>
                                <w:b/>
                                <w:bCs/>
                                <w:noProof/>
                                <w:color w:val="auto"/>
                                <w:sz w:val="24"/>
                                <w:szCs w:val="24"/>
                              </w:rPr>
                              <w:t>3</w:t>
                            </w:r>
                            <w:r w:rsidRPr="00631772">
                              <w:rPr>
                                <w:b/>
                                <w:bCs/>
                                <w:color w:val="auto"/>
                                <w:sz w:val="24"/>
                                <w:szCs w:val="24"/>
                              </w:rPr>
                              <w:fldChar w:fldCharType="end"/>
                            </w:r>
                            <w:r w:rsidRPr="00631772">
                              <w:rPr>
                                <w:color w:val="auto"/>
                                <w:sz w:val="24"/>
                                <w:szCs w:val="24"/>
                              </w:rPr>
                              <w:t xml:space="preserve"> Modèle conceptuel spatio-multidimensionnel pour l’analyse du phénomène de l’accidentologie, cas de deux véhicules impliqués.</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7047E" id="Text Box 137" o:spid="_x0000_s1027" type="#_x0000_t202" style="position:absolute;left:0;text-align:left;margin-left:-56.3pt;margin-top:26.65pt;width:561.65pt;height:57.65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" stroked="f">
                <v:textbox inset="0,0,0,0">
                  <w:txbxContent>
                    <w:p w14:paraId="7D2BE375" w14:textId="3FC1FD80" w:rsidR="00931C8C" w:rsidRPr="00631772" w:rsidRDefault="00931C8C" w:rsidP="009E422E">
                      <w:pPr>
                        <w:pStyle w:val="Caption"/>
                        <w:ind w:left="1170" w:right="1062" w:firstLine="0"/>
                        <w:jc w:val="center"/>
                        <w:rPr>
                          <w:noProof/>
                          <w:color w:val="auto"/>
                          <w:sz w:val="36"/>
                          <w:szCs w:val="24"/>
                        </w:rPr>
                      </w:pPr>
                      <w:bookmarkStart w:id="318" w:name="_Toc11857712"/>
                      <w:r w:rsidRPr="00631772">
                        <w:rPr>
                          <w:b/>
                          <w:bCs/>
                          <w:color w:val="auto"/>
                          <w:sz w:val="24"/>
                          <w:szCs w:val="24"/>
                        </w:rPr>
                        <w:t xml:space="preserve">Figure A. </w:t>
                      </w:r>
                      <w:r w:rsidRPr="00631772">
                        <w:rPr>
                          <w:b/>
                          <w:bCs/>
                          <w:color w:val="auto"/>
                          <w:sz w:val="24"/>
                          <w:szCs w:val="24"/>
                        </w:rPr>
                        <w:fldChar w:fldCharType="begin"/>
                      </w:r>
                      <w:r w:rsidRPr="00631772">
                        <w:rPr>
                          <w:b/>
                          <w:bCs/>
                          <w:color w:val="auto"/>
                          <w:sz w:val="24"/>
                          <w:szCs w:val="24"/>
                        </w:rPr>
                        <w:instrText xml:space="preserve"> SEQ Figure_A. \* ARABIC </w:instrText>
                      </w:r>
                      <w:r w:rsidRPr="00631772">
                        <w:rPr>
                          <w:b/>
                          <w:bCs/>
                          <w:color w:val="auto"/>
                          <w:sz w:val="24"/>
                          <w:szCs w:val="24"/>
                        </w:rPr>
                        <w:fldChar w:fldCharType="separate"/>
                      </w:r>
                      <w:r>
                        <w:rPr>
                          <w:b/>
                          <w:bCs/>
                          <w:noProof/>
                          <w:color w:val="auto"/>
                          <w:sz w:val="24"/>
                          <w:szCs w:val="24"/>
                        </w:rPr>
                        <w:t>3</w:t>
                      </w:r>
                      <w:r w:rsidRPr="00631772">
                        <w:rPr>
                          <w:b/>
                          <w:bCs/>
                          <w:color w:val="auto"/>
                          <w:sz w:val="24"/>
                          <w:szCs w:val="24"/>
                        </w:rPr>
                        <w:fldChar w:fldCharType="end"/>
                      </w:r>
                      <w:r w:rsidRPr="00631772">
                        <w:rPr>
                          <w:color w:val="auto"/>
                          <w:sz w:val="24"/>
                          <w:szCs w:val="24"/>
                        </w:rPr>
                        <w:t xml:space="preserve"> Modèle conceptuel spatio-multidimensionnel pour l’analyse du phénomène de l’accidentologie, cas de deux véhicules impliqués.</w:t>
                      </w:r>
                      <w:bookmarkEnd w:id="318"/>
                    </w:p>
                  </w:txbxContent>
                </v:textbox>
              </v:shape>
            </w:pict>
          </mc:Fallback>
        </mc:AlternateContent>
      </w:r>
    </w:p>
    <w:p w14:paraId="5517B03A" w14:textId="795807C4" w:rsidR="00631772" w:rsidRDefault="00631772" w:rsidP="00C93A15">
      <w:pPr>
        <w:ind w:left="90" w:firstLine="0"/>
        <w:jc w:val="center"/>
        <w:rPr>
          <w:b/>
          <w:szCs w:val="24"/>
        </w:rPr>
      </w:pPr>
    </w:p>
    <w:p w14:paraId="63D91819" w14:textId="7AD33521" w:rsidR="00C93A15" w:rsidRDefault="00C93A15" w:rsidP="00631772">
      <w:pPr>
        <w:ind w:firstLine="0"/>
      </w:pPr>
    </w:p>
    <w:p w14:paraId="13AA3298" w14:textId="0363B196" w:rsidR="00BE7BCA" w:rsidRDefault="00BE7BCA" w:rsidP="00C93A15">
      <w:pPr>
        <w:ind w:left="90" w:firstLine="0"/>
        <w:jc w:val="center"/>
      </w:pPr>
    </w:p>
    <w:p w14:paraId="0DC665F5" w14:textId="77777777" w:rsidR="00BE7BCA" w:rsidRPr="00884B4D" w:rsidRDefault="00BE7BCA" w:rsidP="00505668">
      <w:pPr>
        <w:ind w:firstLine="0"/>
      </w:pPr>
    </w:p>
    <w:p w14:paraId="1A7E5053" w14:textId="77777777" w:rsidR="00C93A15" w:rsidRPr="00884B4D" w:rsidRDefault="00C93A15" w:rsidP="00C93A15">
      <w:pPr>
        <w:ind w:firstLine="0"/>
      </w:pPr>
      <w:r w:rsidRPr="00643E1D">
        <w:rPr>
          <w:b/>
          <w:bCs/>
        </w:rPr>
        <w:lastRenderedPageBreak/>
        <w:t>Cas 3 :</w:t>
      </w:r>
      <w:r w:rsidRPr="00884B4D">
        <w:t xml:space="preserve"> Accident impliquant plus de deux véhicules</w:t>
      </w:r>
    </w:p>
    <w:p w14:paraId="7ADC4070" w14:textId="77777777" w:rsidR="00C93A15" w:rsidRPr="00884B4D" w:rsidRDefault="00C93A15" w:rsidP="00CC4363">
      <w:r w:rsidRPr="00884B4D">
        <w:t xml:space="preserve">Sachant que la plupart des accidents enregistrés sont ceux qui impliquent soit un seul véhicule ou deux véhicules, ce qui fait que les deux schémas précédents permettent de collecter la majorité des accidents enregistrés. </w:t>
      </w:r>
    </w:p>
    <w:p w14:paraId="6EA1030B" w14:textId="77777777" w:rsidR="00C93A15" w:rsidRPr="00884B4D" w:rsidRDefault="00C93A15" w:rsidP="00C93A15">
      <w:pPr>
        <w:ind w:firstLine="0"/>
      </w:pPr>
      <w:r w:rsidRPr="00884B4D">
        <w:t xml:space="preserve">Il arrive qu’un accident implique plus de deux véhicules, ce qui correspond à un cas rare par rapport au total des accidents enregistrés et qui peut même être ignoré quand il s’agit d’un environnement décisionnel. </w:t>
      </w:r>
    </w:p>
    <w:p w14:paraId="31FEAEAA" w14:textId="77777777" w:rsidR="00C93A15" w:rsidRPr="00884B4D" w:rsidRDefault="00C93A15" w:rsidP="00C93A15">
      <w:pPr>
        <w:ind w:firstLine="0"/>
      </w:pPr>
      <w:r w:rsidRPr="00884B4D">
        <w:t xml:space="preserve">Ce cas est représenté dans un troisième schéma (Figure </w:t>
      </w:r>
      <w:r>
        <w:t>A</w:t>
      </w:r>
      <w:r w:rsidRPr="00884B4D">
        <w:t xml:space="preserve">.4) où les dimensions « véhicule » et « conducteur » sont exclues de la liste des dimensions nécessaires pour l’analyse du phénomène.     </w:t>
      </w:r>
    </w:p>
    <w:p w14:paraId="127F785E" w14:textId="42F86EFC" w:rsidR="00C93A15" w:rsidRPr="00884B4D" w:rsidRDefault="00126C38" w:rsidP="00C93A15">
      <w:pPr>
        <w:spacing w:after="0"/>
        <w:ind w:left="-1276" w:firstLine="0"/>
        <w:jc w:val="center"/>
      </w:pPr>
      <w:r>
        <w:rPr>
          <w:noProof/>
        </w:rPr>
        <mc:AlternateContent>
          <mc:Choice Requires="wps">
            <w:drawing>
              <wp:anchor distT="0" distB="0" distL="114300" distR="114300" simplePos="0" relativeHeight="251735040" behindDoc="1" locked="0" layoutInCell="1" allowOverlap="1" wp14:anchorId="4FC690FD" wp14:editId="38848BB7">
                <wp:simplePos x="0" y="0"/>
                <wp:positionH relativeFrom="column">
                  <wp:posOffset>-553085</wp:posOffset>
                </wp:positionH>
                <wp:positionV relativeFrom="paragraph">
                  <wp:posOffset>3811905</wp:posOffset>
                </wp:positionV>
                <wp:extent cx="6850380" cy="63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6850380" cy="635"/>
                        </a:xfrm>
                        <a:prstGeom prst="rect">
                          <a:avLst/>
                        </a:prstGeom>
                        <a:solidFill>
                          <a:prstClr val="white"/>
                        </a:solidFill>
                        <a:ln>
                          <a:noFill/>
                        </a:ln>
                      </wps:spPr>
                      <wps:txbx>
                        <w:txbxContent>
                          <w:p w14:paraId="1D14A70B" w14:textId="72763816" w:rsidR="00931C8C" w:rsidRPr="00E646CD" w:rsidRDefault="00931C8C" w:rsidP="009E422E">
                            <w:pPr>
                              <w:pStyle w:val="Caption"/>
                              <w:ind w:left="900" w:right="894" w:firstLine="0"/>
                              <w:jc w:val="center"/>
                              <w:rPr>
                                <w:noProof/>
                                <w:color w:val="auto"/>
                                <w:sz w:val="36"/>
                                <w:szCs w:val="24"/>
                              </w:rPr>
                            </w:pPr>
                            <w:bookmarkStart w:id="319" w:name="_Toc11857713"/>
                            <w:r w:rsidRPr="00E646CD">
                              <w:rPr>
                                <w:b/>
                                <w:bCs/>
                                <w:color w:val="auto"/>
                                <w:sz w:val="24"/>
                                <w:szCs w:val="24"/>
                              </w:rPr>
                              <w:t xml:space="preserve">Figure A. </w:t>
                            </w:r>
                            <w:r w:rsidRPr="00E646CD">
                              <w:rPr>
                                <w:b/>
                                <w:bCs/>
                                <w:color w:val="auto"/>
                                <w:sz w:val="24"/>
                                <w:szCs w:val="24"/>
                              </w:rPr>
                              <w:fldChar w:fldCharType="begin"/>
                            </w:r>
                            <w:r w:rsidRPr="00E646CD">
                              <w:rPr>
                                <w:b/>
                                <w:bCs/>
                                <w:color w:val="auto"/>
                                <w:sz w:val="24"/>
                                <w:szCs w:val="24"/>
                              </w:rPr>
                              <w:instrText xml:space="preserve"> SEQ Figure_A. \* ARABIC </w:instrText>
                            </w:r>
                            <w:r w:rsidRPr="00E646CD">
                              <w:rPr>
                                <w:b/>
                                <w:bCs/>
                                <w:color w:val="auto"/>
                                <w:sz w:val="24"/>
                                <w:szCs w:val="24"/>
                              </w:rPr>
                              <w:fldChar w:fldCharType="separate"/>
                            </w:r>
                            <w:r>
                              <w:rPr>
                                <w:b/>
                                <w:bCs/>
                                <w:noProof/>
                                <w:color w:val="auto"/>
                                <w:sz w:val="24"/>
                                <w:szCs w:val="24"/>
                              </w:rPr>
                              <w:t>4</w:t>
                            </w:r>
                            <w:r w:rsidRPr="00E646CD">
                              <w:rPr>
                                <w:b/>
                                <w:bCs/>
                                <w:color w:val="auto"/>
                                <w:sz w:val="24"/>
                                <w:szCs w:val="24"/>
                              </w:rPr>
                              <w:fldChar w:fldCharType="end"/>
                            </w:r>
                            <w:r>
                              <w:rPr>
                                <w:b/>
                                <w:bCs/>
                                <w:color w:val="auto"/>
                                <w:sz w:val="24"/>
                                <w:szCs w:val="24"/>
                              </w:rPr>
                              <w:t xml:space="preserve"> </w:t>
                            </w:r>
                            <w:r w:rsidRPr="00E646CD">
                              <w:rPr>
                                <w:color w:val="auto"/>
                                <w:sz w:val="24"/>
                                <w:szCs w:val="24"/>
                              </w:rPr>
                              <w:t>Modèle conceptuel spatio-multidimensionnel pour l’analyse du phénomène de l’accidentologie, cas de plus de deux véhicules impliqués</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690FD" id="Text Box 138" o:spid="_x0000_s1028" type="#_x0000_t202" style="position:absolute;left:0;text-align:left;margin-left:-43.55pt;margin-top:300.15pt;width:539.4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zqKLgIAAGg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" stroked="f">
                <v:textbox style="mso-fit-shape-to-text:t" inset="0,0,0,0">
                  <w:txbxContent>
                    <w:p w14:paraId="1D14A70B" w14:textId="72763816" w:rsidR="00931C8C" w:rsidRPr="00E646CD" w:rsidRDefault="00931C8C" w:rsidP="009E422E">
                      <w:pPr>
                        <w:pStyle w:val="Caption"/>
                        <w:ind w:left="900" w:right="894" w:firstLine="0"/>
                        <w:jc w:val="center"/>
                        <w:rPr>
                          <w:noProof/>
                          <w:color w:val="auto"/>
                          <w:sz w:val="36"/>
                          <w:szCs w:val="24"/>
                        </w:rPr>
                      </w:pPr>
                      <w:bookmarkStart w:id="320" w:name="_Toc11857713"/>
                      <w:r w:rsidRPr="00E646CD">
                        <w:rPr>
                          <w:b/>
                          <w:bCs/>
                          <w:color w:val="auto"/>
                          <w:sz w:val="24"/>
                          <w:szCs w:val="24"/>
                        </w:rPr>
                        <w:t xml:space="preserve">Figure A. </w:t>
                      </w:r>
                      <w:r w:rsidRPr="00E646CD">
                        <w:rPr>
                          <w:b/>
                          <w:bCs/>
                          <w:color w:val="auto"/>
                          <w:sz w:val="24"/>
                          <w:szCs w:val="24"/>
                        </w:rPr>
                        <w:fldChar w:fldCharType="begin"/>
                      </w:r>
                      <w:r w:rsidRPr="00E646CD">
                        <w:rPr>
                          <w:b/>
                          <w:bCs/>
                          <w:color w:val="auto"/>
                          <w:sz w:val="24"/>
                          <w:szCs w:val="24"/>
                        </w:rPr>
                        <w:instrText xml:space="preserve"> SEQ Figure_A. \* ARABIC </w:instrText>
                      </w:r>
                      <w:r w:rsidRPr="00E646CD">
                        <w:rPr>
                          <w:b/>
                          <w:bCs/>
                          <w:color w:val="auto"/>
                          <w:sz w:val="24"/>
                          <w:szCs w:val="24"/>
                        </w:rPr>
                        <w:fldChar w:fldCharType="separate"/>
                      </w:r>
                      <w:r>
                        <w:rPr>
                          <w:b/>
                          <w:bCs/>
                          <w:noProof/>
                          <w:color w:val="auto"/>
                          <w:sz w:val="24"/>
                          <w:szCs w:val="24"/>
                        </w:rPr>
                        <w:t>4</w:t>
                      </w:r>
                      <w:r w:rsidRPr="00E646CD">
                        <w:rPr>
                          <w:b/>
                          <w:bCs/>
                          <w:color w:val="auto"/>
                          <w:sz w:val="24"/>
                          <w:szCs w:val="24"/>
                        </w:rPr>
                        <w:fldChar w:fldCharType="end"/>
                      </w:r>
                      <w:r>
                        <w:rPr>
                          <w:b/>
                          <w:bCs/>
                          <w:color w:val="auto"/>
                          <w:sz w:val="24"/>
                          <w:szCs w:val="24"/>
                        </w:rPr>
                        <w:t xml:space="preserve"> </w:t>
                      </w:r>
                      <w:r w:rsidRPr="00E646CD">
                        <w:rPr>
                          <w:color w:val="auto"/>
                          <w:sz w:val="24"/>
                          <w:szCs w:val="24"/>
                        </w:rPr>
                        <w:t>Modèle conceptuel spatio-multidimensionnel pour l’analyse du phénomène de l’accidentologie, cas de plus de deux véhicules impliqués</w:t>
                      </w:r>
                      <w:bookmarkEnd w:id="320"/>
                    </w:p>
                  </w:txbxContent>
                </v:textbox>
              </v:shape>
            </w:pict>
          </mc:Fallback>
        </mc:AlternateContent>
      </w:r>
      <w:r w:rsidR="00C93A15" w:rsidRPr="00884B4D">
        <w:rPr>
          <w:noProof/>
        </w:rPr>
        <w:drawing>
          <wp:anchor distT="0" distB="0" distL="114300" distR="114300" simplePos="0" relativeHeight="251720704" behindDoc="1" locked="0" layoutInCell="1" allowOverlap="1" wp14:anchorId="6A3A3E47" wp14:editId="59F4F628">
            <wp:simplePos x="0" y="0"/>
            <wp:positionH relativeFrom="column">
              <wp:posOffset>-553528</wp:posOffset>
            </wp:positionH>
            <wp:positionV relativeFrom="paragraph">
              <wp:posOffset>54058</wp:posOffset>
            </wp:positionV>
            <wp:extent cx="6850811" cy="3701341"/>
            <wp:effectExtent l="76200" t="76200" r="140970" b="1282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9958" cy="37062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396200" w14:textId="77777777" w:rsidR="00C93A15" w:rsidRPr="00884B4D" w:rsidRDefault="00C93A15" w:rsidP="00C93A15">
      <w:pPr>
        <w:ind w:left="90" w:firstLine="0"/>
        <w:jc w:val="center"/>
        <w:rPr>
          <w:b/>
          <w:szCs w:val="24"/>
        </w:rPr>
      </w:pPr>
    </w:p>
    <w:p w14:paraId="17716827" w14:textId="77777777" w:rsidR="00C93A15" w:rsidRPr="00884B4D" w:rsidRDefault="00C93A15" w:rsidP="00C93A15">
      <w:pPr>
        <w:ind w:left="90" w:firstLine="0"/>
        <w:jc w:val="center"/>
        <w:rPr>
          <w:b/>
          <w:szCs w:val="24"/>
        </w:rPr>
      </w:pPr>
    </w:p>
    <w:p w14:paraId="74B564F3" w14:textId="77777777" w:rsidR="00C93A15" w:rsidRPr="00884B4D" w:rsidRDefault="00C93A15" w:rsidP="00C93A15">
      <w:pPr>
        <w:ind w:left="90" w:firstLine="0"/>
        <w:jc w:val="center"/>
        <w:rPr>
          <w:b/>
          <w:szCs w:val="24"/>
        </w:rPr>
      </w:pPr>
    </w:p>
    <w:p w14:paraId="6DEEB4BD" w14:textId="77777777" w:rsidR="00C93A15" w:rsidRPr="00884B4D" w:rsidRDefault="00C93A15" w:rsidP="00C93A15">
      <w:pPr>
        <w:ind w:left="90" w:firstLine="0"/>
        <w:jc w:val="center"/>
        <w:rPr>
          <w:b/>
          <w:szCs w:val="24"/>
        </w:rPr>
      </w:pPr>
    </w:p>
    <w:p w14:paraId="7998973D" w14:textId="77777777" w:rsidR="00C93A15" w:rsidRPr="00884B4D" w:rsidRDefault="00C93A15" w:rsidP="00C93A15">
      <w:pPr>
        <w:ind w:left="90" w:firstLine="0"/>
        <w:jc w:val="center"/>
        <w:rPr>
          <w:b/>
          <w:szCs w:val="24"/>
        </w:rPr>
      </w:pPr>
    </w:p>
    <w:p w14:paraId="6DEF049B" w14:textId="77777777" w:rsidR="00C93A15" w:rsidRPr="00884B4D" w:rsidRDefault="00C93A15" w:rsidP="00C93A15">
      <w:pPr>
        <w:ind w:left="90" w:firstLine="0"/>
        <w:jc w:val="center"/>
        <w:rPr>
          <w:b/>
          <w:szCs w:val="24"/>
        </w:rPr>
      </w:pPr>
    </w:p>
    <w:p w14:paraId="05909B7C" w14:textId="77777777" w:rsidR="00C93A15" w:rsidRPr="00884B4D" w:rsidRDefault="00C93A15" w:rsidP="00C93A15">
      <w:pPr>
        <w:ind w:left="90" w:firstLine="0"/>
        <w:jc w:val="center"/>
        <w:rPr>
          <w:b/>
          <w:szCs w:val="24"/>
        </w:rPr>
      </w:pPr>
    </w:p>
    <w:p w14:paraId="17A98A30" w14:textId="77777777" w:rsidR="00C93A15" w:rsidRPr="00884B4D" w:rsidRDefault="00C93A15" w:rsidP="00C93A15">
      <w:pPr>
        <w:ind w:left="90" w:firstLine="0"/>
        <w:jc w:val="center"/>
        <w:rPr>
          <w:b/>
          <w:szCs w:val="24"/>
        </w:rPr>
      </w:pPr>
    </w:p>
    <w:p w14:paraId="5E27185F" w14:textId="77777777" w:rsidR="00C93A15" w:rsidRPr="00884B4D" w:rsidRDefault="00C93A15" w:rsidP="00C93A15">
      <w:pPr>
        <w:ind w:firstLine="0"/>
        <w:rPr>
          <w:b/>
          <w:szCs w:val="24"/>
        </w:rPr>
      </w:pPr>
    </w:p>
    <w:p w14:paraId="1CDED28D" w14:textId="77777777" w:rsidR="00C93A15" w:rsidRPr="00884B4D" w:rsidRDefault="00C93A15" w:rsidP="00C93A15">
      <w:pPr>
        <w:ind w:left="90" w:firstLine="0"/>
        <w:jc w:val="center"/>
        <w:rPr>
          <w:b/>
          <w:szCs w:val="24"/>
        </w:rPr>
      </w:pPr>
    </w:p>
    <w:p w14:paraId="2B401D20" w14:textId="77777777" w:rsidR="00C93A15" w:rsidRPr="00884B4D" w:rsidRDefault="00C93A15" w:rsidP="00C93A15">
      <w:pPr>
        <w:ind w:left="90" w:firstLine="0"/>
        <w:jc w:val="center"/>
        <w:rPr>
          <w:b/>
          <w:szCs w:val="24"/>
        </w:rPr>
      </w:pPr>
    </w:p>
    <w:p w14:paraId="461B5C76" w14:textId="77777777" w:rsidR="00CC4363" w:rsidRDefault="00CC4363" w:rsidP="00C93A15">
      <w:pPr>
        <w:ind w:left="90" w:firstLine="0"/>
        <w:jc w:val="center"/>
        <w:rPr>
          <w:b/>
          <w:szCs w:val="24"/>
        </w:rPr>
      </w:pPr>
    </w:p>
    <w:p w14:paraId="61D91E46" w14:textId="77777777" w:rsidR="00CC4363" w:rsidRDefault="00CC4363" w:rsidP="00C93A15">
      <w:pPr>
        <w:ind w:left="90" w:firstLine="0"/>
        <w:jc w:val="center"/>
        <w:rPr>
          <w:b/>
          <w:szCs w:val="24"/>
        </w:rPr>
      </w:pPr>
    </w:p>
    <w:p w14:paraId="64A46270" w14:textId="77777777" w:rsidR="00126C38" w:rsidRDefault="00126C38" w:rsidP="00FC1264">
      <w:pPr>
        <w:pStyle w:val="NoSpacing"/>
        <w:ind w:firstLine="0"/>
        <w:rPr>
          <w:rFonts w:eastAsiaTheme="minorHAnsi"/>
          <w:b/>
          <w:bCs/>
          <w:sz w:val="28"/>
          <w:szCs w:val="24"/>
        </w:rPr>
      </w:pPr>
    </w:p>
    <w:p w14:paraId="5DBA31EA" w14:textId="77777777" w:rsidR="00126C38" w:rsidRDefault="00126C38" w:rsidP="00FC1264">
      <w:pPr>
        <w:pStyle w:val="NoSpacing"/>
        <w:ind w:firstLine="0"/>
        <w:rPr>
          <w:rFonts w:eastAsiaTheme="minorHAnsi"/>
          <w:b/>
          <w:bCs/>
          <w:sz w:val="28"/>
          <w:szCs w:val="24"/>
        </w:rPr>
      </w:pPr>
    </w:p>
    <w:p w14:paraId="3AC2BCA9" w14:textId="77777777" w:rsidR="00126C38" w:rsidRDefault="00126C38" w:rsidP="00FC1264">
      <w:pPr>
        <w:pStyle w:val="NoSpacing"/>
        <w:ind w:firstLine="0"/>
        <w:rPr>
          <w:rFonts w:eastAsiaTheme="minorHAnsi"/>
          <w:b/>
          <w:bCs/>
          <w:sz w:val="28"/>
          <w:szCs w:val="24"/>
        </w:rPr>
      </w:pPr>
    </w:p>
    <w:p w14:paraId="155B40C3" w14:textId="77777777" w:rsidR="001E17A1" w:rsidRDefault="001E17A1" w:rsidP="006175D7">
      <w:pPr>
        <w:pStyle w:val="Heading1"/>
        <w:numPr>
          <w:ilvl w:val="0"/>
          <w:numId w:val="0"/>
        </w:numPr>
        <w:ind w:left="432"/>
        <w:sectPr w:rsidR="001E17A1" w:rsidSect="007A0E06">
          <w:headerReference w:type="default" r:id="rId122"/>
          <w:footerReference w:type="default" r:id="rId123"/>
          <w:pgSz w:w="11906" w:h="16838" w:code="9"/>
          <w:pgMar w:top="1440" w:right="1440" w:bottom="1440" w:left="1440" w:header="708" w:footer="708" w:gutter="0"/>
          <w:pgNumType w:fmt="upperRoman" w:start="1"/>
          <w:cols w:space="708"/>
          <w:docGrid w:linePitch="360"/>
        </w:sectPr>
      </w:pPr>
    </w:p>
    <w:p w14:paraId="7B84DC48" w14:textId="3DCDA5B7" w:rsidR="00FC1264" w:rsidRPr="00540323" w:rsidRDefault="00FC1264" w:rsidP="006175D7">
      <w:pPr>
        <w:pStyle w:val="Heading1"/>
        <w:numPr>
          <w:ilvl w:val="0"/>
          <w:numId w:val="0"/>
        </w:numPr>
        <w:ind w:left="432"/>
      </w:pPr>
      <w:r w:rsidRPr="006175D7">
        <w:lastRenderedPageBreak/>
        <w:t>Annexe B :</w:t>
      </w:r>
      <w:r w:rsidRPr="001E2C37">
        <w:rPr>
          <w:rFonts w:eastAsiaTheme="minorHAnsi"/>
        </w:rPr>
        <w:t xml:space="preserve"> </w:t>
      </w:r>
      <w:r>
        <w:t xml:space="preserve">Batterie de requêtes </w:t>
      </w:r>
    </w:p>
    <w:p w14:paraId="3303A773" w14:textId="2C4F0611" w:rsidR="00FC1264" w:rsidRDefault="00FC1264" w:rsidP="00E3029E">
      <w:r>
        <w:t>Dans cette annexe nous allons présenter la batterie de requêtes relative au domaine de l’accidentologie routière mise en œuvre, nous avons identifié à travers cette batterie de requêtes six domaine</w:t>
      </w:r>
      <w:r w:rsidR="00402CF7">
        <w:t>s</w:t>
      </w:r>
      <w:r>
        <w:t xml:space="preserve"> d’intérêt différents. Les tableaux B.1, B.2, B.3, B.4, B.5 et B.6 représentent les requêtes relatives à chaque domaine d’intérêt. </w:t>
      </w:r>
    </w:p>
    <w:tbl>
      <w:tblPr>
        <w:tblStyle w:val="GridTable4-Accent5"/>
        <w:tblW w:w="9445" w:type="dxa"/>
        <w:tblLook w:val="04A0" w:firstRow="1" w:lastRow="0" w:firstColumn="1" w:lastColumn="0" w:noHBand="0" w:noVBand="1"/>
      </w:tblPr>
      <w:tblGrid>
        <w:gridCol w:w="9445"/>
      </w:tblGrid>
      <w:tr w:rsidR="00251776" w:rsidRPr="00780E66" w14:paraId="5B90A256" w14:textId="77777777" w:rsidTr="00201E8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tcPr>
          <w:p w14:paraId="314FC04A" w14:textId="77777777" w:rsidR="00251776" w:rsidRPr="00780E66" w:rsidRDefault="00251776" w:rsidP="00201E83">
            <w:pPr>
              <w:spacing w:before="0" w:after="0" w:line="240" w:lineRule="auto"/>
              <w:ind w:firstLine="0"/>
              <w:jc w:val="center"/>
              <w:rPr>
                <w:rFonts w:ascii="Times New Roman" w:eastAsia="Times New Roman" w:hAnsi="Times New Roman" w:cs="Times New Roman"/>
                <w:b w:val="0"/>
                <w:bCs w:val="0"/>
                <w:color w:val="000000"/>
                <w:szCs w:val="24"/>
              </w:rPr>
            </w:pPr>
            <w:bookmarkStart w:id="321" w:name="_Toc11862178"/>
            <w:r w:rsidRPr="00780E66">
              <w:rPr>
                <w:rFonts w:ascii="Times New Roman" w:eastAsia="Times New Roman" w:hAnsi="Times New Roman" w:cs="Times New Roman"/>
                <w:sz w:val="28"/>
                <w:szCs w:val="28"/>
              </w:rPr>
              <w:t>Requêtes</w:t>
            </w:r>
          </w:p>
        </w:tc>
      </w:tr>
      <w:tr w:rsidR="00251776" w:rsidRPr="00613D91" w14:paraId="4F1F781F"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6B093B5"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route chemin wilaya par annee</w:t>
            </w:r>
          </w:p>
        </w:tc>
      </w:tr>
      <w:tr w:rsidR="00251776" w:rsidRPr="00613D91" w14:paraId="6B8D7DE2"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5501049"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troncon de route par annee</w:t>
            </w:r>
          </w:p>
        </w:tc>
      </w:tr>
      <w:tr w:rsidR="00251776" w:rsidRPr="00613D91" w14:paraId="19177CCF"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E233E3D"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troncon par annee</w:t>
            </w:r>
          </w:p>
        </w:tc>
      </w:tr>
      <w:tr w:rsidR="00251776" w:rsidRPr="00613D91" w14:paraId="07577B60"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51BD217"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troncon par commune</w:t>
            </w:r>
          </w:p>
        </w:tc>
      </w:tr>
      <w:tr w:rsidR="00251776" w:rsidRPr="00613D91" w14:paraId="16524F47"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224BC22"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section de route par commune</w:t>
            </w:r>
          </w:p>
        </w:tc>
      </w:tr>
      <w:tr w:rsidR="00251776" w:rsidRPr="00613D91" w14:paraId="2696DD6B"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EB811FC"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dans les routes a sens unique</w:t>
            </w:r>
          </w:p>
        </w:tc>
      </w:tr>
      <w:tr w:rsidR="00251776" w:rsidRPr="00613D91" w14:paraId="4E617BB4"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4B928DE"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dans les routes a double sens</w:t>
            </w:r>
          </w:p>
        </w:tc>
      </w:tr>
      <w:tr w:rsidR="00251776" w:rsidRPr="00613D91" w14:paraId="299F5E74"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CD384EE"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section de route</w:t>
            </w:r>
          </w:p>
        </w:tc>
      </w:tr>
      <w:tr w:rsidR="00251776" w:rsidRPr="00613D91" w14:paraId="6569260D"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1F74043"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etat chaussee</w:t>
            </w:r>
          </w:p>
        </w:tc>
      </w:tr>
      <w:tr w:rsidR="00251776" w:rsidRPr="00613D91" w14:paraId="3E4A4242"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DE5A727"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section de route par cause preponderante</w:t>
            </w:r>
          </w:p>
        </w:tc>
      </w:tr>
      <w:tr w:rsidR="00251776" w:rsidRPr="00613D91" w14:paraId="4B2E627A"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1DCB591"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passagers blesses graves par troncon</w:t>
            </w:r>
          </w:p>
        </w:tc>
      </w:tr>
      <w:tr w:rsidR="00251776" w:rsidRPr="00613D91" w14:paraId="7969B499"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D84C440"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pietons blesses graves par troncon</w:t>
            </w:r>
          </w:p>
        </w:tc>
      </w:tr>
      <w:tr w:rsidR="00251776" w:rsidRPr="00613D91" w14:paraId="72C1C65F"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7423A41"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passagers decedes par troncon</w:t>
            </w:r>
          </w:p>
        </w:tc>
      </w:tr>
      <w:tr w:rsidR="00251776" w:rsidRPr="00613D91" w14:paraId="61B4E6BF"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EE426E5"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annee</w:t>
            </w:r>
          </w:p>
        </w:tc>
      </w:tr>
      <w:tr w:rsidR="00251776" w:rsidRPr="00613D91" w14:paraId="02A20ED6"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4051921"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deces par annee</w:t>
            </w:r>
          </w:p>
        </w:tc>
      </w:tr>
      <w:tr w:rsidR="00251776" w:rsidRPr="00613D91" w14:paraId="48FB7011"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1E1FE75C"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annee</w:t>
            </w:r>
          </w:p>
        </w:tc>
      </w:tr>
      <w:tr w:rsidR="00251776" w:rsidRPr="00613D91" w14:paraId="38F57CD7"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1071D21"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annee</w:t>
            </w:r>
          </w:p>
        </w:tc>
      </w:tr>
      <w:tr w:rsidR="00251776" w:rsidRPr="00613D91" w14:paraId="23246CD0"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CC315B4"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annee</w:t>
            </w:r>
          </w:p>
        </w:tc>
      </w:tr>
      <w:tr w:rsidR="00251776" w:rsidRPr="00613D91" w14:paraId="110D6B07"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76F39E9"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pietons decedes par troncon</w:t>
            </w:r>
          </w:p>
        </w:tc>
      </w:tr>
      <w:tr w:rsidR="00251776" w:rsidRPr="00613D91" w14:paraId="1887A657"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ACF94AE"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deces par route par annee</w:t>
            </w:r>
          </w:p>
        </w:tc>
      </w:tr>
      <w:tr w:rsidR="00251776" w:rsidRPr="00613D91" w14:paraId="067302B8"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70503E4"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deces par commune</w:t>
            </w:r>
          </w:p>
        </w:tc>
      </w:tr>
      <w:tr w:rsidR="00251776" w:rsidRPr="00613D91" w14:paraId="6B9FC78B"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53C0BDD"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route par annee</w:t>
            </w:r>
          </w:p>
        </w:tc>
      </w:tr>
      <w:tr w:rsidR="00251776" w:rsidRPr="00613D91" w14:paraId="68178C80"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BB70A6B"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troncon</w:t>
            </w:r>
          </w:p>
        </w:tc>
      </w:tr>
      <w:tr w:rsidR="00251776" w:rsidRPr="00613D91" w14:paraId="4BAE0246"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A75FE69"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troncon</w:t>
            </w:r>
          </w:p>
        </w:tc>
      </w:tr>
      <w:tr w:rsidR="00251776" w:rsidRPr="00613D91" w14:paraId="4850AFDD"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D9A0221"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section de route</w:t>
            </w:r>
          </w:p>
        </w:tc>
      </w:tr>
      <w:tr w:rsidR="00251776" w:rsidRPr="00613D91" w14:paraId="355530FD"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A777F22"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route</w:t>
            </w:r>
          </w:p>
        </w:tc>
      </w:tr>
      <w:tr w:rsidR="00251776" w:rsidRPr="00613D91" w14:paraId="1AE1D2C9"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0453A7F"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Les sections de route en mauvais etat</w:t>
            </w:r>
          </w:p>
        </w:tc>
      </w:tr>
      <w:tr w:rsidR="00251776" w:rsidRPr="00613D91" w14:paraId="58097099"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46028C8"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type d infrastructure routiere</w:t>
            </w:r>
          </w:p>
        </w:tc>
      </w:tr>
      <w:tr w:rsidR="00251776" w:rsidRPr="00613D91" w14:paraId="6FE16355"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D3185A7"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type d infrastructure routiere</w:t>
            </w:r>
          </w:p>
        </w:tc>
      </w:tr>
      <w:tr w:rsidR="00251776" w:rsidRPr="00613D91" w14:paraId="5E18774F"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4ACA3E6"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type d infrastructure routiere par annee</w:t>
            </w:r>
          </w:p>
        </w:tc>
      </w:tr>
      <w:tr w:rsidR="00251776" w:rsidRPr="00613D91" w14:paraId="596EE61A"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BA5F9D9"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type d infrastructure routiere</w:t>
            </w:r>
          </w:p>
        </w:tc>
      </w:tr>
      <w:tr w:rsidR="00251776" w:rsidRPr="00613D91" w14:paraId="211F5BE6"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E7E5F6C"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taux d accidents par type d infrastructure routiere</w:t>
            </w:r>
          </w:p>
        </w:tc>
      </w:tr>
      <w:tr w:rsidR="00251776" w:rsidRPr="00613D91" w14:paraId="08549719"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B1539BB"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type d infrastructure routiere par etat chaussee</w:t>
            </w:r>
          </w:p>
        </w:tc>
      </w:tr>
      <w:tr w:rsidR="00251776" w:rsidRPr="00613D91" w14:paraId="0A545CF3"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0355D98"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type d infrastructure routiere par etat chaussee</w:t>
            </w:r>
          </w:p>
        </w:tc>
      </w:tr>
      <w:tr w:rsidR="00251776" w:rsidRPr="00613D91" w14:paraId="4E7782C9"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17E89C0"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cause preponderante lie a l environnement</w:t>
            </w:r>
          </w:p>
        </w:tc>
      </w:tr>
      <w:tr w:rsidR="00251776" w:rsidRPr="00613D91" w14:paraId="2F57B45F"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9E13268"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taux d accident lie au facteur environnement</w:t>
            </w:r>
          </w:p>
        </w:tc>
      </w:tr>
      <w:tr w:rsidR="00251776" w:rsidRPr="00613D91" w14:paraId="2ED938AF"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2AF6C43"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Les sections de route en mauvais etat par commune</w:t>
            </w:r>
          </w:p>
        </w:tc>
      </w:tr>
      <w:tr w:rsidR="00251776" w:rsidRPr="00613D91" w14:paraId="2F54093D"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E604C17"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lastRenderedPageBreak/>
              <w:t>Classement des sections de route par ordre decroissant du nombre d accidents mortels</w:t>
            </w:r>
          </w:p>
        </w:tc>
      </w:tr>
      <w:tr w:rsidR="00251776" w:rsidRPr="00613D91" w14:paraId="1FBD2FEB"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5F33ECE"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dans les section en mauvais etat</w:t>
            </w:r>
          </w:p>
        </w:tc>
      </w:tr>
      <w:tr w:rsidR="00251776" w:rsidRPr="00613D91" w14:paraId="4093FF3F"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7E3FDFF"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dans les sections en mauvais etat</w:t>
            </w:r>
          </w:p>
        </w:tc>
      </w:tr>
      <w:tr w:rsidR="00251776" w:rsidRPr="00613D91" w14:paraId="7866593E"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8B3E50A"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dans les routes a sens unique</w:t>
            </w:r>
          </w:p>
        </w:tc>
      </w:tr>
      <w:tr w:rsidR="00251776" w:rsidRPr="00613D91" w14:paraId="3D23D8CA"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97A8A9A"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dans les routes a double sens</w:t>
            </w:r>
          </w:p>
        </w:tc>
      </w:tr>
      <w:tr w:rsidR="00251776" w:rsidRPr="00613D91" w14:paraId="7CDFBAF1"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340829E"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section de route par etat chaussee</w:t>
            </w:r>
          </w:p>
        </w:tc>
      </w:tr>
      <w:tr w:rsidR="00251776" w:rsidRPr="00613D91" w14:paraId="4195901A"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E139DB2"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route par wilaya</w:t>
            </w:r>
          </w:p>
        </w:tc>
      </w:tr>
      <w:tr w:rsidR="00251776" w:rsidRPr="00613D91" w14:paraId="47A6C549"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1C61881"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 etat de la chaussee par section de route</w:t>
            </w:r>
          </w:p>
        </w:tc>
      </w:tr>
      <w:tr w:rsidR="00251776" w:rsidRPr="00613D91" w14:paraId="55D218F7"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3EB52BD" w14:textId="77777777" w:rsidR="00251776" w:rsidRPr="00466E1F" w:rsidRDefault="00251776"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route chemin wilaya par annee</w:t>
            </w:r>
          </w:p>
        </w:tc>
      </w:tr>
    </w:tbl>
    <w:p w14:paraId="73974975" w14:textId="2B0D7904" w:rsidR="00FC1264" w:rsidRDefault="00CB0BBC" w:rsidP="00F82F74">
      <w:pPr>
        <w:pStyle w:val="Caption"/>
        <w:spacing w:before="120" w:after="120"/>
        <w:ind w:firstLine="0"/>
        <w:jc w:val="center"/>
        <w:rPr>
          <w:color w:val="auto"/>
          <w:sz w:val="24"/>
          <w:szCs w:val="24"/>
        </w:rPr>
      </w:pPr>
      <w:r w:rsidRPr="00CB0BBC">
        <w:rPr>
          <w:b/>
          <w:bCs/>
          <w:color w:val="auto"/>
          <w:sz w:val="24"/>
          <w:szCs w:val="24"/>
        </w:rPr>
        <w:t xml:space="preserve">Tableau B. </w:t>
      </w:r>
      <w:r w:rsidRPr="00CB0BBC">
        <w:rPr>
          <w:b/>
          <w:bCs/>
          <w:color w:val="auto"/>
          <w:sz w:val="24"/>
          <w:szCs w:val="24"/>
        </w:rPr>
        <w:fldChar w:fldCharType="begin"/>
      </w:r>
      <w:r w:rsidRPr="00CB0BBC">
        <w:rPr>
          <w:b/>
          <w:bCs/>
          <w:color w:val="auto"/>
          <w:sz w:val="24"/>
          <w:szCs w:val="24"/>
        </w:rPr>
        <w:instrText xml:space="preserve"> SEQ Tableau_B. \* ARABIC </w:instrText>
      </w:r>
      <w:r w:rsidRPr="00CB0BBC">
        <w:rPr>
          <w:b/>
          <w:bCs/>
          <w:color w:val="auto"/>
          <w:sz w:val="24"/>
          <w:szCs w:val="24"/>
        </w:rPr>
        <w:fldChar w:fldCharType="separate"/>
      </w:r>
      <w:r w:rsidR="00931C8C">
        <w:rPr>
          <w:b/>
          <w:bCs/>
          <w:noProof/>
          <w:color w:val="auto"/>
          <w:sz w:val="24"/>
          <w:szCs w:val="24"/>
        </w:rPr>
        <w:t>1</w:t>
      </w:r>
      <w:r w:rsidRPr="00CB0BBC">
        <w:rPr>
          <w:b/>
          <w:bCs/>
          <w:color w:val="auto"/>
          <w:sz w:val="24"/>
          <w:szCs w:val="24"/>
        </w:rPr>
        <w:fldChar w:fldCharType="end"/>
      </w:r>
      <w:r w:rsidRPr="00CB0BBC">
        <w:rPr>
          <w:color w:val="auto"/>
          <w:sz w:val="24"/>
          <w:szCs w:val="24"/>
        </w:rPr>
        <w:t xml:space="preserve"> Requêtes relatives au domaine d’intérêt 1.</w:t>
      </w:r>
      <w:bookmarkEnd w:id="321"/>
    </w:p>
    <w:p w14:paraId="5600526D" w14:textId="77777777" w:rsidR="00F82F74" w:rsidRPr="00F82F74" w:rsidRDefault="00F82F74" w:rsidP="00F82F74"/>
    <w:tbl>
      <w:tblPr>
        <w:tblStyle w:val="GridTable4-Accent5"/>
        <w:tblW w:w="9445" w:type="dxa"/>
        <w:tblLook w:val="04A0" w:firstRow="1" w:lastRow="0" w:firstColumn="1" w:lastColumn="0" w:noHBand="0" w:noVBand="1"/>
      </w:tblPr>
      <w:tblGrid>
        <w:gridCol w:w="9445"/>
      </w:tblGrid>
      <w:tr w:rsidR="00FC1264" w:rsidRPr="004A0266" w14:paraId="63231848" w14:textId="77777777" w:rsidTr="001D75D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tcPr>
          <w:p w14:paraId="0DE9F32F" w14:textId="77777777" w:rsidR="00FC1264" w:rsidRPr="004A0266" w:rsidRDefault="00FC1264" w:rsidP="001D75D8">
            <w:pPr>
              <w:spacing w:before="0" w:after="0" w:line="240" w:lineRule="auto"/>
              <w:ind w:firstLine="0"/>
              <w:jc w:val="center"/>
              <w:rPr>
                <w:rFonts w:ascii="Times New Roman" w:eastAsia="Times New Roman" w:hAnsi="Times New Roman" w:cs="Times New Roman"/>
                <w:b w:val="0"/>
                <w:bCs w:val="0"/>
                <w:color w:val="000000"/>
                <w:szCs w:val="24"/>
              </w:rPr>
            </w:pPr>
            <w:r w:rsidRPr="00BE5C6F">
              <w:rPr>
                <w:rFonts w:ascii="Times New Roman" w:eastAsia="Times New Roman" w:hAnsi="Times New Roman" w:cs="Times New Roman"/>
                <w:sz w:val="28"/>
                <w:szCs w:val="28"/>
              </w:rPr>
              <w:t>Requêtes</w:t>
            </w:r>
          </w:p>
        </w:tc>
      </w:tr>
      <w:tr w:rsidR="00A60C1A" w:rsidRPr="00B95647" w14:paraId="5059E40F"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9EFD20D" w14:textId="7FDC53E0"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route par wilaya</w:t>
            </w:r>
          </w:p>
        </w:tc>
      </w:tr>
      <w:tr w:rsidR="00A60C1A" w:rsidRPr="00B95647" w14:paraId="3F45C9A1"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38EFB27" w14:textId="5BA77C3D"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Les sections en mauvais etat par commune</w:t>
            </w:r>
          </w:p>
        </w:tc>
      </w:tr>
      <w:tr w:rsidR="00A60C1A" w:rsidRPr="00B95647" w14:paraId="1F7DA38F"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35503BF" w14:textId="5AAFE6CB"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troncon par commune</w:t>
            </w:r>
          </w:p>
        </w:tc>
      </w:tr>
      <w:tr w:rsidR="00A60C1A" w:rsidRPr="00B95647" w14:paraId="23253414"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1F87174" w14:textId="151C23F7"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section de route par commune</w:t>
            </w:r>
          </w:p>
        </w:tc>
      </w:tr>
      <w:tr w:rsidR="00A60C1A" w:rsidRPr="00B95647" w14:paraId="2083C175"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54B9AEF" w14:textId="51F7E78A"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conducteurs decedes par commune</w:t>
            </w:r>
          </w:p>
        </w:tc>
      </w:tr>
      <w:tr w:rsidR="00A60C1A" w:rsidRPr="00B95647" w14:paraId="3DB728AB"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9A157ED" w14:textId="2B574398"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conducteurs decedes par wilaya</w:t>
            </w:r>
          </w:p>
        </w:tc>
      </w:tr>
      <w:tr w:rsidR="00A60C1A" w:rsidRPr="00B95647" w14:paraId="308CADAA"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69FEE7B" w14:textId="314BAFD9"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route par annee</w:t>
            </w:r>
          </w:p>
        </w:tc>
      </w:tr>
      <w:tr w:rsidR="00A60C1A" w:rsidRPr="00B95647" w14:paraId="351600B0"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1FEF2974" w14:textId="59C28159"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Classement des communes par ordre decroissant du nombre de conducteurs decedes</w:t>
            </w:r>
          </w:p>
        </w:tc>
      </w:tr>
      <w:tr w:rsidR="00A60C1A" w:rsidRPr="00B95647" w14:paraId="34467A13"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8252699" w14:textId="2B0107C2"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deces par wilaya</w:t>
            </w:r>
          </w:p>
        </w:tc>
      </w:tr>
      <w:tr w:rsidR="00A60C1A" w:rsidRPr="00B95647" w14:paraId="5ABFA094"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EC5F11D" w14:textId="6F4A07A2"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wilaya</w:t>
            </w:r>
          </w:p>
        </w:tc>
      </w:tr>
      <w:tr w:rsidR="00A60C1A" w:rsidRPr="00B95647" w14:paraId="443FAE30"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4802CB4" w14:textId="3EC7D35B"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wilaya par annee</w:t>
            </w:r>
          </w:p>
        </w:tc>
      </w:tr>
      <w:tr w:rsidR="00A60C1A" w:rsidRPr="00B95647" w14:paraId="54A5676A"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A0A3523" w14:textId="1E21BFEA"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wilaya par annee</w:t>
            </w:r>
          </w:p>
        </w:tc>
      </w:tr>
      <w:tr w:rsidR="00A60C1A" w:rsidRPr="00B95647" w14:paraId="269A3924"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87D3655" w14:textId="27D6DD6B"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wilaya</w:t>
            </w:r>
          </w:p>
        </w:tc>
      </w:tr>
      <w:tr w:rsidR="00A60C1A" w:rsidRPr="00B95647" w14:paraId="555630E4"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58EE0E4" w14:textId="050410DC"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commune</w:t>
            </w:r>
          </w:p>
        </w:tc>
      </w:tr>
      <w:tr w:rsidR="00A60C1A" w:rsidRPr="00B95647" w14:paraId="698103AF"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69E7F28" w14:textId="235D7AFC"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annee</w:t>
            </w:r>
          </w:p>
        </w:tc>
      </w:tr>
      <w:tr w:rsidR="00A60C1A" w:rsidRPr="00B95647" w14:paraId="1D17F754"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15774ED5" w14:textId="4BC80BB5"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deces par annee</w:t>
            </w:r>
          </w:p>
        </w:tc>
      </w:tr>
      <w:tr w:rsidR="00A60C1A" w:rsidRPr="00B95647" w14:paraId="0AE22238"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B7822F7" w14:textId="4DC5E5C5"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annee</w:t>
            </w:r>
          </w:p>
        </w:tc>
      </w:tr>
      <w:tr w:rsidR="00A60C1A" w:rsidRPr="00B95647" w14:paraId="700315AA"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0477292" w14:textId="479CC802"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annee</w:t>
            </w:r>
          </w:p>
        </w:tc>
      </w:tr>
      <w:tr w:rsidR="00A60C1A" w:rsidRPr="00B95647" w14:paraId="118FA6CF"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16317AA" w14:textId="12CD33AE"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annee</w:t>
            </w:r>
          </w:p>
        </w:tc>
      </w:tr>
      <w:tr w:rsidR="00A60C1A" w:rsidRPr="00B95647" w14:paraId="28179360" w14:textId="77777777" w:rsidTr="001D75D8">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EFF02B4" w14:textId="0A989144"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commune</w:t>
            </w:r>
          </w:p>
        </w:tc>
      </w:tr>
      <w:tr w:rsidR="00A60C1A" w:rsidRPr="00B95647" w14:paraId="0C29EA3C" w14:textId="77777777" w:rsidTr="001D75D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B7D9781" w14:textId="36425FC4" w:rsidR="00A60C1A" w:rsidRPr="00466E1F" w:rsidRDefault="00A60C1A" w:rsidP="00A60C1A">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commune</w:t>
            </w:r>
          </w:p>
        </w:tc>
      </w:tr>
    </w:tbl>
    <w:p w14:paraId="6B61F6FF" w14:textId="5242BAB3" w:rsidR="00E31349" w:rsidRDefault="00CB0BBC" w:rsidP="001E17A1">
      <w:pPr>
        <w:pStyle w:val="Caption"/>
        <w:spacing w:before="120" w:after="120"/>
        <w:ind w:firstLine="0"/>
        <w:jc w:val="center"/>
        <w:rPr>
          <w:color w:val="auto"/>
          <w:sz w:val="24"/>
          <w:szCs w:val="24"/>
        </w:rPr>
      </w:pPr>
      <w:bookmarkStart w:id="322" w:name="_Toc11862179"/>
      <w:r w:rsidRPr="00BE388C">
        <w:rPr>
          <w:b/>
          <w:bCs/>
          <w:color w:val="auto"/>
          <w:sz w:val="24"/>
          <w:szCs w:val="24"/>
        </w:rPr>
        <w:t xml:space="preserve">Tableau B. </w:t>
      </w:r>
      <w:r w:rsidRPr="00BE388C">
        <w:rPr>
          <w:b/>
          <w:bCs/>
          <w:color w:val="auto"/>
          <w:sz w:val="24"/>
          <w:szCs w:val="24"/>
        </w:rPr>
        <w:fldChar w:fldCharType="begin"/>
      </w:r>
      <w:r w:rsidRPr="00BE388C">
        <w:rPr>
          <w:b/>
          <w:bCs/>
          <w:color w:val="auto"/>
          <w:sz w:val="24"/>
          <w:szCs w:val="24"/>
        </w:rPr>
        <w:instrText xml:space="preserve"> SEQ Tableau_B. \* ARABIC </w:instrText>
      </w:r>
      <w:r w:rsidRPr="00BE388C">
        <w:rPr>
          <w:b/>
          <w:bCs/>
          <w:color w:val="auto"/>
          <w:sz w:val="24"/>
          <w:szCs w:val="24"/>
        </w:rPr>
        <w:fldChar w:fldCharType="separate"/>
      </w:r>
      <w:r w:rsidR="00931C8C">
        <w:rPr>
          <w:b/>
          <w:bCs/>
          <w:noProof/>
          <w:color w:val="auto"/>
          <w:sz w:val="24"/>
          <w:szCs w:val="24"/>
        </w:rPr>
        <w:t>2</w:t>
      </w:r>
      <w:r w:rsidRPr="00BE388C">
        <w:rPr>
          <w:b/>
          <w:bCs/>
          <w:color w:val="auto"/>
          <w:sz w:val="24"/>
          <w:szCs w:val="24"/>
        </w:rPr>
        <w:fldChar w:fldCharType="end"/>
      </w:r>
      <w:r w:rsidRPr="00BE388C">
        <w:rPr>
          <w:color w:val="auto"/>
          <w:sz w:val="24"/>
          <w:szCs w:val="24"/>
        </w:rPr>
        <w:t xml:space="preserve"> Requêtes relatives au domaine d’intérêt 2.</w:t>
      </w:r>
      <w:bookmarkEnd w:id="322"/>
    </w:p>
    <w:p w14:paraId="3D0E51BF" w14:textId="6962CEC5" w:rsidR="00F82F74" w:rsidRDefault="00F82F74" w:rsidP="00F82F74"/>
    <w:p w14:paraId="0EA35939" w14:textId="2BA2AAA3" w:rsidR="00F82F74" w:rsidRDefault="00F82F74" w:rsidP="00F82F74"/>
    <w:p w14:paraId="1A78FB45" w14:textId="2E4C478E" w:rsidR="00F82F74" w:rsidRDefault="00F82F74" w:rsidP="00F82F74"/>
    <w:p w14:paraId="3F61E2FC" w14:textId="294DB391" w:rsidR="00F82F74" w:rsidRDefault="00F82F74" w:rsidP="00F82F74"/>
    <w:p w14:paraId="24EE893C" w14:textId="6E13882E" w:rsidR="00F82F74" w:rsidRDefault="00F82F74" w:rsidP="00F82F74"/>
    <w:p w14:paraId="7E5C2E30" w14:textId="77777777" w:rsidR="00F82F74" w:rsidRPr="00F82F74" w:rsidRDefault="00F82F74" w:rsidP="00F82F74"/>
    <w:tbl>
      <w:tblPr>
        <w:tblStyle w:val="GridTable4-Accent5"/>
        <w:tblW w:w="9776" w:type="dxa"/>
        <w:tblLook w:val="04A0" w:firstRow="1" w:lastRow="0" w:firstColumn="1" w:lastColumn="0" w:noHBand="0" w:noVBand="1"/>
      </w:tblPr>
      <w:tblGrid>
        <w:gridCol w:w="9776"/>
      </w:tblGrid>
      <w:tr w:rsidR="00FC1264" w:rsidRPr="004A0266" w14:paraId="70BC76F4" w14:textId="77777777" w:rsidTr="009B3C7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tcPr>
          <w:p w14:paraId="41C65520" w14:textId="77777777" w:rsidR="00FC1264" w:rsidRPr="004A0266" w:rsidRDefault="00FC1264" w:rsidP="001D75D8">
            <w:pPr>
              <w:spacing w:before="0" w:after="0" w:line="240" w:lineRule="auto"/>
              <w:ind w:firstLine="0"/>
              <w:jc w:val="center"/>
              <w:rPr>
                <w:rFonts w:ascii="Times New Roman" w:eastAsia="Times New Roman" w:hAnsi="Times New Roman" w:cs="Times New Roman"/>
                <w:color w:val="000000"/>
                <w:szCs w:val="24"/>
              </w:rPr>
            </w:pPr>
            <w:r w:rsidRPr="00143848">
              <w:rPr>
                <w:rFonts w:ascii="Times New Roman" w:eastAsia="Times New Roman" w:hAnsi="Times New Roman" w:cs="Times New Roman"/>
                <w:sz w:val="28"/>
                <w:szCs w:val="28"/>
              </w:rPr>
              <w:lastRenderedPageBreak/>
              <w:t>Requêtes</w:t>
            </w:r>
          </w:p>
        </w:tc>
      </w:tr>
      <w:tr w:rsidR="00A60C1A" w:rsidRPr="00261951" w14:paraId="76E6BC70"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4A068345"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bookmarkStart w:id="323" w:name="_Toc11862180"/>
            <w:r w:rsidRPr="00466E1F">
              <w:rPr>
                <w:rFonts w:ascii="Times New Roman" w:eastAsia="Times New Roman" w:hAnsi="Times New Roman" w:cs="Times New Roman"/>
                <w:b w:val="0"/>
                <w:bCs w:val="0"/>
                <w:color w:val="000000"/>
                <w:szCs w:val="24"/>
              </w:rPr>
              <w:t>Le nombre d accidents par section de route par categorie de vehicule</w:t>
            </w:r>
          </w:p>
        </w:tc>
      </w:tr>
      <w:tr w:rsidR="00A60C1A" w:rsidRPr="00261951" w14:paraId="58A080D5"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0CD814BE"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categorie de vehicule</w:t>
            </w:r>
          </w:p>
        </w:tc>
      </w:tr>
      <w:tr w:rsidR="00A60C1A" w:rsidRPr="00261951" w14:paraId="36518D8A"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207B53FB"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etat de vehicule</w:t>
            </w:r>
          </w:p>
        </w:tc>
      </w:tr>
      <w:tr w:rsidR="00A60C1A" w:rsidRPr="00261951" w14:paraId="7D8B0DA3"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71AFBA4D"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categorie de vehicule par annee</w:t>
            </w:r>
          </w:p>
        </w:tc>
      </w:tr>
      <w:tr w:rsidR="00A60C1A" w:rsidRPr="00261951" w14:paraId="7114865C"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5A97152F"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etat de vehicule par annee</w:t>
            </w:r>
          </w:p>
        </w:tc>
      </w:tr>
      <w:tr w:rsidR="00A60C1A" w:rsidRPr="00261951" w14:paraId="570BEEF1"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3B7372E8"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cause preponderante lie au facteur vehicule</w:t>
            </w:r>
          </w:p>
        </w:tc>
      </w:tr>
      <w:tr w:rsidR="00A60C1A" w:rsidRPr="00261951" w14:paraId="7DFBD4F3"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7FDA8A62"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taux d accident lie au facteur vehicule</w:t>
            </w:r>
          </w:p>
        </w:tc>
      </w:tr>
      <w:tr w:rsidR="00A60C1A" w:rsidRPr="00261951" w14:paraId="50B39CF8"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41255827"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Classement des causes preponderantes lie au facteur vehicule par ordre des croissant du nombre d accidents</w:t>
            </w:r>
          </w:p>
        </w:tc>
      </w:tr>
      <w:tr w:rsidR="00A60C1A" w:rsidRPr="00261951" w14:paraId="450A8978"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1599B6E7"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Classement des categories de vehicule par ordre decroissant du nombre d accidents</w:t>
            </w:r>
          </w:p>
        </w:tc>
      </w:tr>
      <w:tr w:rsidR="00A60C1A" w:rsidRPr="00261951" w14:paraId="3C568620"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40489A5C"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categorie de vehicule</w:t>
            </w:r>
          </w:p>
        </w:tc>
      </w:tr>
      <w:tr w:rsidR="00A60C1A" w:rsidRPr="00261951" w14:paraId="4A6FA791"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5E645722"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etat de vehicule</w:t>
            </w:r>
          </w:p>
        </w:tc>
      </w:tr>
      <w:tr w:rsidR="00A60C1A" w:rsidRPr="00261951" w14:paraId="10082EDD"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387C34F3"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cause preponderante lie au facteur vehicule</w:t>
            </w:r>
          </w:p>
        </w:tc>
      </w:tr>
      <w:tr w:rsidR="00A60C1A" w:rsidRPr="00261951" w14:paraId="3AFD6C97"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24FA8CEF"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annee</w:t>
            </w:r>
          </w:p>
        </w:tc>
      </w:tr>
      <w:tr w:rsidR="00A60C1A" w:rsidRPr="00261951" w14:paraId="366CD867"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273BA670"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deces par annee</w:t>
            </w:r>
          </w:p>
        </w:tc>
      </w:tr>
      <w:tr w:rsidR="00A60C1A" w:rsidRPr="00261951" w14:paraId="6218E113"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08B6A65D"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lie au facteur vehicule</w:t>
            </w:r>
          </w:p>
        </w:tc>
      </w:tr>
      <w:tr w:rsidR="00A60C1A" w:rsidRPr="00261951" w14:paraId="0A1C191A"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6F7F84F2"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lie au facteur vehicule</w:t>
            </w:r>
          </w:p>
        </w:tc>
      </w:tr>
      <w:tr w:rsidR="00A60C1A" w:rsidRPr="00261951" w14:paraId="39F06391"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72FB9E2F"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marque de vehicule</w:t>
            </w:r>
          </w:p>
        </w:tc>
      </w:tr>
      <w:tr w:rsidR="00A60C1A" w:rsidRPr="00261951" w14:paraId="69E236A0"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56287A21"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annee</w:t>
            </w:r>
          </w:p>
        </w:tc>
      </w:tr>
      <w:tr w:rsidR="00A60C1A" w:rsidRPr="00261951" w14:paraId="629A6622"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265694E2"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annee</w:t>
            </w:r>
          </w:p>
        </w:tc>
      </w:tr>
      <w:tr w:rsidR="00A60C1A" w:rsidRPr="00261951" w14:paraId="22656BEA" w14:textId="77777777" w:rsidTr="009B3C7A">
        <w:trPr>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584D23DB"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annee</w:t>
            </w:r>
          </w:p>
        </w:tc>
      </w:tr>
      <w:tr w:rsidR="00A60C1A" w:rsidRPr="00261951" w14:paraId="4E1CA513" w14:textId="77777777" w:rsidTr="009B3C7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776" w:type="dxa"/>
            <w:noWrap/>
            <w:hideMark/>
          </w:tcPr>
          <w:p w14:paraId="27E9C44E" w14:textId="77777777" w:rsidR="00A60C1A" w:rsidRPr="00466E1F" w:rsidRDefault="00A60C1A"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taux d accident mortel lie au facteur vehicule</w:t>
            </w:r>
          </w:p>
        </w:tc>
      </w:tr>
    </w:tbl>
    <w:p w14:paraId="26CE1444" w14:textId="2E8B3258" w:rsidR="0030204E" w:rsidRDefault="00CB0BBC" w:rsidP="00F82F74">
      <w:pPr>
        <w:pStyle w:val="Caption"/>
        <w:spacing w:before="120" w:after="120"/>
        <w:ind w:firstLine="0"/>
        <w:jc w:val="center"/>
        <w:rPr>
          <w:color w:val="auto"/>
          <w:sz w:val="24"/>
          <w:szCs w:val="24"/>
        </w:rPr>
      </w:pPr>
      <w:r w:rsidRPr="00F93969">
        <w:rPr>
          <w:b/>
          <w:bCs/>
          <w:color w:val="auto"/>
          <w:sz w:val="24"/>
          <w:szCs w:val="24"/>
        </w:rPr>
        <w:t xml:space="preserve">Tableau B. </w:t>
      </w:r>
      <w:r w:rsidRPr="00F93969">
        <w:rPr>
          <w:b/>
          <w:bCs/>
          <w:color w:val="auto"/>
          <w:sz w:val="24"/>
          <w:szCs w:val="24"/>
        </w:rPr>
        <w:fldChar w:fldCharType="begin"/>
      </w:r>
      <w:r w:rsidRPr="00F93969">
        <w:rPr>
          <w:b/>
          <w:bCs/>
          <w:color w:val="auto"/>
          <w:sz w:val="24"/>
          <w:szCs w:val="24"/>
        </w:rPr>
        <w:instrText xml:space="preserve"> SEQ Tableau_B. \* ARABIC </w:instrText>
      </w:r>
      <w:r w:rsidRPr="00F93969">
        <w:rPr>
          <w:b/>
          <w:bCs/>
          <w:color w:val="auto"/>
          <w:sz w:val="24"/>
          <w:szCs w:val="24"/>
        </w:rPr>
        <w:fldChar w:fldCharType="separate"/>
      </w:r>
      <w:r w:rsidR="00931C8C">
        <w:rPr>
          <w:b/>
          <w:bCs/>
          <w:noProof/>
          <w:color w:val="auto"/>
          <w:sz w:val="24"/>
          <w:szCs w:val="24"/>
        </w:rPr>
        <w:t>3</w:t>
      </w:r>
      <w:r w:rsidRPr="00F93969">
        <w:rPr>
          <w:b/>
          <w:bCs/>
          <w:color w:val="auto"/>
          <w:sz w:val="24"/>
          <w:szCs w:val="24"/>
        </w:rPr>
        <w:fldChar w:fldCharType="end"/>
      </w:r>
      <w:r w:rsidRPr="00F93969">
        <w:rPr>
          <w:color w:val="auto"/>
          <w:sz w:val="24"/>
          <w:szCs w:val="24"/>
        </w:rPr>
        <w:t xml:space="preserve"> Requêtes relatives au domaine d’intérêt 3.</w:t>
      </w:r>
      <w:bookmarkEnd w:id="323"/>
    </w:p>
    <w:p w14:paraId="08E8FB61" w14:textId="77777777" w:rsidR="00F82F74" w:rsidRPr="00F82F74" w:rsidRDefault="00F82F74" w:rsidP="00F82F74"/>
    <w:tbl>
      <w:tblPr>
        <w:tblStyle w:val="GridTable4-Accent5"/>
        <w:tblW w:w="9445" w:type="dxa"/>
        <w:tblLook w:val="04A0" w:firstRow="1" w:lastRow="0" w:firstColumn="1" w:lastColumn="0" w:noHBand="0" w:noVBand="1"/>
      </w:tblPr>
      <w:tblGrid>
        <w:gridCol w:w="9445"/>
      </w:tblGrid>
      <w:tr w:rsidR="00FC1264" w:rsidRPr="004A0266" w14:paraId="19E82961" w14:textId="77777777" w:rsidTr="001D75D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tcPr>
          <w:p w14:paraId="7163BA1F" w14:textId="77777777" w:rsidR="00FC1264" w:rsidRPr="004A0266" w:rsidRDefault="00FC1264" w:rsidP="001D75D8">
            <w:pPr>
              <w:spacing w:before="0" w:after="0" w:line="240" w:lineRule="auto"/>
              <w:ind w:firstLine="0"/>
              <w:jc w:val="center"/>
              <w:rPr>
                <w:rFonts w:ascii="Times New Roman" w:eastAsia="Times New Roman" w:hAnsi="Times New Roman" w:cs="Times New Roman"/>
                <w:b w:val="0"/>
                <w:bCs w:val="0"/>
                <w:color w:val="000000"/>
                <w:szCs w:val="24"/>
              </w:rPr>
            </w:pPr>
            <w:r w:rsidRPr="00F458CE">
              <w:rPr>
                <w:rFonts w:ascii="Times New Roman" w:eastAsia="Times New Roman" w:hAnsi="Times New Roman" w:cs="Times New Roman"/>
                <w:sz w:val="28"/>
                <w:szCs w:val="28"/>
              </w:rPr>
              <w:t>Requêtes</w:t>
            </w:r>
          </w:p>
        </w:tc>
      </w:tr>
      <w:tr w:rsidR="00335A23" w:rsidRPr="00780E66" w14:paraId="41111B4D"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EA09216"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bookmarkStart w:id="324" w:name="_Toc11862181"/>
            <w:r w:rsidRPr="00466E1F">
              <w:rPr>
                <w:rFonts w:ascii="Times New Roman" w:eastAsia="Times New Roman" w:hAnsi="Times New Roman" w:cs="Times New Roman"/>
                <w:b w:val="0"/>
                <w:bCs w:val="0"/>
                <w:color w:val="000000"/>
                <w:szCs w:val="24"/>
              </w:rPr>
              <w:t>Le nombre de victimes par annee</w:t>
            </w:r>
          </w:p>
        </w:tc>
      </w:tr>
      <w:tr w:rsidR="00335A23" w:rsidRPr="00780E66" w14:paraId="6E310611"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851337C"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deces par annee</w:t>
            </w:r>
          </w:p>
        </w:tc>
      </w:tr>
      <w:tr w:rsidR="00335A23" w:rsidRPr="00780E66" w14:paraId="6E948BA3"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9C2BB33"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annee</w:t>
            </w:r>
          </w:p>
        </w:tc>
      </w:tr>
      <w:tr w:rsidR="00335A23" w:rsidRPr="00780E66" w14:paraId="335DEDA8"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3BDCC92"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annee</w:t>
            </w:r>
          </w:p>
        </w:tc>
      </w:tr>
      <w:tr w:rsidR="00335A23" w:rsidRPr="00780E66" w14:paraId="1CA31F4C"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5732019"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annee</w:t>
            </w:r>
          </w:p>
        </w:tc>
      </w:tr>
      <w:tr w:rsidR="00335A23" w:rsidRPr="00780E66" w14:paraId="15050391"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8F473A3"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pietons decedes par annee</w:t>
            </w:r>
          </w:p>
        </w:tc>
      </w:tr>
      <w:tr w:rsidR="00335A23" w:rsidRPr="00780E66" w14:paraId="061D032D"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C6692DC"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conducteurs decedes par troncon</w:t>
            </w:r>
          </w:p>
        </w:tc>
      </w:tr>
      <w:tr w:rsidR="00335A23" w:rsidRPr="00780E66" w14:paraId="4AE98257"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20F9590"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conducteurs blesses grave par troncon</w:t>
            </w:r>
          </w:p>
        </w:tc>
      </w:tr>
      <w:tr w:rsidR="00335A23" w:rsidRPr="00780E66" w14:paraId="7DF60230"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B3A12F4"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conducteurs blesses legers par troncon</w:t>
            </w:r>
          </w:p>
        </w:tc>
      </w:tr>
      <w:tr w:rsidR="00335A23" w:rsidRPr="00780E66" w14:paraId="7490C241"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1BEECD6"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tranche d age du conducteur par annee</w:t>
            </w:r>
          </w:p>
        </w:tc>
      </w:tr>
      <w:tr w:rsidR="00335A23" w:rsidRPr="00780E66" w14:paraId="72376316"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07922C2"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profession du conducteur par annee</w:t>
            </w:r>
          </w:p>
        </w:tc>
      </w:tr>
      <w:tr w:rsidR="00335A23" w:rsidRPr="00780E66" w14:paraId="4735456E"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1E13183"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situation familiale du conducteur par annee</w:t>
            </w:r>
          </w:p>
        </w:tc>
      </w:tr>
      <w:tr w:rsidR="00335A23" w:rsidRPr="00780E66" w14:paraId="0A35159E"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1B57ACE"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genre du conducteur par annee</w:t>
            </w:r>
          </w:p>
        </w:tc>
      </w:tr>
      <w:tr w:rsidR="00335A23" w:rsidRPr="00780E66" w14:paraId="3E970BBE"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18B0DA4"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genre du conducteur par annee</w:t>
            </w:r>
          </w:p>
        </w:tc>
      </w:tr>
      <w:tr w:rsidR="00335A23" w:rsidRPr="00780E66" w14:paraId="78C874CE"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3AA5695"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tranche d age du conducteur par annee</w:t>
            </w:r>
          </w:p>
        </w:tc>
      </w:tr>
      <w:tr w:rsidR="00335A23" w:rsidRPr="00780E66" w14:paraId="5D6439B0"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D360B81"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ancienete du permis par annee</w:t>
            </w:r>
          </w:p>
        </w:tc>
      </w:tr>
      <w:tr w:rsidR="00335A23" w:rsidRPr="00780E66" w14:paraId="288881B6"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9060F5E"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conducteurs decedes par commune</w:t>
            </w:r>
          </w:p>
        </w:tc>
      </w:tr>
      <w:tr w:rsidR="00335A23" w:rsidRPr="00780E66" w14:paraId="4287A5B1"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17E4E090"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lastRenderedPageBreak/>
              <w:t>Le nombre de conducteurs decedes par wilaya</w:t>
            </w:r>
          </w:p>
        </w:tc>
      </w:tr>
      <w:tr w:rsidR="00335A23" w:rsidRPr="00780E66" w14:paraId="4B39D789"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8EC45AC"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conducteurs decedes par annee</w:t>
            </w:r>
          </w:p>
        </w:tc>
      </w:tr>
      <w:tr w:rsidR="00335A23" w:rsidRPr="00780E66" w14:paraId="1A3F0248"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50E8CDF"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passagers blesses grave par troncon</w:t>
            </w:r>
          </w:p>
        </w:tc>
      </w:tr>
      <w:tr w:rsidR="00335A23" w:rsidRPr="00780E66" w14:paraId="111386A7"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E4751A1"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pietons blesses grave par troncon</w:t>
            </w:r>
          </w:p>
        </w:tc>
      </w:tr>
      <w:tr w:rsidR="00335A23" w:rsidRPr="00780E66" w14:paraId="5C0177FE"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5215D35"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passagers blesses legers par troncon</w:t>
            </w:r>
          </w:p>
        </w:tc>
      </w:tr>
      <w:tr w:rsidR="00335A23" w:rsidRPr="00780E66" w14:paraId="2A2A6EB8"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F653EE3"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pietons blesses legers par troncon</w:t>
            </w:r>
          </w:p>
        </w:tc>
      </w:tr>
      <w:tr w:rsidR="00335A23" w:rsidRPr="00780E66" w14:paraId="799862EA" w14:textId="77777777" w:rsidTr="00335A2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8E66408"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passagers decedes par troncon</w:t>
            </w:r>
          </w:p>
        </w:tc>
      </w:tr>
      <w:tr w:rsidR="00335A23" w:rsidRPr="00780E66" w14:paraId="356084BE" w14:textId="77777777" w:rsidTr="00335A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617AD4E"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pietons decedes par troncon</w:t>
            </w:r>
          </w:p>
        </w:tc>
      </w:tr>
    </w:tbl>
    <w:p w14:paraId="1069F234" w14:textId="4BA54E4E" w:rsidR="00FC1264" w:rsidRDefault="00CB0BBC" w:rsidP="00C60283">
      <w:pPr>
        <w:pStyle w:val="Caption"/>
        <w:spacing w:before="120" w:after="120"/>
        <w:ind w:firstLine="0"/>
        <w:jc w:val="center"/>
        <w:rPr>
          <w:color w:val="auto"/>
          <w:sz w:val="24"/>
          <w:szCs w:val="24"/>
        </w:rPr>
      </w:pPr>
      <w:r w:rsidRPr="00C60283">
        <w:rPr>
          <w:b/>
          <w:bCs/>
          <w:color w:val="auto"/>
          <w:sz w:val="24"/>
          <w:szCs w:val="24"/>
        </w:rPr>
        <w:t xml:space="preserve">Tableau B. </w:t>
      </w:r>
      <w:r w:rsidRPr="00C60283">
        <w:rPr>
          <w:b/>
          <w:bCs/>
          <w:color w:val="auto"/>
          <w:sz w:val="24"/>
          <w:szCs w:val="24"/>
        </w:rPr>
        <w:fldChar w:fldCharType="begin"/>
      </w:r>
      <w:r w:rsidRPr="00C60283">
        <w:rPr>
          <w:b/>
          <w:bCs/>
          <w:color w:val="auto"/>
          <w:sz w:val="24"/>
          <w:szCs w:val="24"/>
        </w:rPr>
        <w:instrText xml:space="preserve"> SEQ Tableau_B. \* ARABIC </w:instrText>
      </w:r>
      <w:r w:rsidRPr="00C60283">
        <w:rPr>
          <w:b/>
          <w:bCs/>
          <w:color w:val="auto"/>
          <w:sz w:val="24"/>
          <w:szCs w:val="24"/>
        </w:rPr>
        <w:fldChar w:fldCharType="separate"/>
      </w:r>
      <w:r w:rsidR="00931C8C">
        <w:rPr>
          <w:b/>
          <w:bCs/>
          <w:noProof/>
          <w:color w:val="auto"/>
          <w:sz w:val="24"/>
          <w:szCs w:val="24"/>
        </w:rPr>
        <w:t>4</w:t>
      </w:r>
      <w:r w:rsidRPr="00C60283">
        <w:rPr>
          <w:b/>
          <w:bCs/>
          <w:color w:val="auto"/>
          <w:sz w:val="24"/>
          <w:szCs w:val="24"/>
        </w:rPr>
        <w:fldChar w:fldCharType="end"/>
      </w:r>
      <w:r w:rsidRPr="00C60283">
        <w:rPr>
          <w:color w:val="auto"/>
          <w:sz w:val="24"/>
          <w:szCs w:val="24"/>
        </w:rPr>
        <w:t xml:space="preserve"> Requêtes relatives au domaine d’intérêt 4.</w:t>
      </w:r>
      <w:bookmarkEnd w:id="324"/>
    </w:p>
    <w:p w14:paraId="42DB0C8B" w14:textId="77777777" w:rsidR="00F82F74" w:rsidRPr="00F82F74" w:rsidRDefault="00F82F74" w:rsidP="00F82F74"/>
    <w:tbl>
      <w:tblPr>
        <w:tblStyle w:val="GridTable4-Accent5"/>
        <w:tblW w:w="9445" w:type="dxa"/>
        <w:tblLook w:val="04A0" w:firstRow="1" w:lastRow="0" w:firstColumn="1" w:lastColumn="0" w:noHBand="0" w:noVBand="1"/>
      </w:tblPr>
      <w:tblGrid>
        <w:gridCol w:w="9445"/>
      </w:tblGrid>
      <w:tr w:rsidR="00335A23" w:rsidRPr="00780E66" w14:paraId="0C6420C2" w14:textId="77777777" w:rsidTr="00201E8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tcPr>
          <w:p w14:paraId="4591FB57" w14:textId="77777777" w:rsidR="00335A23" w:rsidRPr="00780E66" w:rsidRDefault="00335A23" w:rsidP="00201E83">
            <w:pPr>
              <w:spacing w:before="0" w:after="0" w:line="240" w:lineRule="auto"/>
              <w:ind w:firstLine="0"/>
              <w:jc w:val="center"/>
              <w:rPr>
                <w:rFonts w:ascii="Times New Roman" w:eastAsia="Times New Roman" w:hAnsi="Times New Roman" w:cs="Times New Roman"/>
                <w:b w:val="0"/>
                <w:bCs w:val="0"/>
                <w:color w:val="000000"/>
                <w:szCs w:val="24"/>
              </w:rPr>
            </w:pPr>
            <w:bookmarkStart w:id="325" w:name="_Toc11862182"/>
            <w:r w:rsidRPr="00780E66">
              <w:rPr>
                <w:rFonts w:ascii="Times New Roman" w:eastAsia="Times New Roman" w:hAnsi="Times New Roman" w:cs="Times New Roman"/>
                <w:sz w:val="28"/>
                <w:szCs w:val="28"/>
              </w:rPr>
              <w:t>Requêtes</w:t>
            </w:r>
          </w:p>
        </w:tc>
      </w:tr>
      <w:tr w:rsidR="00335A23" w:rsidRPr="00780E66" w14:paraId="359C3380"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8497862"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taux d accident lie au facteur humain</w:t>
            </w:r>
          </w:p>
        </w:tc>
      </w:tr>
      <w:tr w:rsidR="00335A23" w:rsidRPr="00780E66" w14:paraId="2AB3EB3F"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4707E8E"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 xml:space="preserve">Le nombre d accident lie au facteur humain </w:t>
            </w:r>
          </w:p>
        </w:tc>
      </w:tr>
      <w:tr w:rsidR="00335A23" w:rsidRPr="00780E66" w14:paraId="724AD2E0"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354ABAC"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Classement des causes preponderantes lie au facteur humain par ordre decroissant du nombre d accidents</w:t>
            </w:r>
          </w:p>
        </w:tc>
      </w:tr>
      <w:tr w:rsidR="00335A23" w:rsidRPr="00780E66" w14:paraId="0D7C0195"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B88E312"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 xml:space="preserve">Le nombre d accidents par cause preponderante lie au facteur humain </w:t>
            </w:r>
          </w:p>
        </w:tc>
      </w:tr>
      <w:tr w:rsidR="00335A23" w:rsidRPr="00780E66" w14:paraId="0E76E3A9"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9557503"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facteur humain par annee</w:t>
            </w:r>
          </w:p>
        </w:tc>
      </w:tr>
      <w:tr w:rsidR="00335A23" w:rsidRPr="00780E66" w14:paraId="1D7AE709"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2088FA2"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cause preponderante</w:t>
            </w:r>
          </w:p>
        </w:tc>
      </w:tr>
      <w:tr w:rsidR="00335A23" w:rsidRPr="00780E66" w14:paraId="43214004"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EFE0C0E"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facteur</w:t>
            </w:r>
          </w:p>
        </w:tc>
      </w:tr>
      <w:tr w:rsidR="00335A23" w:rsidRPr="00780E66" w14:paraId="6D572DB6"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DA1A581"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 xml:space="preserve">Le taux d accidents par facteur </w:t>
            </w:r>
          </w:p>
        </w:tc>
      </w:tr>
      <w:tr w:rsidR="00335A23" w:rsidRPr="00780E66" w14:paraId="3A656E93"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4819607"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 xml:space="preserve">Le taux d accident par cause preponderante </w:t>
            </w:r>
          </w:p>
        </w:tc>
      </w:tr>
      <w:tr w:rsidR="00335A23" w:rsidRPr="00780E66" w14:paraId="6F12F8F2"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04FC3AF"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facteur par annee</w:t>
            </w:r>
          </w:p>
        </w:tc>
      </w:tr>
      <w:tr w:rsidR="00335A23" w:rsidRPr="00780E66" w14:paraId="0B311AE5"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5E55D17"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cause preponderante par annee</w:t>
            </w:r>
          </w:p>
        </w:tc>
      </w:tr>
      <w:tr w:rsidR="00335A23" w:rsidRPr="00780E66" w14:paraId="63398AD2"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5E16701"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facteur</w:t>
            </w:r>
          </w:p>
        </w:tc>
      </w:tr>
      <w:tr w:rsidR="00335A23" w:rsidRPr="00780E66" w14:paraId="69F08A6E"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18F8510"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 xml:space="preserve">Le nombre d accidents par cause preponderante </w:t>
            </w:r>
          </w:p>
        </w:tc>
      </w:tr>
      <w:tr w:rsidR="00335A23" w:rsidRPr="00780E66" w14:paraId="0D461613"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BFB9313"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Classement des causes preponderantes par ordre decroissant du nombre d accidents</w:t>
            </w:r>
          </w:p>
        </w:tc>
      </w:tr>
      <w:tr w:rsidR="00335A23" w:rsidRPr="00780E66" w14:paraId="5227C469"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4C98608"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Classement des facteurs par ordre decroissant du nombre d accidents</w:t>
            </w:r>
          </w:p>
        </w:tc>
      </w:tr>
      <w:tr w:rsidR="00335A23" w:rsidRPr="00780E66" w14:paraId="4CE18BBC"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AA6D260"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 xml:space="preserve">Le nombre d accidents mortels lie au facteur humain </w:t>
            </w:r>
          </w:p>
        </w:tc>
      </w:tr>
      <w:tr w:rsidR="00335A23" w:rsidRPr="00780E66" w14:paraId="2553243C"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3BA837E"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annee</w:t>
            </w:r>
          </w:p>
        </w:tc>
      </w:tr>
      <w:tr w:rsidR="00335A23" w:rsidRPr="00780E66" w14:paraId="381F48D3"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1A1D2C4"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deces par annee</w:t>
            </w:r>
          </w:p>
        </w:tc>
      </w:tr>
      <w:tr w:rsidR="00335A23" w:rsidRPr="00780E66" w14:paraId="72CF35ED"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3399328"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annee</w:t>
            </w:r>
          </w:p>
        </w:tc>
      </w:tr>
      <w:tr w:rsidR="00335A23" w:rsidRPr="00780E66" w14:paraId="588F533D"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1254C17B"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annee</w:t>
            </w:r>
          </w:p>
        </w:tc>
      </w:tr>
      <w:tr w:rsidR="00335A23" w:rsidRPr="00780E66" w14:paraId="7E3C43C2"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D7936E9"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annee</w:t>
            </w:r>
          </w:p>
        </w:tc>
      </w:tr>
      <w:tr w:rsidR="00335A23" w:rsidRPr="00780E66" w14:paraId="51B1D510"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90075BD"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 par section de route par cause preponderante</w:t>
            </w:r>
          </w:p>
        </w:tc>
      </w:tr>
    </w:tbl>
    <w:p w14:paraId="4DFCC409" w14:textId="02A84349" w:rsidR="00482215" w:rsidRDefault="00CB0BBC" w:rsidP="00F82F74">
      <w:pPr>
        <w:pStyle w:val="Caption"/>
        <w:spacing w:before="120" w:after="120"/>
        <w:ind w:firstLine="0"/>
        <w:jc w:val="center"/>
        <w:rPr>
          <w:color w:val="auto"/>
          <w:sz w:val="24"/>
          <w:szCs w:val="24"/>
        </w:rPr>
      </w:pPr>
      <w:r w:rsidRPr="00FE02EF">
        <w:rPr>
          <w:b/>
          <w:bCs/>
          <w:color w:val="auto"/>
          <w:sz w:val="24"/>
          <w:szCs w:val="24"/>
        </w:rPr>
        <w:t xml:space="preserve">Tableau B. </w:t>
      </w:r>
      <w:r w:rsidRPr="00FE02EF">
        <w:rPr>
          <w:b/>
          <w:bCs/>
          <w:color w:val="auto"/>
          <w:sz w:val="24"/>
          <w:szCs w:val="24"/>
        </w:rPr>
        <w:fldChar w:fldCharType="begin"/>
      </w:r>
      <w:r w:rsidRPr="00FE02EF">
        <w:rPr>
          <w:b/>
          <w:bCs/>
          <w:color w:val="auto"/>
          <w:sz w:val="24"/>
          <w:szCs w:val="24"/>
        </w:rPr>
        <w:instrText xml:space="preserve"> SEQ Tableau_B. \* ARABIC </w:instrText>
      </w:r>
      <w:r w:rsidRPr="00FE02EF">
        <w:rPr>
          <w:b/>
          <w:bCs/>
          <w:color w:val="auto"/>
          <w:sz w:val="24"/>
          <w:szCs w:val="24"/>
        </w:rPr>
        <w:fldChar w:fldCharType="separate"/>
      </w:r>
      <w:r w:rsidR="00931C8C">
        <w:rPr>
          <w:b/>
          <w:bCs/>
          <w:noProof/>
          <w:color w:val="auto"/>
          <w:sz w:val="24"/>
          <w:szCs w:val="24"/>
        </w:rPr>
        <w:t>5</w:t>
      </w:r>
      <w:r w:rsidRPr="00FE02EF">
        <w:rPr>
          <w:b/>
          <w:bCs/>
          <w:color w:val="auto"/>
          <w:sz w:val="24"/>
          <w:szCs w:val="24"/>
        </w:rPr>
        <w:fldChar w:fldCharType="end"/>
      </w:r>
      <w:r w:rsidRPr="00FE02EF">
        <w:rPr>
          <w:color w:val="auto"/>
          <w:sz w:val="24"/>
          <w:szCs w:val="24"/>
        </w:rPr>
        <w:t xml:space="preserve"> Requêtes relatives au domaine d’intérêt 5.</w:t>
      </w:r>
      <w:bookmarkEnd w:id="325"/>
    </w:p>
    <w:p w14:paraId="73043A37" w14:textId="043A3E21" w:rsidR="001E17A1" w:rsidRDefault="001E17A1" w:rsidP="001E17A1"/>
    <w:p w14:paraId="496E2C10" w14:textId="229D44DF" w:rsidR="001E17A1" w:rsidRDefault="001E17A1" w:rsidP="001E17A1"/>
    <w:p w14:paraId="0667D770" w14:textId="58C08E8C" w:rsidR="001E17A1" w:rsidRDefault="001E17A1" w:rsidP="001E17A1"/>
    <w:p w14:paraId="6E2966CD" w14:textId="4559AD6D" w:rsidR="001E17A1" w:rsidRDefault="001E17A1" w:rsidP="001E17A1"/>
    <w:p w14:paraId="1C5EF841" w14:textId="02669E4C" w:rsidR="001E17A1" w:rsidRDefault="001E17A1" w:rsidP="001E17A1"/>
    <w:p w14:paraId="2F14B641" w14:textId="48A0B574" w:rsidR="001E17A1" w:rsidRDefault="001E17A1" w:rsidP="00F82F74">
      <w:pPr>
        <w:ind w:firstLine="0"/>
      </w:pPr>
    </w:p>
    <w:tbl>
      <w:tblPr>
        <w:tblStyle w:val="GridTable4-Accent5"/>
        <w:tblW w:w="9445" w:type="dxa"/>
        <w:tblLook w:val="04A0" w:firstRow="1" w:lastRow="0" w:firstColumn="1" w:lastColumn="0" w:noHBand="0" w:noVBand="1"/>
      </w:tblPr>
      <w:tblGrid>
        <w:gridCol w:w="9445"/>
      </w:tblGrid>
      <w:tr w:rsidR="00335A23" w:rsidRPr="00780E66" w14:paraId="58EFC921" w14:textId="77777777" w:rsidTr="00201E8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tcPr>
          <w:p w14:paraId="44DC77E1" w14:textId="77777777" w:rsidR="00335A23" w:rsidRPr="00780E66" w:rsidRDefault="00335A23" w:rsidP="00201E83">
            <w:pPr>
              <w:spacing w:before="0" w:after="0" w:line="240" w:lineRule="auto"/>
              <w:ind w:firstLine="0"/>
              <w:jc w:val="center"/>
              <w:rPr>
                <w:rFonts w:ascii="Times New Roman" w:eastAsia="Times New Roman" w:hAnsi="Times New Roman" w:cs="Times New Roman"/>
                <w:b w:val="0"/>
                <w:bCs w:val="0"/>
                <w:color w:val="000000"/>
                <w:szCs w:val="24"/>
              </w:rPr>
            </w:pPr>
            <w:r w:rsidRPr="00780E66">
              <w:rPr>
                <w:rFonts w:ascii="Times New Roman" w:eastAsia="Times New Roman" w:hAnsi="Times New Roman" w:cs="Times New Roman"/>
                <w:sz w:val="28"/>
                <w:szCs w:val="28"/>
              </w:rPr>
              <w:lastRenderedPageBreak/>
              <w:t>Requêtes</w:t>
            </w:r>
          </w:p>
        </w:tc>
      </w:tr>
      <w:tr w:rsidR="00335A23" w:rsidRPr="00780E66" w14:paraId="69EA6A1B"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0203E164"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condition meteorologique</w:t>
            </w:r>
          </w:p>
        </w:tc>
      </w:tr>
      <w:tr w:rsidR="00335A23" w:rsidRPr="00780E66" w14:paraId="4303438E"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0F5712A"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section de route par condition meteorologique</w:t>
            </w:r>
          </w:p>
        </w:tc>
      </w:tr>
      <w:tr w:rsidR="00335A23" w:rsidRPr="00780E66" w14:paraId="0B10B808"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F437C9E"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section de route par condition meteorologique</w:t>
            </w:r>
          </w:p>
        </w:tc>
      </w:tr>
      <w:tr w:rsidR="00335A23" w:rsidRPr="00780E66" w14:paraId="4F2208D3"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1B70BD7C"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annee par condition meteorologique</w:t>
            </w:r>
          </w:p>
        </w:tc>
      </w:tr>
      <w:tr w:rsidR="00335A23" w:rsidRPr="00780E66" w14:paraId="4F4FC115"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7B96B21"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decces par annee par condition meteorologique</w:t>
            </w:r>
          </w:p>
        </w:tc>
      </w:tr>
      <w:tr w:rsidR="00335A23" w:rsidRPr="00780E66" w14:paraId="745D0ADA"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1AF1247"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annee par condition meteorologique</w:t>
            </w:r>
          </w:p>
        </w:tc>
      </w:tr>
      <w:tr w:rsidR="00335A23" w:rsidRPr="00780E66" w14:paraId="4333EE71"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0763DF7"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annee par condition meteorologique</w:t>
            </w:r>
          </w:p>
        </w:tc>
      </w:tr>
      <w:tr w:rsidR="00335A23" w:rsidRPr="00780E66" w14:paraId="0EE44EB7"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A4F4A5B"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 xml:space="preserve">Le nombre d accidents par condition meteologique </w:t>
            </w:r>
          </w:p>
        </w:tc>
      </w:tr>
      <w:tr w:rsidR="00335A23" w:rsidRPr="00780E66" w14:paraId="61638513"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7AC8B29"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 xml:space="preserve">Le nombre d accidents par condition meteorologique par annee </w:t>
            </w:r>
          </w:p>
        </w:tc>
      </w:tr>
      <w:tr w:rsidR="00335A23" w:rsidRPr="00780E66" w14:paraId="72FE9AC4"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1F51A4C"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annee</w:t>
            </w:r>
          </w:p>
        </w:tc>
      </w:tr>
      <w:tr w:rsidR="00335A23" w:rsidRPr="00780E66" w14:paraId="69370B7E"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2C844425"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deces par annee</w:t>
            </w:r>
          </w:p>
        </w:tc>
      </w:tr>
      <w:tr w:rsidR="00335A23" w:rsidRPr="00780E66" w14:paraId="21DD7286"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7FC0C89F"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blesses par annee</w:t>
            </w:r>
          </w:p>
        </w:tc>
      </w:tr>
      <w:tr w:rsidR="00335A23" w:rsidRPr="00780E66" w14:paraId="7AE3FE74"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477F54C6"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annee</w:t>
            </w:r>
          </w:p>
        </w:tc>
      </w:tr>
      <w:tr w:rsidR="00335A23" w:rsidRPr="00780E66" w14:paraId="45893422"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17A58FC5"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annee</w:t>
            </w:r>
          </w:p>
        </w:tc>
      </w:tr>
      <w:tr w:rsidR="00335A23" w:rsidRPr="00780E66" w14:paraId="4CF5ECB4"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BA1E5B4"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mortels par condition meteorologique par annee</w:t>
            </w:r>
          </w:p>
        </w:tc>
      </w:tr>
      <w:tr w:rsidR="00335A23" w:rsidRPr="00780E66" w14:paraId="70C48C87"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118685B8"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taux d accident par condition meteorologique</w:t>
            </w:r>
          </w:p>
        </w:tc>
      </w:tr>
      <w:tr w:rsidR="00335A23" w:rsidRPr="00780E66" w14:paraId="7C795626"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3F500916"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taux d accident mortel par condition meteorologique</w:t>
            </w:r>
          </w:p>
        </w:tc>
      </w:tr>
      <w:tr w:rsidR="00335A23" w:rsidRPr="00780E66" w14:paraId="2F098571"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55EAE2BE"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facteur par condition meteorologique</w:t>
            </w:r>
          </w:p>
        </w:tc>
      </w:tr>
      <w:tr w:rsidR="00335A23" w:rsidRPr="00780E66" w14:paraId="0DB4DB89" w14:textId="77777777" w:rsidTr="00201E8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1B51018A"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 accidents par cause preponderante par condition meteorologique</w:t>
            </w:r>
          </w:p>
        </w:tc>
      </w:tr>
      <w:tr w:rsidR="00335A23" w:rsidRPr="00780E66" w14:paraId="12070B28" w14:textId="77777777" w:rsidTr="00201E83">
        <w:trPr>
          <w:trHeight w:val="288"/>
        </w:trPr>
        <w:tc>
          <w:tcPr>
            <w:cnfStyle w:val="001000000000" w:firstRow="0" w:lastRow="0" w:firstColumn="1" w:lastColumn="0" w:oddVBand="0" w:evenVBand="0" w:oddHBand="0" w:evenHBand="0" w:firstRowFirstColumn="0" w:firstRowLastColumn="0" w:lastRowFirstColumn="0" w:lastRowLastColumn="0"/>
            <w:tcW w:w="9445" w:type="dxa"/>
            <w:noWrap/>
            <w:hideMark/>
          </w:tcPr>
          <w:p w14:paraId="6E56C66C" w14:textId="77777777" w:rsidR="00335A23" w:rsidRPr="00466E1F" w:rsidRDefault="00335A23" w:rsidP="00201E83">
            <w:pPr>
              <w:spacing w:before="0" w:after="0" w:line="240" w:lineRule="auto"/>
              <w:ind w:firstLine="0"/>
              <w:rPr>
                <w:rFonts w:ascii="Times New Roman" w:eastAsia="Times New Roman" w:hAnsi="Times New Roman" w:cs="Times New Roman"/>
                <w:b w:val="0"/>
                <w:bCs w:val="0"/>
                <w:color w:val="000000"/>
                <w:szCs w:val="24"/>
              </w:rPr>
            </w:pPr>
            <w:r w:rsidRPr="00466E1F">
              <w:rPr>
                <w:rFonts w:ascii="Times New Roman" w:eastAsia="Times New Roman" w:hAnsi="Times New Roman" w:cs="Times New Roman"/>
                <w:b w:val="0"/>
                <w:bCs w:val="0"/>
                <w:color w:val="000000"/>
                <w:szCs w:val="24"/>
              </w:rPr>
              <w:t>Le nombre de victimes par condition meteorologique</w:t>
            </w:r>
          </w:p>
        </w:tc>
      </w:tr>
    </w:tbl>
    <w:p w14:paraId="16151229" w14:textId="20A7FC84" w:rsidR="00FB1822" w:rsidRPr="00CB0BBC" w:rsidRDefault="00CB0BBC" w:rsidP="00F82F74">
      <w:pPr>
        <w:ind w:firstLine="0"/>
        <w:jc w:val="center"/>
        <w:rPr>
          <w:i/>
          <w:iCs/>
        </w:rPr>
        <w:sectPr w:rsidR="00FB1822" w:rsidRPr="00CB0BBC" w:rsidSect="00505668">
          <w:headerReference w:type="default" r:id="rId124"/>
          <w:pgSz w:w="11906" w:h="16838" w:code="9"/>
          <w:pgMar w:top="1440" w:right="1440" w:bottom="1440" w:left="1440" w:header="708" w:footer="708" w:gutter="0"/>
          <w:pgNumType w:fmt="upperRoman"/>
          <w:cols w:space="708"/>
          <w:docGrid w:linePitch="360"/>
        </w:sectPr>
      </w:pPr>
      <w:bookmarkStart w:id="326" w:name="_Toc11862183"/>
      <w:r w:rsidRPr="00CB0BBC">
        <w:rPr>
          <w:b/>
          <w:bCs/>
          <w:i/>
          <w:iCs/>
        </w:rPr>
        <w:t xml:space="preserve">Tableau B. </w:t>
      </w:r>
      <w:r w:rsidRPr="00CB0BBC">
        <w:rPr>
          <w:b/>
          <w:bCs/>
          <w:i/>
          <w:iCs/>
        </w:rPr>
        <w:fldChar w:fldCharType="begin"/>
      </w:r>
      <w:r w:rsidRPr="00CB0BBC">
        <w:rPr>
          <w:b/>
          <w:bCs/>
          <w:i/>
          <w:iCs/>
        </w:rPr>
        <w:instrText xml:space="preserve"> SEQ Tableau_B. \* ARABIC </w:instrText>
      </w:r>
      <w:r w:rsidRPr="00CB0BBC">
        <w:rPr>
          <w:b/>
          <w:bCs/>
          <w:i/>
          <w:iCs/>
        </w:rPr>
        <w:fldChar w:fldCharType="separate"/>
      </w:r>
      <w:r w:rsidR="00931C8C">
        <w:rPr>
          <w:b/>
          <w:bCs/>
          <w:i/>
          <w:iCs/>
          <w:noProof/>
        </w:rPr>
        <w:t>6</w:t>
      </w:r>
      <w:r w:rsidRPr="00CB0BBC">
        <w:rPr>
          <w:b/>
          <w:bCs/>
          <w:i/>
          <w:iCs/>
        </w:rPr>
        <w:fldChar w:fldCharType="end"/>
      </w:r>
      <w:r w:rsidRPr="00CB0BBC">
        <w:rPr>
          <w:i/>
          <w:iCs/>
        </w:rPr>
        <w:t xml:space="preserve"> Requêtes relatives au domaine d’intérêt 6.</w:t>
      </w:r>
      <w:bookmarkEnd w:id="326"/>
    </w:p>
    <w:p w14:paraId="5A1C1C74" w14:textId="77777777" w:rsidR="00713CEF" w:rsidRDefault="00713CEF" w:rsidP="00B44946">
      <w:pPr>
        <w:rPr>
          <w:i/>
          <w:iCs/>
        </w:rPr>
      </w:pPr>
      <w:r>
        <w:lastRenderedPageBreak/>
        <w:t>D</w:t>
      </w:r>
      <w:r w:rsidRPr="00AA11D7">
        <w:t>ans ce travail</w:t>
      </w:r>
      <w:r>
        <w:t>, nous avons étudié le phénomène de</w:t>
      </w:r>
      <w:r w:rsidRPr="00AA11D7">
        <w:t xml:space="preserve"> l’accidentologie routière</w:t>
      </w:r>
      <w:r>
        <w:t xml:space="preserve"> qui</w:t>
      </w:r>
      <w:r w:rsidRPr="00AA11D7">
        <w:t xml:space="preserve"> implique différents </w:t>
      </w:r>
      <w:r>
        <w:t>intervenants</w:t>
      </w:r>
      <w:r w:rsidRPr="00AA11D7">
        <w:t xml:space="preserve"> sollicit</w:t>
      </w:r>
      <w:r>
        <w:t>ant</w:t>
      </w:r>
      <w:r w:rsidRPr="00AA11D7">
        <w:t xml:space="preserve"> une information pertinente répondant à leurs besoins spécifiques en un temps performant. Cependant et en raison de l’augmentation considérable du volume de données stocké dans les Entrepôts de Données Spatiales </w:t>
      </w:r>
      <w:r>
        <w:t>(</w:t>
      </w:r>
      <w:r w:rsidRPr="00AA11D7">
        <w:t>EDS</w:t>
      </w:r>
      <w:r>
        <w:t>)</w:t>
      </w:r>
      <w:r w:rsidRPr="00AA11D7">
        <w:rPr>
          <w:i/>
          <w:iCs/>
        </w:rPr>
        <w:t xml:space="preserve">, </w:t>
      </w:r>
      <w:r w:rsidRPr="00AA11D7">
        <w:t xml:space="preserve">délivrer l’information pertinente aux utilisateurs devient un enjeu crucial. De plus, ces utilisateurs sollicitent des analyses personnalisées qui facilitent leurs tâches quotidiennes de prise de décision. Ceci est réalisé </w:t>
      </w:r>
      <w:r>
        <w:t>en</w:t>
      </w:r>
      <w:r w:rsidRPr="00AA11D7">
        <w:t xml:space="preserve"> adapta</w:t>
      </w:r>
      <w:r>
        <w:t>nt</w:t>
      </w:r>
      <w:r w:rsidRPr="00AA11D7">
        <w:t xml:space="preserve"> </w:t>
      </w:r>
      <w:r>
        <w:t>le</w:t>
      </w:r>
      <w:r w:rsidRPr="00AA11D7">
        <w:t xml:space="preserve"> système </w:t>
      </w:r>
      <w:r>
        <w:t>à leurs</w:t>
      </w:r>
      <w:r w:rsidRPr="00AA11D7">
        <w:t xml:space="preserve"> préférences</w:t>
      </w:r>
      <w:r>
        <w:t xml:space="preserve"> qui </w:t>
      </w:r>
      <w:r w:rsidRPr="00AA11D7">
        <w:t xml:space="preserve">sont regroupées dans une structure appelée </w:t>
      </w:r>
      <w:r w:rsidRPr="00AA11D7">
        <w:rPr>
          <w:b/>
          <w:bCs/>
        </w:rPr>
        <w:t>profil</w:t>
      </w:r>
      <w:r>
        <w:rPr>
          <w:b/>
          <w:bCs/>
        </w:rPr>
        <w:t xml:space="preserve"> </w:t>
      </w:r>
      <w:r w:rsidRPr="00AA11D7">
        <w:rPr>
          <w:b/>
          <w:bCs/>
        </w:rPr>
        <w:t>utilisateur</w:t>
      </w:r>
      <w:r w:rsidRPr="00AA11D7">
        <w:t xml:space="preserve">, concept fondamental dans un système de </w:t>
      </w:r>
      <w:r w:rsidRPr="00AA11D7">
        <w:rPr>
          <w:b/>
          <w:bCs/>
        </w:rPr>
        <w:t>personnalisation</w:t>
      </w:r>
      <w:r w:rsidRPr="00AA11D7">
        <w:rPr>
          <w:i/>
          <w:iCs/>
        </w:rPr>
        <w:t>.</w:t>
      </w:r>
    </w:p>
    <w:p w14:paraId="037C6CDB" w14:textId="77777777" w:rsidR="00713CEF" w:rsidRPr="00F86099" w:rsidRDefault="00713CEF" w:rsidP="00B44946">
      <w:pPr>
        <w:pBdr>
          <w:top w:val="single" w:sz="4" w:space="1" w:color="auto"/>
          <w:bottom w:val="single" w:sz="4" w:space="1" w:color="auto"/>
        </w:pBdr>
        <w:ind w:firstLine="0"/>
        <w:rPr>
          <w:rFonts w:ascii="Times New Roman" w:hAnsi="Times New Roman" w:cs="Times New Roman"/>
          <w:sz w:val="28"/>
          <w:szCs w:val="24"/>
        </w:rPr>
      </w:pPr>
      <w:r w:rsidRPr="00F86099">
        <w:rPr>
          <w:rFonts w:ascii="Times New Roman" w:hAnsi="Times New Roman" w:cs="Times New Roman"/>
          <w:b/>
          <w:bCs/>
          <w:szCs w:val="24"/>
        </w:rPr>
        <w:t xml:space="preserve">Mots clés : </w:t>
      </w:r>
      <w:r w:rsidRPr="00F86099">
        <w:rPr>
          <w:rFonts w:ascii="Times New Roman" w:hAnsi="Times New Roman" w:cs="Times New Roman"/>
          <w:szCs w:val="24"/>
        </w:rPr>
        <w:t>Entrepôt de données</w:t>
      </w:r>
      <w:r>
        <w:rPr>
          <w:rFonts w:ascii="Times New Roman" w:hAnsi="Times New Roman" w:cs="Times New Roman"/>
          <w:szCs w:val="24"/>
        </w:rPr>
        <w:t xml:space="preserve"> </w:t>
      </w:r>
      <w:r w:rsidRPr="00AA11D7">
        <w:rPr>
          <w:rFonts w:cstheme="majorBidi"/>
        </w:rPr>
        <w:t>Spatiale</w:t>
      </w:r>
      <w:r w:rsidRPr="00F86099">
        <w:rPr>
          <w:rFonts w:ascii="Times New Roman" w:hAnsi="Times New Roman" w:cs="Times New Roman"/>
          <w:szCs w:val="24"/>
        </w:rPr>
        <w:t>, SOLAP, accidentologie, personnalisation, profil utilisateur.</w:t>
      </w:r>
    </w:p>
    <w:p w14:paraId="08D0B5AF" w14:textId="1836197C" w:rsidR="00B44946" w:rsidRPr="00D632C0" w:rsidRDefault="00B44946" w:rsidP="00713CEF"/>
    <w:p w14:paraId="26908397" w14:textId="77777777" w:rsidR="00BE308C" w:rsidRPr="00D632C0" w:rsidRDefault="00BE308C" w:rsidP="00280679">
      <w:pPr>
        <w:ind w:firstLine="0"/>
      </w:pPr>
    </w:p>
    <w:p w14:paraId="49D69D44" w14:textId="3B05AEAA" w:rsidR="00B44946" w:rsidRPr="006B7B8C" w:rsidRDefault="00B44946" w:rsidP="00B44946">
      <w:pPr>
        <w:pBdr>
          <w:top w:val="double" w:sz="4" w:space="1" w:color="2F5496" w:themeColor="accent1" w:themeShade="BF"/>
          <w:bottom w:val="double" w:sz="4" w:space="1" w:color="2F5496" w:themeColor="accent1" w:themeShade="BF"/>
        </w:pBdr>
        <w:ind w:right="4" w:firstLine="0"/>
        <w:jc w:val="center"/>
        <w:rPr>
          <w:rFonts w:ascii="Times New Roman" w:hAnsi="Times New Roman" w:cs="Times New Roman"/>
          <w:color w:val="2F5496" w:themeColor="accent1" w:themeShade="BF"/>
          <w:sz w:val="52"/>
          <w:szCs w:val="52"/>
          <w:lang w:val="en-US"/>
        </w:rPr>
      </w:pPr>
      <w:r>
        <w:rPr>
          <w:rFonts w:ascii="Times New Roman" w:hAnsi="Times New Roman" w:cs="Times New Roman"/>
          <w:color w:val="2F5496" w:themeColor="accent1" w:themeShade="BF"/>
          <w:sz w:val="28"/>
          <w:szCs w:val="28"/>
          <w:lang w:val="en-US"/>
        </w:rPr>
        <w:t>Abstract</w:t>
      </w:r>
    </w:p>
    <w:p w14:paraId="3A71DE9A" w14:textId="138CEBC5" w:rsidR="00713CEF" w:rsidRPr="00B44946" w:rsidRDefault="00713CEF" w:rsidP="00B44946">
      <w:pPr>
        <w:rPr>
          <w:lang w:val="en-US"/>
        </w:rPr>
      </w:pPr>
      <w:r w:rsidRPr="00364EF8">
        <w:rPr>
          <w:lang w:val="en-US"/>
        </w:rPr>
        <w:t xml:space="preserve">In this work, we have studied the phenomenon of road accident which involves various stakeholders seeking relevant information to meet their specific needs in a </w:t>
      </w:r>
      <w:r w:rsidR="00112D38">
        <w:rPr>
          <w:lang w:val="en-US"/>
        </w:rPr>
        <w:t>best time</w:t>
      </w:r>
      <w:r w:rsidRPr="00364EF8">
        <w:rPr>
          <w:lang w:val="en-US"/>
        </w:rPr>
        <w:t>. However, and because of the considerable increase in the amount of data stored in Spatial Data Warehouses (SD</w:t>
      </w:r>
      <w:r w:rsidR="0054440D">
        <w:rPr>
          <w:lang w:val="en-US"/>
        </w:rPr>
        <w:t>W</w:t>
      </w:r>
      <w:r w:rsidRPr="00364EF8">
        <w:rPr>
          <w:lang w:val="en-US"/>
        </w:rPr>
        <w:t>), delivering relevant information to users is becoming a critical issue. In addition, these users solicit personalized analysis that facilitates their daily decision-making tasks. This is done by adapting the system to their preferences that are grouped into a structure called a user profile, a</w:t>
      </w:r>
      <w:r w:rsidR="009F1A12">
        <w:rPr>
          <w:lang w:val="en-US"/>
        </w:rPr>
        <w:t>n</w:t>
      </w:r>
      <w:r w:rsidRPr="00364EF8">
        <w:rPr>
          <w:lang w:val="en-US"/>
        </w:rPr>
        <w:t xml:space="preserve"> </w:t>
      </w:r>
      <w:r w:rsidR="009F1A12" w:rsidRPr="009F1A12">
        <w:rPr>
          <w:lang w:val="en-US"/>
        </w:rPr>
        <w:t xml:space="preserve">essential </w:t>
      </w:r>
      <w:r w:rsidRPr="00364EF8">
        <w:rPr>
          <w:lang w:val="en-US"/>
        </w:rPr>
        <w:t>concept in a customization system.</w:t>
      </w:r>
    </w:p>
    <w:p w14:paraId="3D75894B" w14:textId="727E46C8" w:rsidR="00713CEF" w:rsidRPr="00364EF8" w:rsidRDefault="00713CEF" w:rsidP="00B44946">
      <w:pPr>
        <w:pBdr>
          <w:top w:val="single" w:sz="4" w:space="1" w:color="auto"/>
          <w:bottom w:val="single" w:sz="4" w:space="1" w:color="auto"/>
        </w:pBdr>
        <w:ind w:firstLine="0"/>
        <w:rPr>
          <w:rFonts w:ascii="Times New Roman" w:hAnsi="Times New Roman" w:cs="Times New Roman"/>
          <w:sz w:val="28"/>
          <w:szCs w:val="24"/>
          <w:lang w:val="en-US"/>
        </w:rPr>
      </w:pPr>
      <w:r w:rsidRPr="00364EF8">
        <w:rPr>
          <w:rFonts w:ascii="Times New Roman" w:hAnsi="Times New Roman" w:cs="Times New Roman"/>
          <w:b/>
          <w:bCs/>
          <w:szCs w:val="24"/>
          <w:lang w:val="en-US"/>
        </w:rPr>
        <w:t xml:space="preserve">Keywords: </w:t>
      </w:r>
      <w:r w:rsidRPr="003012E3">
        <w:rPr>
          <w:rFonts w:ascii="Times New Roman" w:hAnsi="Times New Roman" w:cs="Times New Roman"/>
          <w:szCs w:val="24"/>
          <w:lang w:val="en-US"/>
        </w:rPr>
        <w:t>Spatial</w:t>
      </w:r>
      <w:r>
        <w:rPr>
          <w:rFonts w:ascii="Times New Roman" w:hAnsi="Times New Roman" w:cs="Times New Roman"/>
          <w:b/>
          <w:bCs/>
          <w:szCs w:val="24"/>
          <w:lang w:val="en-US"/>
        </w:rPr>
        <w:t xml:space="preserve"> </w:t>
      </w:r>
      <w:r w:rsidRPr="00364EF8">
        <w:rPr>
          <w:rFonts w:ascii="Times New Roman" w:hAnsi="Times New Roman" w:cs="Times New Roman"/>
          <w:szCs w:val="24"/>
          <w:lang w:val="en-US"/>
        </w:rPr>
        <w:t>Data Warehousing, SOLAP, accident, personalization, user profile.</w:t>
      </w:r>
    </w:p>
    <w:p w14:paraId="3EB7327A" w14:textId="03F144AA" w:rsidR="00C17AC4" w:rsidRPr="00B44946" w:rsidRDefault="00C17AC4" w:rsidP="00C379FE">
      <w:pPr>
        <w:ind w:right="26" w:firstLine="0"/>
        <w:jc w:val="right"/>
        <w:rPr>
          <w:lang w:val="en-US"/>
        </w:rPr>
      </w:pPr>
    </w:p>
    <w:sectPr w:rsidR="00C17AC4" w:rsidRPr="00B44946" w:rsidSect="00212CF5">
      <w:headerReference w:type="default" r:id="rId125"/>
      <w:footerReference w:type="default" r:id="rId12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2CF74D" w14:textId="77777777" w:rsidR="00F4426F" w:rsidRDefault="00F4426F" w:rsidP="00F6516A">
      <w:pPr>
        <w:spacing w:after="0" w:line="240" w:lineRule="auto"/>
      </w:pPr>
      <w:r>
        <w:separator/>
      </w:r>
    </w:p>
    <w:p w14:paraId="171831B2" w14:textId="77777777" w:rsidR="00F4426F" w:rsidRDefault="00F4426F"/>
  </w:endnote>
  <w:endnote w:type="continuationSeparator" w:id="0">
    <w:p w14:paraId="61048AA2" w14:textId="77777777" w:rsidR="00F4426F" w:rsidRDefault="00F4426F" w:rsidP="00F6516A">
      <w:pPr>
        <w:spacing w:after="0" w:line="240" w:lineRule="auto"/>
      </w:pPr>
      <w:r>
        <w:continuationSeparator/>
      </w:r>
    </w:p>
    <w:p w14:paraId="064748C3" w14:textId="77777777" w:rsidR="00F4426F" w:rsidRDefault="00F442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PSMT">
    <w:altName w:val="Yu Gothic"/>
    <w:panose1 w:val="00000000000000000000"/>
    <w:charset w:val="00"/>
    <w:family w:val="roman"/>
    <w:notTrueType/>
    <w:pitch w:val="default"/>
  </w:font>
  <w:font w:name="Microsoft Uighur">
    <w:panose1 w:val="02000000000000000000"/>
    <w:charset w:val="00"/>
    <w:family w:val="auto"/>
    <w:pitch w:val="variable"/>
    <w:sig w:usb0="80002003" w:usb1="80000000" w:usb2="00000008" w:usb3="00000000" w:csb0="00000041" w:csb1="00000000"/>
  </w:font>
  <w:font w:name="Monotype Corsiva">
    <w:panose1 w:val="03010101010201010101"/>
    <w:charset w:val="00"/>
    <w:family w:val="script"/>
    <w:pitch w:val="variable"/>
    <w:sig w:usb0="00000287" w:usb1="00000000"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 w:name="LMRoman12-Regular">
    <w:altName w:val="Yu Gothic"/>
    <w:panose1 w:val="00000000000000000000"/>
    <w:charset w:val="80"/>
    <w:family w:val="auto"/>
    <w:notTrueType/>
    <w:pitch w:val="default"/>
    <w:sig w:usb0="00000000" w:usb1="08070000" w:usb2="00000010" w:usb3="00000000" w:csb0="00020000" w:csb1="00000000"/>
  </w:font>
  <w:font w:name="Palatino Linotype">
    <w:panose1 w:val="02040502050505030304"/>
    <w:charset w:val="00"/>
    <w:family w:val="roman"/>
    <w:pitch w:val="variable"/>
    <w:sig w:usb0="E0000287" w:usb1="40000013" w:usb2="00000000" w:usb3="00000000" w:csb0="0000019F" w:csb1="00000000"/>
  </w:font>
  <w:font w:name="SymbolMT">
    <w:altName w:val="Microsoft JhengHei"/>
    <w:panose1 w:val="00000000000000000000"/>
    <w:charset w:val="88"/>
    <w:family w:val="auto"/>
    <w:notTrueType/>
    <w:pitch w:val="default"/>
    <w:sig w:usb0="00000001" w:usb1="08080000" w:usb2="00000010" w:usb3="00000000" w:csb0="00100000" w:csb1="00000000"/>
  </w:font>
  <w:font w:name="LMRoman10-Regular">
    <w:altName w:val="Yu Gothic"/>
    <w:panose1 w:val="00000000000000000000"/>
    <w:charset w:val="80"/>
    <w:family w:val="auto"/>
    <w:notTrueType/>
    <w:pitch w:val="default"/>
    <w:sig w:usb0="00000001" w:usb1="08070000" w:usb2="00000010" w:usb3="00000000" w:csb0="00020000"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D3DFF" w14:textId="77777777" w:rsidR="00931C8C" w:rsidRDefault="00931C8C" w:rsidP="008D613F">
    <w:pPr>
      <w:widowControl w:val="0"/>
      <w:autoSpaceDE w:val="0"/>
      <w:autoSpaceDN w:val="0"/>
      <w:adjustRightInd w:val="0"/>
      <w:spacing w:after="0" w:line="240" w:lineRule="auto"/>
      <w:ind w:left="3969" w:hanging="3646"/>
      <w:jc w:val="center"/>
      <w:rPr>
        <w:rFonts w:ascii="Times New Roman" w:hAnsi="Times New Roman" w:cs="Times New Roman"/>
        <w:sz w:val="28"/>
        <w:szCs w:val="28"/>
      </w:rPr>
    </w:pPr>
    <w:r>
      <w:rPr>
        <w:rFonts w:ascii="Times New Roman" w:hAnsi="Times New Roman" w:cs="Times New Roman"/>
        <w:spacing w:val="1"/>
        <w:sz w:val="28"/>
        <w:szCs w:val="28"/>
      </w:rPr>
      <w:t>B</w:t>
    </w:r>
    <w:r>
      <w:rPr>
        <w:rFonts w:ascii="Times New Roman" w:hAnsi="Times New Roman" w:cs="Times New Roman"/>
        <w:spacing w:val="-1"/>
        <w:sz w:val="28"/>
        <w:szCs w:val="28"/>
      </w:rPr>
      <w:t>i</w:t>
    </w:r>
    <w:r>
      <w:rPr>
        <w:rFonts w:ascii="Times New Roman" w:hAnsi="Times New Roman" w:cs="Times New Roman"/>
        <w:spacing w:val="-5"/>
        <w:sz w:val="28"/>
        <w:szCs w:val="28"/>
      </w:rPr>
      <w:t>n</w:t>
    </w:r>
    <w:r>
      <w:rPr>
        <w:rFonts w:ascii="Times New Roman" w:hAnsi="Times New Roman" w:cs="Times New Roman"/>
        <w:spacing w:val="9"/>
        <w:sz w:val="28"/>
        <w:szCs w:val="28"/>
      </w:rPr>
      <w:t>ô</w:t>
    </w:r>
    <w:r>
      <w:rPr>
        <w:rFonts w:ascii="Times New Roman" w:hAnsi="Times New Roman" w:cs="Times New Roman"/>
        <w:spacing w:val="-5"/>
        <w:sz w:val="28"/>
        <w:szCs w:val="28"/>
      </w:rPr>
      <w:t>m</w:t>
    </w:r>
    <w:r>
      <w:rPr>
        <w:rFonts w:ascii="Times New Roman" w:hAnsi="Times New Roman" w:cs="Times New Roman"/>
        <w:sz w:val="28"/>
        <w:szCs w:val="28"/>
      </w:rPr>
      <w:t>e</w:t>
    </w:r>
    <w:r>
      <w:rPr>
        <w:rFonts w:ascii="Times New Roman" w:hAnsi="Times New Roman" w:cs="Times New Roman"/>
        <w:spacing w:val="-6"/>
        <w:sz w:val="28"/>
        <w:szCs w:val="28"/>
      </w:rPr>
      <w:t xml:space="preserve"> </w:t>
    </w:r>
    <w:r>
      <w:rPr>
        <w:rFonts w:ascii="Times New Roman" w:hAnsi="Times New Roman" w:cs="Times New Roman"/>
        <w:spacing w:val="1"/>
        <w:sz w:val="28"/>
        <w:szCs w:val="28"/>
      </w:rPr>
      <w:t>N</w:t>
    </w:r>
    <w:r>
      <w:rPr>
        <w:rFonts w:ascii="Times New Roman" w:hAnsi="Times New Roman" w:cs="Times New Roman"/>
        <w:spacing w:val="-1"/>
        <w:sz w:val="28"/>
        <w:szCs w:val="28"/>
      </w:rPr>
      <w:t>° </w:t>
    </w:r>
    <w:r>
      <w:rPr>
        <w:rFonts w:ascii="Times New Roman" w:hAnsi="Times New Roman" w:cs="Times New Roman"/>
        <w:sz w:val="28"/>
        <w:szCs w:val="28"/>
      </w:rPr>
      <w:t xml:space="preserve">: 046 </w:t>
    </w:r>
    <w:r>
      <w:rPr>
        <w:rFonts w:ascii="Times New Roman" w:hAnsi="Times New Roman" w:cs="Times New Roman"/>
        <w:spacing w:val="-1"/>
        <w:sz w:val="28"/>
        <w:szCs w:val="28"/>
      </w:rPr>
      <w:t xml:space="preserve">/ </w:t>
    </w:r>
    <w:r>
      <w:rPr>
        <w:rFonts w:ascii="Times New Roman" w:hAnsi="Times New Roman" w:cs="Times New Roman"/>
        <w:sz w:val="28"/>
        <w:szCs w:val="28"/>
      </w:rPr>
      <w:t>2019</w:t>
    </w:r>
  </w:p>
  <w:p w14:paraId="59EC3B60" w14:textId="77777777" w:rsidR="00931C8C" w:rsidRDefault="00931C8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0777491"/>
      <w:docPartObj>
        <w:docPartGallery w:val="Page Numbers (Bottom of Page)"/>
        <w:docPartUnique/>
      </w:docPartObj>
    </w:sdtPr>
    <w:sdtEndPr>
      <w:rPr>
        <w:color w:val="7F7F7F" w:themeColor="background1" w:themeShade="7F"/>
        <w:spacing w:val="60"/>
      </w:rPr>
    </w:sdtEndPr>
    <w:sdtContent>
      <w:p w14:paraId="4B4E5020" w14:textId="77777777" w:rsidR="00931C8C" w:rsidRPr="00E41B56" w:rsidRDefault="00931C8C" w:rsidP="007A0E06">
        <w:pPr>
          <w:pStyle w:val="Footer"/>
          <w:pBdr>
            <w:top w:val="single" w:sz="4" w:space="8" w:color="4472C4" w:themeColor="accent1"/>
          </w:pBdr>
          <w:tabs>
            <w:tab w:val="clear" w:pos="4680"/>
            <w:tab w:val="clear" w:pos="9360"/>
          </w:tabs>
          <w:spacing w:before="360"/>
          <w:ind w:firstLine="0"/>
          <w:contextualSpacing/>
          <w:rPr>
            <w:noProof/>
            <w:color w:val="404040" w:themeColor="text1" w:themeTint="BF"/>
          </w:rPr>
        </w:pPr>
        <w:r w:rsidRPr="00090199">
          <w:t>Personnalisation des EDS par approche implicite cas d’étude :</w:t>
        </w:r>
        <w:r>
          <w:t xml:space="preserve"> </w:t>
        </w:r>
        <w:r w:rsidRPr="00090199">
          <w:t xml:space="preserve">Accidentologie </w:t>
        </w:r>
        <w: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81</w:t>
        </w:r>
        <w:r>
          <w:rPr>
            <w:noProof/>
            <w:color w:val="404040" w:themeColor="text1" w:themeTint="BF"/>
          </w:rPr>
          <w:fldChar w:fldCharType="end"/>
        </w:r>
      </w:p>
    </w:sdtContent>
  </w:sdt>
  <w:p w14:paraId="74BE09CE" w14:textId="77777777" w:rsidR="00931C8C" w:rsidRDefault="00931C8C" w:rsidP="00BC41C6">
    <w:pPr>
      <w:pStyle w:val="Footer"/>
      <w:ind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27066B" w14:textId="77777777" w:rsidR="00931C8C" w:rsidRDefault="00931C8C" w:rsidP="00BC41C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B01332" w14:textId="23DD5A94" w:rsidR="00931C8C" w:rsidRDefault="00931C8C" w:rsidP="0043004A">
    <w:pPr>
      <w:pStyle w:val="Footer"/>
      <w:tabs>
        <w:tab w:val="clear" w:pos="4680"/>
        <w:tab w:val="clear" w:pos="9360"/>
        <w:tab w:val="left" w:pos="6509"/>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3AC40" w14:textId="4A9E8683" w:rsidR="00931C8C" w:rsidRDefault="00931C8C">
    <w:pPr>
      <w:pStyle w:val="Footer"/>
    </w:pPr>
  </w:p>
  <w:p w14:paraId="3E9B37E4" w14:textId="77777777" w:rsidR="00931C8C" w:rsidRDefault="00931C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CD45C4" w14:textId="2E9BDC13" w:rsidR="00931C8C" w:rsidRPr="008225CF" w:rsidRDefault="00931C8C" w:rsidP="008225CF">
    <w:pPr>
      <w:pStyle w:val="Footer"/>
      <w:pBdr>
        <w:top w:val="single" w:sz="4" w:space="8" w:color="4472C4" w:themeColor="accent1"/>
      </w:pBdr>
      <w:tabs>
        <w:tab w:val="clear" w:pos="4680"/>
        <w:tab w:val="clear" w:pos="9360"/>
      </w:tabs>
      <w:spacing w:before="360"/>
      <w:ind w:firstLine="0"/>
      <w:contextualSpacing/>
      <w:rPr>
        <w:noProof/>
        <w:color w:val="404040" w:themeColor="text1" w:themeTint="BF"/>
      </w:rPr>
    </w:pPr>
    <w:r w:rsidRPr="00090199">
      <w:t>Personnalisation des EDS par approche implicite cas d’étude :</w:t>
    </w:r>
    <w:r>
      <w:t xml:space="preserve"> </w:t>
    </w:r>
    <w:r w:rsidRPr="00090199">
      <w:t xml:space="preserve">Accidentologie </w:t>
    </w:r>
    <w: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1</w:t>
    </w:r>
    <w:r>
      <w:rPr>
        <w:noProof/>
        <w:color w:val="404040" w:themeColor="text1" w:themeTint="B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155A1" w14:textId="0D734AE3" w:rsidR="00931C8C" w:rsidRPr="00B959E8" w:rsidRDefault="00931C8C" w:rsidP="00B959E8">
    <w:pPr>
      <w:pStyle w:val="Footer"/>
      <w:pBdr>
        <w:top w:val="single" w:sz="4" w:space="8" w:color="4472C4" w:themeColor="accent1"/>
      </w:pBdr>
      <w:tabs>
        <w:tab w:val="clear" w:pos="4680"/>
        <w:tab w:val="clear" w:pos="9360"/>
      </w:tabs>
      <w:spacing w:before="360"/>
      <w:ind w:firstLine="0"/>
      <w:contextualSpacing/>
      <w:rPr>
        <w:noProof/>
        <w:color w:val="404040" w:themeColor="text1" w:themeTint="BF"/>
      </w:rPr>
    </w:pPr>
    <w:r w:rsidRPr="00090199">
      <w:t>Personnalisation des EDS par approche implicite cas d’étude :</w:t>
    </w:r>
    <w:r>
      <w:t xml:space="preserve"> </w:t>
    </w:r>
    <w:r w:rsidRPr="00090199">
      <w:t xml:space="preserve">Accidentologie </w:t>
    </w:r>
    <w: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89266" w14:textId="3CD7B79F" w:rsidR="00931C8C" w:rsidRPr="00D60E6C" w:rsidRDefault="00931C8C" w:rsidP="00D60E6C">
    <w:pPr>
      <w:pStyle w:val="Footer"/>
      <w:pBdr>
        <w:top w:val="single" w:sz="4" w:space="8" w:color="4472C4" w:themeColor="accent1"/>
      </w:pBdr>
      <w:tabs>
        <w:tab w:val="clear" w:pos="4680"/>
        <w:tab w:val="clear" w:pos="9360"/>
      </w:tabs>
      <w:spacing w:before="360"/>
      <w:ind w:firstLine="0"/>
      <w:contextualSpacing/>
      <w:rPr>
        <w:noProof/>
        <w:color w:val="404040" w:themeColor="text1" w:themeTint="BF"/>
      </w:rPr>
    </w:pPr>
    <w:r w:rsidRPr="00090199">
      <w:t>Personnalisation des EDS par approche implicite cas d’étude :</w:t>
    </w:r>
    <w:r>
      <w:t xml:space="preserve"> </w:t>
    </w:r>
    <w:r w:rsidRPr="00090199">
      <w:t xml:space="preserve">Accidentologie </w:t>
    </w:r>
    <w: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15</w:t>
    </w:r>
    <w:r>
      <w:rPr>
        <w:noProof/>
        <w:color w:val="404040" w:themeColor="text1" w:themeTint="B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5222982"/>
      <w:docPartObj>
        <w:docPartGallery w:val="Page Numbers (Bottom of Page)"/>
        <w:docPartUnique/>
      </w:docPartObj>
    </w:sdtPr>
    <w:sdtEndPr>
      <w:rPr>
        <w:color w:val="7F7F7F" w:themeColor="background1" w:themeShade="7F"/>
        <w:spacing w:val="60"/>
      </w:rPr>
    </w:sdtEndPr>
    <w:sdtContent>
      <w:p w14:paraId="3F25CF71" w14:textId="3779F009" w:rsidR="00931C8C" w:rsidRPr="00000E2F" w:rsidRDefault="00931C8C" w:rsidP="00000E2F">
        <w:pPr>
          <w:pStyle w:val="Footer"/>
          <w:pBdr>
            <w:top w:val="single" w:sz="4" w:space="8" w:color="4472C4" w:themeColor="accent1"/>
          </w:pBdr>
          <w:tabs>
            <w:tab w:val="clear" w:pos="4680"/>
            <w:tab w:val="clear" w:pos="9360"/>
          </w:tabs>
          <w:spacing w:before="360"/>
          <w:ind w:firstLine="0"/>
          <w:contextualSpacing/>
          <w:rPr>
            <w:noProof/>
            <w:color w:val="404040" w:themeColor="text1" w:themeTint="BF"/>
          </w:rPr>
        </w:pPr>
        <w:r w:rsidRPr="00090199">
          <w:t>Personnalisation des EDS par approche implicite cas d’étude :</w:t>
        </w:r>
        <w:r>
          <w:t xml:space="preserve"> </w:t>
        </w:r>
        <w:r w:rsidRPr="00090199">
          <w:t xml:space="preserve">Accidentologie </w:t>
        </w:r>
        <w: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40</w:t>
        </w:r>
        <w:r>
          <w:rPr>
            <w:noProof/>
            <w:color w:val="404040" w:themeColor="text1" w:themeTint="B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906324"/>
      <w:docPartObj>
        <w:docPartGallery w:val="Page Numbers (Bottom of Page)"/>
        <w:docPartUnique/>
      </w:docPartObj>
    </w:sdtPr>
    <w:sdtEndPr>
      <w:rPr>
        <w:color w:val="7F7F7F" w:themeColor="background1" w:themeShade="7F"/>
        <w:spacing w:val="60"/>
      </w:rPr>
    </w:sdtEndPr>
    <w:sdtContent>
      <w:p w14:paraId="6531F684" w14:textId="4159BEBC" w:rsidR="00931C8C" w:rsidRPr="00E41B56" w:rsidRDefault="00931C8C" w:rsidP="00E41B56">
        <w:pPr>
          <w:pStyle w:val="Footer"/>
          <w:pBdr>
            <w:top w:val="single" w:sz="4" w:space="8" w:color="4472C4" w:themeColor="accent1"/>
          </w:pBdr>
          <w:tabs>
            <w:tab w:val="clear" w:pos="4680"/>
            <w:tab w:val="clear" w:pos="9360"/>
          </w:tabs>
          <w:spacing w:before="360"/>
          <w:ind w:firstLine="0"/>
          <w:contextualSpacing/>
          <w:rPr>
            <w:noProof/>
            <w:color w:val="404040" w:themeColor="text1" w:themeTint="BF"/>
          </w:rPr>
        </w:pPr>
        <w:r w:rsidRPr="00090199">
          <w:t>Personnalisation des EDS par approche implicite cas d’étude :</w:t>
        </w:r>
        <w:r>
          <w:t xml:space="preserve"> </w:t>
        </w:r>
        <w:r w:rsidRPr="00090199">
          <w:t xml:space="preserve">Accidentologie </w:t>
        </w:r>
        <w:r>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40</w:t>
        </w:r>
        <w:r>
          <w:rPr>
            <w:noProof/>
            <w:color w:val="404040" w:themeColor="text1" w:themeTint="BF"/>
          </w:rPr>
          <w:fldChar w:fldCharType="end"/>
        </w:r>
      </w:p>
    </w:sdtContent>
  </w:sdt>
  <w:p w14:paraId="48CB2328" w14:textId="77777777" w:rsidR="00931C8C" w:rsidRDefault="00931C8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8309F0" w14:textId="77777777" w:rsidR="00931C8C" w:rsidRDefault="00931C8C" w:rsidP="00BC41C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A55233" w14:textId="77777777" w:rsidR="00F4426F" w:rsidRDefault="00F4426F" w:rsidP="00F6516A">
      <w:pPr>
        <w:spacing w:after="0" w:line="240" w:lineRule="auto"/>
      </w:pPr>
      <w:r>
        <w:separator/>
      </w:r>
    </w:p>
    <w:p w14:paraId="714F5853" w14:textId="77777777" w:rsidR="00F4426F" w:rsidRDefault="00F4426F"/>
  </w:footnote>
  <w:footnote w:type="continuationSeparator" w:id="0">
    <w:p w14:paraId="6A39DF76" w14:textId="77777777" w:rsidR="00F4426F" w:rsidRDefault="00F4426F" w:rsidP="00F6516A">
      <w:pPr>
        <w:spacing w:after="0" w:line="240" w:lineRule="auto"/>
      </w:pPr>
      <w:r>
        <w:continuationSeparator/>
      </w:r>
    </w:p>
    <w:p w14:paraId="493EB07F" w14:textId="77777777" w:rsidR="00F4426F" w:rsidRDefault="00F4426F"/>
  </w:footnote>
  <w:footnote w:id="1">
    <w:p w14:paraId="4C34F810" w14:textId="6C6D8F99" w:rsidR="00931C8C" w:rsidRPr="009848D8" w:rsidRDefault="00931C8C">
      <w:pPr>
        <w:pStyle w:val="FootnoteText"/>
      </w:pPr>
      <w:r>
        <w:rPr>
          <w:rStyle w:val="FootnoteReference"/>
        </w:rPr>
        <w:footnoteRef/>
      </w:r>
      <w:r>
        <w:t xml:space="preserve"> </w:t>
      </w:r>
      <w:r w:rsidRPr="004B321D">
        <w:rPr>
          <w:rFonts w:ascii="Times New Roman" w:hAnsi="Times New Roman" w:cs="Times New Roman"/>
          <w:b/>
          <w:bCs/>
        </w:rPr>
        <w:t>Hypercube</w:t>
      </w:r>
      <w:r>
        <w:rPr>
          <w:rFonts w:ascii="Times New Roman" w:hAnsi="Times New Roman" w:cs="Times New Roman"/>
          <w:b/>
          <w:bCs/>
        </w:rPr>
        <w:t xml:space="preserve"> : </w:t>
      </w:r>
      <w:r w:rsidRPr="00B002D6">
        <w:rPr>
          <w:rFonts w:ascii="Times New Roman" w:hAnsi="Times New Roman" w:cs="Times New Roman"/>
        </w:rPr>
        <w:t>est une représentation multidimensionnelle de données importantes formée à partir de plusieurs dimensions.</w:t>
      </w:r>
    </w:p>
  </w:footnote>
  <w:footnote w:id="2">
    <w:p w14:paraId="079149FB" w14:textId="77777777" w:rsidR="00931C8C" w:rsidRDefault="00931C8C" w:rsidP="009D63FD">
      <w:pPr>
        <w:pStyle w:val="FootnoteText"/>
      </w:pPr>
      <w:r>
        <w:rPr>
          <w:rStyle w:val="FootnoteReference"/>
        </w:rPr>
        <w:footnoteRef/>
      </w:r>
      <w:r>
        <w:t xml:space="preserve"> </w:t>
      </w:r>
      <w:r w:rsidRPr="002E4F04">
        <w:rPr>
          <w:rStyle w:val="Emphasis"/>
          <w:rFonts w:cstheme="majorBidi"/>
          <w:sz w:val="22"/>
          <w:szCs w:val="22"/>
          <w:shd w:val="clear" w:color="auto" w:fill="FFFFFF"/>
        </w:rPr>
        <w:t>L'Organisation mondiale de la Santé</w:t>
      </w:r>
      <w:r w:rsidRPr="002E4F04">
        <w:rPr>
          <w:rFonts w:cstheme="majorBidi"/>
          <w:sz w:val="22"/>
          <w:szCs w:val="22"/>
          <w:shd w:val="clear" w:color="auto" w:fill="FFFFFF"/>
        </w:rPr>
        <w:t> (OMS), est l'institution spécialisée de l'Organisation des Nations unies (ONU) pour la santé publique créée en 1948.</w:t>
      </w:r>
    </w:p>
  </w:footnote>
  <w:footnote w:id="3">
    <w:p w14:paraId="6BCFE3D2" w14:textId="77777777" w:rsidR="00931C8C" w:rsidRDefault="00931C8C" w:rsidP="00D7769F">
      <w:pPr>
        <w:pStyle w:val="FootnoteText"/>
      </w:pPr>
      <w:r>
        <w:rPr>
          <w:rStyle w:val="FootnoteReference"/>
        </w:rPr>
        <w:footnoteRef/>
      </w:r>
      <w:r>
        <w:t xml:space="preserve"> </w:t>
      </w:r>
      <w:r w:rsidRPr="002E4F04">
        <w:rPr>
          <w:rFonts w:ascii="Times New Roman" w:hAnsi="Times New Roman" w:cs="Times New Roman"/>
          <w:sz w:val="22"/>
          <w:szCs w:val="28"/>
        </w:rPr>
        <w:t>Centre National de Prévention et de Sécurité Routières</w:t>
      </w:r>
      <w:r>
        <w:rPr>
          <w:rFonts w:ascii="Times New Roman" w:hAnsi="Times New Roman" w:cs="Times New Roman"/>
          <w:sz w:val="22"/>
          <w:szCs w:val="28"/>
        </w:rPr>
        <w:t xml:space="preserve"> (CNPSR), </w:t>
      </w:r>
      <w:r w:rsidRPr="000D5987">
        <w:rPr>
          <w:rFonts w:cstheme="majorBidi"/>
          <w:color w:val="000000"/>
          <w:sz w:val="22"/>
          <w:szCs w:val="22"/>
          <w:bdr w:val="none" w:sz="0" w:space="0" w:color="auto" w:frame="1"/>
        </w:rPr>
        <w:t>Institution publique à caractère administratif, dotée de la personnalité morale et de l'indépendance financière</w:t>
      </w:r>
      <w:r w:rsidRPr="000D5987">
        <w:rPr>
          <w:rFonts w:cstheme="majorBidi"/>
          <w:color w:val="000000"/>
          <w:sz w:val="22"/>
          <w:szCs w:val="22"/>
        </w:rPr>
        <w:t>.</w:t>
      </w:r>
    </w:p>
  </w:footnote>
  <w:footnote w:id="4">
    <w:p w14:paraId="1BB8E1F8" w14:textId="77777777" w:rsidR="00931C8C" w:rsidRPr="00EA691C" w:rsidRDefault="00931C8C" w:rsidP="00E1537F">
      <w:pPr>
        <w:pStyle w:val="FootnoteText"/>
      </w:pPr>
      <w:r w:rsidRPr="000737E9">
        <w:rPr>
          <w:rStyle w:val="FootnoteReference"/>
        </w:rPr>
        <w:footnoteRef/>
      </w:r>
      <w:r w:rsidRPr="000737E9">
        <w:t xml:space="preserve"> </w:t>
      </w:r>
      <w:r w:rsidRPr="000737E9">
        <w:rPr>
          <w:b/>
          <w:bCs/>
        </w:rPr>
        <w:t xml:space="preserve">CNEPRU </w:t>
      </w:r>
      <w:r w:rsidRPr="000737E9">
        <w:rPr>
          <w:rFonts w:ascii="Times New Roman" w:hAnsi="Times New Roman" w:cs="Times New Roman"/>
          <w:b/>
          <w:bCs/>
        </w:rPr>
        <w:t>N</w:t>
      </w:r>
      <w:r w:rsidRPr="000737E9">
        <w:rPr>
          <w:rFonts w:ascii="Times New Roman" w:hAnsi="Times New Roman" w:cs="Times New Roman"/>
          <w:b/>
          <w:bCs/>
          <w:color w:val="222222"/>
          <w:shd w:val="clear" w:color="auto" w:fill="FFFFFF"/>
        </w:rPr>
        <w:t>°</w:t>
      </w:r>
      <w:r w:rsidRPr="000737E9">
        <w:rPr>
          <w:rFonts w:ascii="Calibri" w:hAnsi="Calibri" w:cs="Calibri"/>
          <w:b/>
          <w:bCs/>
          <w:color w:val="000000"/>
          <w:shd w:val="clear" w:color="auto" w:fill="FFFFFF"/>
        </w:rPr>
        <w:t xml:space="preserve"> </w:t>
      </w:r>
      <w:r w:rsidRPr="000737E9">
        <w:rPr>
          <w:rFonts w:ascii="Times New Roman" w:hAnsi="Times New Roman" w:cs="Times New Roman"/>
          <w:b/>
          <w:bCs/>
          <w:color w:val="000000"/>
          <w:shd w:val="clear" w:color="auto" w:fill="FFFFFF"/>
        </w:rPr>
        <w:t>C00L07UN160420150001</w:t>
      </w:r>
      <w:r w:rsidRPr="000737E9">
        <w:rPr>
          <w:rFonts w:ascii="Times New Roman" w:eastAsia="Times New Roman" w:hAnsi="Times New Roman" w:cs="Times New Roman"/>
          <w:bCs/>
        </w:rPr>
        <w:t xml:space="preserve"> : </w:t>
      </w:r>
      <w:r w:rsidRPr="000737E9">
        <w:rPr>
          <w:color w:val="000000"/>
        </w:rPr>
        <w:t>Une nouvelle approche de déploiement, d’exploitation et d’optimisation des entrepôts de données spatiales dans un Cloud</w:t>
      </w:r>
      <w:r>
        <w:rPr>
          <w:color w:val="000000"/>
        </w:rPr>
        <w:t>.</w:t>
      </w:r>
    </w:p>
  </w:footnote>
  <w:footnote w:id="5">
    <w:p w14:paraId="1EC19E9E" w14:textId="77777777" w:rsidR="00931C8C" w:rsidRPr="00AC41B7" w:rsidRDefault="00931C8C" w:rsidP="00E1537F">
      <w:pPr>
        <w:pStyle w:val="FootnoteText"/>
      </w:pPr>
      <w:r>
        <w:rPr>
          <w:rStyle w:val="FootnoteReference"/>
        </w:rPr>
        <w:footnoteRef/>
      </w:r>
      <w:r>
        <w:t xml:space="preserve"> </w:t>
      </w:r>
      <w:r w:rsidRPr="009E03E5">
        <w:rPr>
          <w:b/>
        </w:rPr>
        <w:t>Dimensions :</w:t>
      </w:r>
      <w:r>
        <w:t xml:space="preserve"> une dimension représente un composant du modèle de profil et non un axe d’analyse d’un modèle multidimensionnel.</w:t>
      </w:r>
    </w:p>
  </w:footnote>
  <w:footnote w:id="6">
    <w:p w14:paraId="7F1B8F18" w14:textId="77777777" w:rsidR="00931C8C" w:rsidRPr="0042224C" w:rsidRDefault="00931C8C" w:rsidP="00176898">
      <w:pPr>
        <w:pStyle w:val="FootnoteText"/>
        <w:ind w:right="-180"/>
        <w:rPr>
          <w:rStyle w:val="Hyperlink"/>
          <w:rFonts w:ascii="Times New Roman" w:hAnsi="Times New Roman" w:cs="Times New Roman"/>
          <w:color w:val="auto"/>
          <w:u w:val="none"/>
          <w:shd w:val="clear" w:color="auto" w:fill="FFFFFF"/>
        </w:rPr>
      </w:pPr>
      <w:r>
        <w:rPr>
          <w:rStyle w:val="FootnoteReference"/>
        </w:rPr>
        <w:footnoteRef/>
      </w:r>
      <w:r>
        <w:t xml:space="preserve"> </w:t>
      </w:r>
      <w:hyperlink r:id="rId1" w:history="1">
        <w:r w:rsidRPr="0011628D">
          <w:rPr>
            <w:rStyle w:val="Hyperlink"/>
            <w:rFonts w:ascii="Times New Roman" w:hAnsi="Times New Roman" w:cs="Times New Roman"/>
            <w:b/>
            <w:color w:val="auto"/>
            <w:sz w:val="21"/>
            <w:szCs w:val="21"/>
            <w:u w:val="none"/>
            <w:shd w:val="clear" w:color="auto" w:fill="FFFFFF"/>
          </w:rPr>
          <w:t>Différé</w:t>
        </w:r>
      </w:hyperlink>
      <w:r w:rsidRPr="0011628D">
        <w:rPr>
          <w:rFonts w:ascii="Times New Roman" w:hAnsi="Times New Roman" w:cs="Times New Roman"/>
          <w:b/>
          <w:sz w:val="21"/>
          <w:szCs w:val="21"/>
        </w:rPr>
        <w:t> </w:t>
      </w:r>
      <w:r w:rsidRPr="0011628D">
        <w:rPr>
          <w:rStyle w:val="Hyperlink"/>
          <w:b/>
          <w:color w:val="auto"/>
          <w:sz w:val="21"/>
          <w:szCs w:val="21"/>
          <w:u w:val="none"/>
          <w:shd w:val="clear" w:color="auto" w:fill="FFFFFF"/>
        </w:rPr>
        <w:t>:</w:t>
      </w:r>
      <w:r w:rsidRPr="0011628D">
        <w:rPr>
          <w:rStyle w:val="Hyperlink"/>
          <w:color w:val="auto"/>
          <w:sz w:val="21"/>
          <w:szCs w:val="21"/>
          <w:u w:val="none"/>
          <w:shd w:val="clear" w:color="auto" w:fill="FFFFFF"/>
        </w:rPr>
        <w:t xml:space="preserve"> </w:t>
      </w:r>
      <w:r w:rsidRPr="0011628D">
        <w:rPr>
          <w:rStyle w:val="Hyperlink"/>
          <w:rFonts w:ascii="Times New Roman" w:hAnsi="Times New Roman" w:cs="Times New Roman"/>
          <w:color w:val="auto"/>
          <w:sz w:val="21"/>
          <w:szCs w:val="21"/>
          <w:u w:val="none"/>
          <w:shd w:val="clear" w:color="auto" w:fill="FFFFFF"/>
        </w:rPr>
        <w:t>indique que la vue matérialisée est alimentée lors de la prochaine opération de rafraîchissement.</w:t>
      </w:r>
      <w:r w:rsidRPr="0011628D">
        <w:rPr>
          <w:rStyle w:val="Hyperlink"/>
          <w:rFonts w:ascii="Times New Roman" w:hAnsi="Times New Roman" w:cs="Times New Roman"/>
          <w:color w:val="auto"/>
          <w:sz w:val="22"/>
          <w:u w:val="none"/>
          <w:shd w:val="clear" w:color="auto" w:fill="FFFFFF"/>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64CE5" w14:textId="4A167C9D" w:rsidR="00931C8C" w:rsidRDefault="00931C8C" w:rsidP="00134D1B">
    <w:pPr>
      <w:pStyle w:val="Header"/>
      <w:tabs>
        <w:tab w:val="clear" w:pos="9072"/>
        <w:tab w:val="right" w:pos="9000"/>
      </w:tabs>
    </w:pPr>
    <w:r>
      <w:ptab w:relativeTo="margin" w:alignment="center" w:leader="none"/>
    </w:r>
    <w:r>
      <w:rPr>
        <w:rFonts w:ascii="Times New Roman" w:hAnsi="Times New Roman" w:cs="Times New Roman"/>
        <w:noProof/>
        <w:szCs w:val="24"/>
        <w:lang w:eastAsia="fr-FR"/>
      </w:rPr>
      <w:drawing>
        <wp:inline distT="0" distB="0" distL="0" distR="0" wp14:anchorId="60B09ECB" wp14:editId="72C8B506">
          <wp:extent cx="771525" cy="687963"/>
          <wp:effectExtent l="0" t="0" r="0" b="0"/>
          <wp:docPr id="130"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683" cy="694345"/>
                  </a:xfrm>
                  <a:prstGeom prst="rect">
                    <a:avLst/>
                  </a:prstGeom>
                  <a:noFill/>
                  <a:ln>
                    <a:noFill/>
                  </a:ln>
                </pic:spPr>
              </pic:pic>
            </a:graphicData>
          </a:graphic>
        </wp:inline>
      </w:drawing>
    </w:r>
    <w:r w:rsidRPr="00A760CD">
      <w:rPr>
        <w:sz w:val="28"/>
        <w:szCs w:val="28"/>
      </w:rPr>
      <w:t>République Algérienne Démocratique et Populaire</w:t>
    </w:r>
    <w:r>
      <w:rPr>
        <w:rFonts w:ascii="Times New Roman" w:hAnsi="Times New Roman" w:cs="Times New Roman"/>
        <w:noProof/>
        <w:szCs w:val="24"/>
        <w:lang w:eastAsia="fr-FR"/>
      </w:rPr>
      <w:drawing>
        <wp:inline distT="0" distB="0" distL="0" distR="0" wp14:anchorId="18D59ADF" wp14:editId="55A321DF">
          <wp:extent cx="770400" cy="687600"/>
          <wp:effectExtent l="0" t="0" r="0" b="0"/>
          <wp:docPr id="13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2841" t="2900" r="-1915" b="-2901"/>
                  <a:stretch/>
                </pic:blipFill>
                <pic:spPr bwMode="auto">
                  <a:xfrm>
                    <a:off x="0" y="0"/>
                    <a:ext cx="770400" cy="687600"/>
                  </a:xfrm>
                  <a:prstGeom prst="rect">
                    <a:avLst/>
                  </a:prstGeom>
                  <a:noFill/>
                  <a:ln>
                    <a:noFill/>
                  </a:ln>
                  <a:extLst>
                    <a:ext uri="{53640926-AAD7-44D8-BBD7-CCE9431645EC}">
                      <a14:shadowObscured xmlns:a14="http://schemas.microsoft.com/office/drawing/2010/main"/>
                    </a:ext>
                  </a:extLst>
                </pic:spPr>
              </pic:pic>
            </a:graphicData>
          </a:graphic>
        </wp:inline>
      </w:drawing>
    </w:r>
    <w:r>
      <w:ptab w:relativeTo="margin" w:alignment="right" w:leader="none"/>
    </w:r>
  </w:p>
  <w:p w14:paraId="4ABC4D3C" w14:textId="05813D3A" w:rsidR="00931C8C" w:rsidRDefault="00931C8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B0BD" w14:textId="4C3C78EF" w:rsidR="00931C8C" w:rsidRPr="007E22EE" w:rsidRDefault="00931C8C" w:rsidP="006E08C8">
    <w:pPr>
      <w:pBdr>
        <w:top w:val="double" w:sz="4" w:space="1" w:color="2F5496" w:themeColor="accent1" w:themeShade="BF"/>
        <w:bottom w:val="double" w:sz="4" w:space="1" w:color="2F5496" w:themeColor="accent1" w:themeShade="BF"/>
      </w:pBdr>
      <w:ind w:right="4"/>
      <w:jc w:val="center"/>
      <w:rPr>
        <w:rFonts w:ascii="Times New Roman" w:hAnsi="Times New Roman" w:cs="Times New Roman"/>
        <w:color w:val="2F5496" w:themeColor="accent1" w:themeShade="BF"/>
        <w:sz w:val="52"/>
        <w:szCs w:val="52"/>
      </w:rPr>
    </w:pPr>
    <w:r w:rsidRPr="00A74B49">
      <w:rPr>
        <w:rFonts w:ascii="Times New Roman" w:hAnsi="Times New Roman" w:cs="Times New Roman"/>
        <w:color w:val="2F5496" w:themeColor="accent1" w:themeShade="BF"/>
        <w:sz w:val="28"/>
        <w:szCs w:val="28"/>
      </w:rPr>
      <w:t xml:space="preserve">Chapitre </w:t>
    </w:r>
    <w:r>
      <w:rPr>
        <w:rFonts w:ascii="Times New Roman" w:hAnsi="Times New Roman" w:cs="Times New Roman"/>
        <w:color w:val="2F5496" w:themeColor="accent1" w:themeShade="BF"/>
        <w:sz w:val="28"/>
        <w:szCs w:val="28"/>
      </w:rPr>
      <w:t>IV</w:t>
    </w:r>
    <w:r w:rsidRPr="00A74B49">
      <w:rPr>
        <w:rFonts w:ascii="Times New Roman" w:hAnsi="Times New Roman" w:cs="Times New Roman"/>
        <w:color w:val="2F5496" w:themeColor="accent1" w:themeShade="BF"/>
        <w:sz w:val="28"/>
        <w:szCs w:val="28"/>
      </w:rPr>
      <w:t xml:space="preserve"> : </w:t>
    </w:r>
    <w:r>
      <w:rPr>
        <w:rFonts w:ascii="Times New Roman" w:hAnsi="Times New Roman" w:cs="Times New Roman"/>
        <w:color w:val="2F5496" w:themeColor="accent1" w:themeShade="BF"/>
        <w:sz w:val="28"/>
        <w:szCs w:val="28"/>
      </w:rPr>
      <w:t>Conception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4D7C2F" w14:textId="77777777" w:rsidR="00931C8C" w:rsidRPr="00A74B49" w:rsidRDefault="00931C8C" w:rsidP="00740E3D">
    <w:pPr>
      <w:pBdr>
        <w:top w:val="double" w:sz="4" w:space="1" w:color="2F5496" w:themeColor="accent1" w:themeShade="BF"/>
        <w:bottom w:val="double" w:sz="4" w:space="1" w:color="2F5496" w:themeColor="accent1" w:themeShade="BF"/>
      </w:pBdr>
      <w:ind w:right="4" w:firstLine="0"/>
      <w:jc w:val="center"/>
      <w:rPr>
        <w:rFonts w:ascii="Times New Roman" w:hAnsi="Times New Roman" w:cs="Times New Roman"/>
        <w:color w:val="2F5496" w:themeColor="accent1" w:themeShade="BF"/>
        <w:sz w:val="52"/>
        <w:szCs w:val="52"/>
      </w:rPr>
    </w:pPr>
    <w:r w:rsidRPr="00A74B49">
      <w:rPr>
        <w:rFonts w:ascii="Times New Roman" w:hAnsi="Times New Roman" w:cs="Times New Roman"/>
        <w:color w:val="2F5496" w:themeColor="accent1" w:themeShade="BF"/>
        <w:sz w:val="28"/>
        <w:szCs w:val="28"/>
      </w:rPr>
      <w:t xml:space="preserve">Chapitre </w:t>
    </w:r>
    <w:r>
      <w:rPr>
        <w:rFonts w:ascii="Times New Roman" w:hAnsi="Times New Roman" w:cs="Times New Roman"/>
        <w:color w:val="2F5496" w:themeColor="accent1" w:themeShade="BF"/>
        <w:sz w:val="28"/>
        <w:szCs w:val="28"/>
      </w:rPr>
      <w:t>V</w:t>
    </w:r>
    <w:r w:rsidRPr="00A74B49">
      <w:rPr>
        <w:rFonts w:ascii="Times New Roman" w:hAnsi="Times New Roman" w:cs="Times New Roman"/>
        <w:color w:val="2F5496" w:themeColor="accent1" w:themeShade="BF"/>
        <w:sz w:val="28"/>
        <w:szCs w:val="28"/>
      </w:rPr>
      <w:t xml:space="preserve"> : </w:t>
    </w:r>
    <w:r>
      <w:rPr>
        <w:rFonts w:ascii="Times New Roman" w:hAnsi="Times New Roman" w:cs="Times New Roman"/>
        <w:color w:val="2F5496" w:themeColor="accent1" w:themeShade="BF"/>
        <w:sz w:val="28"/>
        <w:szCs w:val="28"/>
      </w:rPr>
      <w:t>Implémentation</w:t>
    </w:r>
  </w:p>
  <w:p w14:paraId="3AA209A4" w14:textId="77777777" w:rsidR="00931C8C" w:rsidRPr="004E7345" w:rsidRDefault="00931C8C" w:rsidP="00740E3D">
    <w:pPr>
      <w:pStyle w:val="Header"/>
      <w:jc w:val="center"/>
      <w:rPr>
        <w:sz w:val="18"/>
        <w:szCs w:val="18"/>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0ABC56" w14:textId="77777777" w:rsidR="00931C8C" w:rsidRPr="007E22EE" w:rsidRDefault="00931C8C" w:rsidP="006E08C8">
    <w:pPr>
      <w:pBdr>
        <w:top w:val="double" w:sz="4" w:space="1" w:color="2F5496" w:themeColor="accent1" w:themeShade="BF"/>
        <w:bottom w:val="double" w:sz="4" w:space="1" w:color="2F5496" w:themeColor="accent1" w:themeShade="BF"/>
      </w:pBdr>
      <w:ind w:right="4"/>
      <w:jc w:val="center"/>
      <w:rPr>
        <w:rFonts w:ascii="Times New Roman" w:hAnsi="Times New Roman" w:cs="Times New Roman"/>
        <w:color w:val="2F5496" w:themeColor="accent1" w:themeShade="BF"/>
        <w:sz w:val="52"/>
        <w:szCs w:val="52"/>
      </w:rPr>
    </w:pPr>
    <w:r w:rsidRPr="00A74B49">
      <w:rPr>
        <w:rFonts w:ascii="Times New Roman" w:hAnsi="Times New Roman" w:cs="Times New Roman"/>
        <w:color w:val="2F5496" w:themeColor="accent1" w:themeShade="BF"/>
        <w:sz w:val="28"/>
        <w:szCs w:val="28"/>
      </w:rPr>
      <w:t xml:space="preserve">Chapitre </w:t>
    </w:r>
    <w:r>
      <w:rPr>
        <w:rFonts w:ascii="Times New Roman" w:hAnsi="Times New Roman" w:cs="Times New Roman"/>
        <w:color w:val="2F5496" w:themeColor="accent1" w:themeShade="BF"/>
        <w:sz w:val="28"/>
        <w:szCs w:val="28"/>
      </w:rPr>
      <w:t>IV</w:t>
    </w:r>
    <w:r w:rsidRPr="00A74B49">
      <w:rPr>
        <w:rFonts w:ascii="Times New Roman" w:hAnsi="Times New Roman" w:cs="Times New Roman"/>
        <w:color w:val="2F5496" w:themeColor="accent1" w:themeShade="BF"/>
        <w:sz w:val="28"/>
        <w:szCs w:val="28"/>
      </w:rPr>
      <w:t xml:space="preserve"> : </w:t>
    </w:r>
    <w:r>
      <w:rPr>
        <w:rFonts w:ascii="Times New Roman" w:hAnsi="Times New Roman" w:cs="Times New Roman"/>
        <w:color w:val="2F5496" w:themeColor="accent1" w:themeShade="BF"/>
        <w:sz w:val="28"/>
        <w:szCs w:val="28"/>
      </w:rPr>
      <w:t>Conception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34EAC" w14:textId="2D0FCA51" w:rsidR="00931C8C" w:rsidRPr="00C60058" w:rsidRDefault="00931C8C" w:rsidP="00C60058">
    <w:pPr>
      <w:pBdr>
        <w:top w:val="double" w:sz="4" w:space="1" w:color="2F5496" w:themeColor="accent1" w:themeShade="BF"/>
        <w:bottom w:val="double" w:sz="4" w:space="1" w:color="2F5496" w:themeColor="accent1" w:themeShade="BF"/>
      </w:pBdr>
      <w:ind w:right="4" w:firstLine="0"/>
      <w:jc w:val="center"/>
      <w:rPr>
        <w:rFonts w:ascii="Times New Roman" w:hAnsi="Times New Roman" w:cs="Times New Roman"/>
        <w:color w:val="2F5496" w:themeColor="accent1" w:themeShade="BF"/>
        <w:sz w:val="52"/>
        <w:szCs w:val="52"/>
        <w:lang w:val="en-US"/>
      </w:rPr>
    </w:pPr>
    <w:r>
      <w:rPr>
        <w:rFonts w:ascii="Times New Roman" w:hAnsi="Times New Roman" w:cs="Times New Roman"/>
        <w:color w:val="2F5496" w:themeColor="accent1" w:themeShade="BF"/>
        <w:sz w:val="28"/>
        <w:szCs w:val="28"/>
        <w:lang w:val="en-US"/>
      </w:rPr>
      <w:t>Conclusion générale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9AB47" w14:textId="3E4E6ABC" w:rsidR="00931C8C" w:rsidRPr="006B7B8C" w:rsidRDefault="00931C8C" w:rsidP="006B7B8C">
    <w:pPr>
      <w:pBdr>
        <w:top w:val="double" w:sz="4" w:space="1" w:color="2F5496" w:themeColor="accent1" w:themeShade="BF"/>
        <w:bottom w:val="double" w:sz="4" w:space="1" w:color="2F5496" w:themeColor="accent1" w:themeShade="BF"/>
      </w:pBdr>
      <w:ind w:right="4" w:firstLine="0"/>
      <w:jc w:val="center"/>
      <w:rPr>
        <w:rFonts w:ascii="Times New Roman" w:hAnsi="Times New Roman" w:cs="Times New Roman"/>
        <w:color w:val="2F5496" w:themeColor="accent1" w:themeShade="BF"/>
        <w:sz w:val="52"/>
        <w:szCs w:val="52"/>
        <w:lang w:val="en-US"/>
      </w:rPr>
    </w:pPr>
    <w:r>
      <w:rPr>
        <w:rFonts w:ascii="Times New Roman" w:hAnsi="Times New Roman" w:cs="Times New Roman"/>
        <w:color w:val="2F5496" w:themeColor="accent1" w:themeShade="BF"/>
        <w:sz w:val="28"/>
        <w:szCs w:val="28"/>
        <w:lang w:val="en-US"/>
      </w:rPr>
      <w:t>Bibliographie</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1A3C8" w14:textId="77777777" w:rsidR="00931C8C" w:rsidRPr="006B7B8C" w:rsidRDefault="00931C8C" w:rsidP="006B7B8C">
    <w:pPr>
      <w:pBdr>
        <w:top w:val="double" w:sz="4" w:space="1" w:color="2F5496" w:themeColor="accent1" w:themeShade="BF"/>
        <w:bottom w:val="double" w:sz="4" w:space="1" w:color="2F5496" w:themeColor="accent1" w:themeShade="BF"/>
      </w:pBdr>
      <w:ind w:right="4" w:firstLine="0"/>
      <w:jc w:val="center"/>
      <w:rPr>
        <w:rFonts w:ascii="Times New Roman" w:hAnsi="Times New Roman" w:cs="Times New Roman"/>
        <w:color w:val="2F5496" w:themeColor="accent1" w:themeShade="BF"/>
        <w:sz w:val="52"/>
        <w:szCs w:val="52"/>
        <w:lang w:val="en-US"/>
      </w:rPr>
    </w:pPr>
    <w:r>
      <w:rPr>
        <w:rFonts w:ascii="Times New Roman" w:hAnsi="Times New Roman" w:cs="Times New Roman"/>
        <w:color w:val="2F5496" w:themeColor="accent1" w:themeShade="BF"/>
        <w:sz w:val="28"/>
        <w:szCs w:val="28"/>
        <w:lang w:val="en-US"/>
      </w:rPr>
      <w:t>Bibliographie</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B859A5" w14:textId="77777777" w:rsidR="00931C8C" w:rsidRDefault="00931C8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9565B" w14:textId="7677D6D5" w:rsidR="00931C8C" w:rsidRPr="006B7B8C" w:rsidRDefault="00931C8C" w:rsidP="006B7B8C">
    <w:pPr>
      <w:pBdr>
        <w:top w:val="double" w:sz="4" w:space="1" w:color="2F5496" w:themeColor="accent1" w:themeShade="BF"/>
        <w:bottom w:val="double" w:sz="4" w:space="1" w:color="2F5496" w:themeColor="accent1" w:themeShade="BF"/>
      </w:pBdr>
      <w:ind w:right="4" w:firstLine="0"/>
      <w:jc w:val="center"/>
      <w:rPr>
        <w:rFonts w:ascii="Times New Roman" w:hAnsi="Times New Roman" w:cs="Times New Roman"/>
        <w:color w:val="2F5496" w:themeColor="accent1" w:themeShade="BF"/>
        <w:sz w:val="52"/>
        <w:szCs w:val="52"/>
        <w:lang w:val="en-US"/>
      </w:rPr>
    </w:pPr>
    <w:r>
      <w:rPr>
        <w:rFonts w:ascii="Times New Roman" w:hAnsi="Times New Roman" w:cs="Times New Roman"/>
        <w:color w:val="2F5496" w:themeColor="accent1" w:themeShade="BF"/>
        <w:sz w:val="28"/>
        <w:szCs w:val="28"/>
        <w:lang w:val="en-US"/>
      </w:rPr>
      <w:t xml:space="preserve">Annexe </w:t>
    </w:r>
    <w:r w:rsidRPr="00BC7C59">
      <w:rPr>
        <w:rFonts w:ascii="Times New Roman" w:hAnsi="Times New Roman" w:cs="Times New Roman"/>
        <w:color w:val="2F5496" w:themeColor="accent1" w:themeShade="BF"/>
        <w:sz w:val="28"/>
        <w:szCs w:val="28"/>
        <w:lang w:val="en-US"/>
      </w:rPr>
      <w:t>A : Conception de l’EDS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5ABB2" w14:textId="77777777" w:rsidR="00931C8C" w:rsidRPr="006B7B8C" w:rsidRDefault="00931C8C" w:rsidP="006B7B8C">
    <w:pPr>
      <w:pBdr>
        <w:top w:val="double" w:sz="4" w:space="1" w:color="2F5496" w:themeColor="accent1" w:themeShade="BF"/>
        <w:bottom w:val="double" w:sz="4" w:space="1" w:color="2F5496" w:themeColor="accent1" w:themeShade="BF"/>
      </w:pBdr>
      <w:ind w:right="4" w:firstLine="0"/>
      <w:jc w:val="center"/>
      <w:rPr>
        <w:rFonts w:ascii="Times New Roman" w:hAnsi="Times New Roman" w:cs="Times New Roman"/>
        <w:color w:val="2F5496" w:themeColor="accent1" w:themeShade="BF"/>
        <w:sz w:val="52"/>
        <w:szCs w:val="52"/>
        <w:lang w:val="en-US"/>
      </w:rPr>
    </w:pPr>
    <w:r>
      <w:rPr>
        <w:rFonts w:ascii="Times New Roman" w:hAnsi="Times New Roman" w:cs="Times New Roman"/>
        <w:color w:val="2F5496" w:themeColor="accent1" w:themeShade="BF"/>
        <w:sz w:val="28"/>
        <w:szCs w:val="28"/>
        <w:lang w:val="en-US"/>
      </w:rPr>
      <w:t>Annexe B : Batterie de requêtes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CEE2F" w14:textId="4230CA7D" w:rsidR="00931C8C" w:rsidRPr="006B7B8C" w:rsidRDefault="00931C8C" w:rsidP="006B7B8C">
    <w:pPr>
      <w:pBdr>
        <w:top w:val="double" w:sz="4" w:space="1" w:color="2F5496" w:themeColor="accent1" w:themeShade="BF"/>
        <w:bottom w:val="double" w:sz="4" w:space="1" w:color="2F5496" w:themeColor="accent1" w:themeShade="BF"/>
      </w:pBdr>
      <w:ind w:right="4" w:firstLine="0"/>
      <w:jc w:val="center"/>
      <w:rPr>
        <w:rFonts w:ascii="Times New Roman" w:hAnsi="Times New Roman" w:cs="Times New Roman"/>
        <w:color w:val="2F5496" w:themeColor="accent1" w:themeShade="BF"/>
        <w:sz w:val="52"/>
        <w:szCs w:val="52"/>
        <w:lang w:val="en-US"/>
      </w:rPr>
    </w:pPr>
    <w:r>
      <w:rPr>
        <w:rFonts w:ascii="Times New Roman" w:hAnsi="Times New Roman" w:cs="Times New Roman"/>
        <w:color w:val="2F5496" w:themeColor="accent1" w:themeShade="BF"/>
        <w:sz w:val="28"/>
        <w:szCs w:val="28"/>
        <w:lang w:val="en-US"/>
      </w:rPr>
      <w:t>Resumé</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818D3" w14:textId="77777777" w:rsidR="00931C8C" w:rsidRDefault="00931C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602B5C" w14:textId="4EAD1D21" w:rsidR="00931C8C" w:rsidRPr="0091534D" w:rsidRDefault="00931C8C" w:rsidP="00482D69">
    <w:pPr>
      <w:ind w:right="4"/>
      <w:jc w:val="center"/>
      <w:rPr>
        <w:rFonts w:ascii="Times New Roman" w:hAnsi="Times New Roman" w:cs="Times New Roman"/>
        <w:color w:val="2F5496" w:themeColor="accent1" w:themeShade="BF"/>
        <w:sz w:val="52"/>
        <w:szCs w:val="52"/>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637762" w14:textId="77777777" w:rsidR="00931C8C" w:rsidRPr="0091534D" w:rsidRDefault="00931C8C" w:rsidP="008D754C">
    <w:pPr>
      <w:pBdr>
        <w:top w:val="double" w:sz="4" w:space="1" w:color="2F5496" w:themeColor="accent1" w:themeShade="BF"/>
        <w:bottom w:val="double" w:sz="4" w:space="1" w:color="2F5496" w:themeColor="accent1" w:themeShade="BF"/>
      </w:pBdr>
      <w:ind w:right="4"/>
      <w:jc w:val="center"/>
      <w:rPr>
        <w:rFonts w:ascii="Times New Roman" w:hAnsi="Times New Roman" w:cs="Times New Roman"/>
        <w:color w:val="2F5496" w:themeColor="accent1" w:themeShade="BF"/>
        <w:sz w:val="52"/>
        <w:szCs w:val="52"/>
        <w:lang w:val="en-US"/>
      </w:rPr>
    </w:pPr>
    <w:r>
      <w:rPr>
        <w:rFonts w:ascii="Times New Roman" w:hAnsi="Times New Roman" w:cs="Times New Roman"/>
        <w:color w:val="2F5496" w:themeColor="accent1" w:themeShade="BF"/>
        <w:sz w:val="28"/>
        <w:szCs w:val="28"/>
        <w:lang w:val="en-US"/>
      </w:rPr>
      <w:t xml:space="preserve">Introduction </w:t>
    </w:r>
    <w:r w:rsidRPr="0091534D">
      <w:rPr>
        <w:rFonts w:ascii="Times New Roman" w:hAnsi="Times New Roman" w:cs="Times New Roman"/>
        <w:color w:val="2F5496" w:themeColor="accent1" w:themeShade="BF"/>
        <w:sz w:val="28"/>
        <w:szCs w:val="28"/>
      </w:rPr>
      <w:t>générale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CB20FC" w14:textId="18C83477" w:rsidR="00931C8C" w:rsidRPr="007E22EE" w:rsidRDefault="00931C8C" w:rsidP="007E22EE">
    <w:pPr>
      <w:pBdr>
        <w:top w:val="double" w:sz="4" w:space="1" w:color="2F5496" w:themeColor="accent1" w:themeShade="BF"/>
        <w:bottom w:val="double" w:sz="4" w:space="1" w:color="2F5496" w:themeColor="accent1" w:themeShade="BF"/>
      </w:pBdr>
      <w:ind w:right="4"/>
      <w:jc w:val="center"/>
      <w:rPr>
        <w:rFonts w:ascii="Times New Roman" w:hAnsi="Times New Roman" w:cs="Times New Roman"/>
        <w:color w:val="2F5496" w:themeColor="accent1" w:themeShade="BF"/>
        <w:sz w:val="52"/>
        <w:szCs w:val="52"/>
      </w:rPr>
    </w:pPr>
    <w:r w:rsidRPr="00A74B49">
      <w:rPr>
        <w:rFonts w:ascii="Times New Roman" w:hAnsi="Times New Roman" w:cs="Times New Roman"/>
        <w:color w:val="2F5496" w:themeColor="accent1" w:themeShade="BF"/>
        <w:sz w:val="28"/>
        <w:szCs w:val="28"/>
      </w:rPr>
      <w:t>Chapitre I : L’EDS et le SOLAP : concepts fondamentaux</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6D150" w14:textId="77777777" w:rsidR="00B1143B" w:rsidRPr="007E22EE" w:rsidRDefault="00B1143B" w:rsidP="007E22EE">
    <w:pPr>
      <w:pBdr>
        <w:top w:val="double" w:sz="4" w:space="1" w:color="2F5496" w:themeColor="accent1" w:themeShade="BF"/>
        <w:bottom w:val="double" w:sz="4" w:space="1" w:color="2F5496" w:themeColor="accent1" w:themeShade="BF"/>
      </w:pBdr>
      <w:ind w:right="4"/>
      <w:jc w:val="center"/>
      <w:rPr>
        <w:rFonts w:ascii="Times New Roman" w:hAnsi="Times New Roman" w:cs="Times New Roman"/>
        <w:color w:val="2F5496" w:themeColor="accent1" w:themeShade="BF"/>
        <w:sz w:val="52"/>
        <w:szCs w:val="52"/>
      </w:rPr>
    </w:pPr>
    <w:r w:rsidRPr="00A74B49">
      <w:rPr>
        <w:rFonts w:ascii="Times New Roman" w:hAnsi="Times New Roman" w:cs="Times New Roman"/>
        <w:color w:val="2F5496" w:themeColor="accent1" w:themeShade="BF"/>
        <w:sz w:val="28"/>
        <w:szCs w:val="28"/>
      </w:rPr>
      <w:t>Chapitre I : L’EDS et le SOLAP : concepts fondamentaux</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7B7FC" w14:textId="65F1BC81" w:rsidR="00931C8C" w:rsidRPr="007E22EE" w:rsidRDefault="00931C8C" w:rsidP="00420208">
    <w:pPr>
      <w:pBdr>
        <w:top w:val="double" w:sz="4" w:space="1" w:color="2F5496" w:themeColor="accent1" w:themeShade="BF"/>
        <w:bottom w:val="double" w:sz="4" w:space="1" w:color="2F5496" w:themeColor="accent1" w:themeShade="BF"/>
      </w:pBdr>
      <w:ind w:right="4"/>
      <w:jc w:val="center"/>
      <w:rPr>
        <w:rFonts w:ascii="Times New Roman" w:hAnsi="Times New Roman" w:cs="Times New Roman"/>
        <w:color w:val="2F5496" w:themeColor="accent1" w:themeShade="BF"/>
        <w:sz w:val="52"/>
        <w:szCs w:val="52"/>
      </w:rPr>
    </w:pPr>
    <w:r w:rsidRPr="00A74B49">
      <w:rPr>
        <w:rFonts w:ascii="Times New Roman" w:hAnsi="Times New Roman" w:cs="Times New Roman"/>
        <w:color w:val="2F5496" w:themeColor="accent1" w:themeShade="BF"/>
        <w:sz w:val="28"/>
        <w:szCs w:val="28"/>
      </w:rPr>
      <w:t>Chapitre I</w:t>
    </w:r>
    <w:r>
      <w:rPr>
        <w:rFonts w:ascii="Times New Roman" w:hAnsi="Times New Roman" w:cs="Times New Roman"/>
        <w:color w:val="2F5496" w:themeColor="accent1" w:themeShade="BF"/>
        <w:sz w:val="28"/>
        <w:szCs w:val="28"/>
      </w:rPr>
      <w:t>I</w:t>
    </w:r>
    <w:r w:rsidRPr="00A74B49">
      <w:rPr>
        <w:rFonts w:ascii="Times New Roman" w:hAnsi="Times New Roman" w:cs="Times New Roman"/>
        <w:color w:val="2F5496" w:themeColor="accent1" w:themeShade="BF"/>
        <w:sz w:val="28"/>
        <w:szCs w:val="28"/>
      </w:rPr>
      <w:t xml:space="preserve"> : </w:t>
    </w:r>
    <w:r>
      <w:rPr>
        <w:rFonts w:ascii="Times New Roman" w:hAnsi="Times New Roman" w:cs="Times New Roman"/>
        <w:color w:val="2F5496" w:themeColor="accent1" w:themeShade="BF"/>
        <w:sz w:val="28"/>
        <w:szCs w:val="28"/>
      </w:rPr>
      <w:t>La personnalisation des entrepôts de données spatiales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91095" w14:textId="5A4ABC2D" w:rsidR="00931C8C" w:rsidRPr="007E22EE" w:rsidRDefault="00931C8C" w:rsidP="00551EAC">
    <w:pPr>
      <w:pBdr>
        <w:top w:val="double" w:sz="4" w:space="1" w:color="2F5496" w:themeColor="accent1" w:themeShade="BF"/>
        <w:bottom w:val="double" w:sz="4" w:space="1" w:color="2F5496" w:themeColor="accent1" w:themeShade="BF"/>
      </w:pBdr>
      <w:ind w:right="4"/>
      <w:jc w:val="center"/>
      <w:rPr>
        <w:rFonts w:ascii="Times New Roman" w:hAnsi="Times New Roman" w:cs="Times New Roman"/>
        <w:color w:val="2F5496" w:themeColor="accent1" w:themeShade="BF"/>
        <w:sz w:val="52"/>
        <w:szCs w:val="52"/>
      </w:rPr>
    </w:pPr>
    <w:r w:rsidRPr="00A74B49">
      <w:rPr>
        <w:rFonts w:ascii="Times New Roman" w:hAnsi="Times New Roman" w:cs="Times New Roman"/>
        <w:color w:val="2F5496" w:themeColor="accent1" w:themeShade="BF"/>
        <w:sz w:val="28"/>
        <w:szCs w:val="28"/>
      </w:rPr>
      <w:t>Chapitre I</w:t>
    </w:r>
    <w:r>
      <w:rPr>
        <w:rFonts w:ascii="Times New Roman" w:hAnsi="Times New Roman" w:cs="Times New Roman"/>
        <w:color w:val="2F5496" w:themeColor="accent1" w:themeShade="BF"/>
        <w:sz w:val="28"/>
        <w:szCs w:val="28"/>
      </w:rPr>
      <w:t>II</w:t>
    </w:r>
    <w:r w:rsidRPr="00A74B49">
      <w:rPr>
        <w:rFonts w:ascii="Times New Roman" w:hAnsi="Times New Roman" w:cs="Times New Roman"/>
        <w:color w:val="2F5496" w:themeColor="accent1" w:themeShade="BF"/>
        <w:sz w:val="28"/>
        <w:szCs w:val="28"/>
      </w:rPr>
      <w:t xml:space="preserve"> : </w:t>
    </w:r>
    <w:r>
      <w:rPr>
        <w:rFonts w:ascii="Times New Roman" w:hAnsi="Times New Roman" w:cs="Times New Roman"/>
        <w:color w:val="2F5496" w:themeColor="accent1" w:themeShade="BF"/>
        <w:sz w:val="28"/>
        <w:szCs w:val="28"/>
      </w:rPr>
      <w:t xml:space="preserve">Etude de cas : Accidentologie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C73FB6" w14:textId="77777777" w:rsidR="00931C8C" w:rsidRPr="007E22EE" w:rsidRDefault="00931C8C" w:rsidP="00551EAC">
    <w:pPr>
      <w:pBdr>
        <w:top w:val="double" w:sz="4" w:space="1" w:color="2F5496" w:themeColor="accent1" w:themeShade="BF"/>
        <w:bottom w:val="double" w:sz="4" w:space="1" w:color="2F5496" w:themeColor="accent1" w:themeShade="BF"/>
      </w:pBdr>
      <w:ind w:right="4"/>
      <w:jc w:val="center"/>
      <w:rPr>
        <w:rFonts w:ascii="Times New Roman" w:hAnsi="Times New Roman" w:cs="Times New Roman"/>
        <w:color w:val="2F5496" w:themeColor="accent1" w:themeShade="BF"/>
        <w:sz w:val="52"/>
        <w:szCs w:val="52"/>
      </w:rPr>
    </w:pPr>
    <w:r w:rsidRPr="00A74B49">
      <w:rPr>
        <w:rFonts w:ascii="Times New Roman" w:hAnsi="Times New Roman" w:cs="Times New Roman"/>
        <w:color w:val="2F5496" w:themeColor="accent1" w:themeShade="BF"/>
        <w:sz w:val="28"/>
        <w:szCs w:val="28"/>
      </w:rPr>
      <w:t>Chapitre I</w:t>
    </w:r>
    <w:r>
      <w:rPr>
        <w:rFonts w:ascii="Times New Roman" w:hAnsi="Times New Roman" w:cs="Times New Roman"/>
        <w:color w:val="2F5496" w:themeColor="accent1" w:themeShade="BF"/>
        <w:sz w:val="28"/>
        <w:szCs w:val="28"/>
      </w:rPr>
      <w:t>II</w:t>
    </w:r>
    <w:r w:rsidRPr="00A74B49">
      <w:rPr>
        <w:rFonts w:ascii="Times New Roman" w:hAnsi="Times New Roman" w:cs="Times New Roman"/>
        <w:color w:val="2F5496" w:themeColor="accent1" w:themeShade="BF"/>
        <w:sz w:val="28"/>
        <w:szCs w:val="28"/>
      </w:rPr>
      <w:t xml:space="preserve"> : </w:t>
    </w:r>
    <w:r>
      <w:rPr>
        <w:rFonts w:ascii="Times New Roman" w:hAnsi="Times New Roman" w:cs="Times New Roman"/>
        <w:color w:val="2F5496" w:themeColor="accent1" w:themeShade="BF"/>
        <w:sz w:val="28"/>
        <w:szCs w:val="28"/>
      </w:rPr>
      <w:t xml:space="preserve">Etude de cas : Accidentologie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87E53"/>
    <w:multiLevelType w:val="hybridMultilevel"/>
    <w:tmpl w:val="6442B3D0"/>
    <w:lvl w:ilvl="0" w:tplc="A8EAAADC">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874D1B"/>
    <w:multiLevelType w:val="hybridMultilevel"/>
    <w:tmpl w:val="D68EA54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8912E7"/>
    <w:multiLevelType w:val="hybridMultilevel"/>
    <w:tmpl w:val="D0829E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6BE3037"/>
    <w:multiLevelType w:val="hybridMultilevel"/>
    <w:tmpl w:val="CA6E65C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B7461E1"/>
    <w:multiLevelType w:val="hybridMultilevel"/>
    <w:tmpl w:val="61D46412"/>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 w15:restartNumberingAfterBreak="0">
    <w:nsid w:val="1CDF5D4F"/>
    <w:multiLevelType w:val="hybridMultilevel"/>
    <w:tmpl w:val="E00826C4"/>
    <w:lvl w:ilvl="0" w:tplc="3348AB4A">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1184D70"/>
    <w:multiLevelType w:val="hybridMultilevel"/>
    <w:tmpl w:val="034847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2F36A75"/>
    <w:multiLevelType w:val="hybridMultilevel"/>
    <w:tmpl w:val="188E6ABC"/>
    <w:lvl w:ilvl="0" w:tplc="253013C6">
      <w:start w:val="1"/>
      <w:numFmt w:val="lowerRoman"/>
      <w:lvlText w:val="%1."/>
      <w:lvlJc w:val="right"/>
      <w:pPr>
        <w:ind w:left="810" w:hanging="360"/>
      </w:pPr>
      <w:rPr>
        <w:b/>
      </w:rPr>
    </w:lvl>
    <w:lvl w:ilvl="1" w:tplc="040C0019" w:tentative="1">
      <w:start w:val="1"/>
      <w:numFmt w:val="lowerLetter"/>
      <w:lvlText w:val="%2."/>
      <w:lvlJc w:val="left"/>
      <w:pPr>
        <w:ind w:left="1530" w:hanging="360"/>
      </w:pPr>
    </w:lvl>
    <w:lvl w:ilvl="2" w:tplc="040C001B" w:tentative="1">
      <w:start w:val="1"/>
      <w:numFmt w:val="lowerRoman"/>
      <w:lvlText w:val="%3."/>
      <w:lvlJc w:val="right"/>
      <w:pPr>
        <w:ind w:left="2250" w:hanging="180"/>
      </w:pPr>
    </w:lvl>
    <w:lvl w:ilvl="3" w:tplc="040C000F" w:tentative="1">
      <w:start w:val="1"/>
      <w:numFmt w:val="decimal"/>
      <w:lvlText w:val="%4."/>
      <w:lvlJc w:val="left"/>
      <w:pPr>
        <w:ind w:left="2970" w:hanging="360"/>
      </w:pPr>
    </w:lvl>
    <w:lvl w:ilvl="4" w:tplc="040C0019" w:tentative="1">
      <w:start w:val="1"/>
      <w:numFmt w:val="lowerLetter"/>
      <w:lvlText w:val="%5."/>
      <w:lvlJc w:val="left"/>
      <w:pPr>
        <w:ind w:left="3690" w:hanging="360"/>
      </w:pPr>
    </w:lvl>
    <w:lvl w:ilvl="5" w:tplc="040C001B" w:tentative="1">
      <w:start w:val="1"/>
      <w:numFmt w:val="lowerRoman"/>
      <w:lvlText w:val="%6."/>
      <w:lvlJc w:val="right"/>
      <w:pPr>
        <w:ind w:left="4410" w:hanging="180"/>
      </w:pPr>
    </w:lvl>
    <w:lvl w:ilvl="6" w:tplc="040C000F" w:tentative="1">
      <w:start w:val="1"/>
      <w:numFmt w:val="decimal"/>
      <w:lvlText w:val="%7."/>
      <w:lvlJc w:val="left"/>
      <w:pPr>
        <w:ind w:left="5130" w:hanging="360"/>
      </w:pPr>
    </w:lvl>
    <w:lvl w:ilvl="7" w:tplc="040C0019" w:tentative="1">
      <w:start w:val="1"/>
      <w:numFmt w:val="lowerLetter"/>
      <w:lvlText w:val="%8."/>
      <w:lvlJc w:val="left"/>
      <w:pPr>
        <w:ind w:left="5850" w:hanging="360"/>
      </w:pPr>
    </w:lvl>
    <w:lvl w:ilvl="8" w:tplc="040C001B" w:tentative="1">
      <w:start w:val="1"/>
      <w:numFmt w:val="lowerRoman"/>
      <w:lvlText w:val="%9."/>
      <w:lvlJc w:val="right"/>
      <w:pPr>
        <w:ind w:left="6570" w:hanging="180"/>
      </w:pPr>
    </w:lvl>
  </w:abstractNum>
  <w:abstractNum w:abstractNumId="8" w15:restartNumberingAfterBreak="0">
    <w:nsid w:val="282F4889"/>
    <w:multiLevelType w:val="hybridMultilevel"/>
    <w:tmpl w:val="C26E6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1953B0"/>
    <w:multiLevelType w:val="multilevel"/>
    <w:tmpl w:val="D2442C82"/>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2562" w:hanging="576"/>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C8B0C16"/>
    <w:multiLevelType w:val="hybridMultilevel"/>
    <w:tmpl w:val="D952A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392629"/>
    <w:multiLevelType w:val="hybridMultilevel"/>
    <w:tmpl w:val="BDF039BA"/>
    <w:lvl w:ilvl="0" w:tplc="038A20D6">
      <w:start w:val="1"/>
      <w:numFmt w:val="decimal"/>
      <w:lvlText w:val="%1."/>
      <w:lvlJc w:val="right"/>
      <w:pPr>
        <w:ind w:left="990" w:hanging="360"/>
      </w:pPr>
      <w:rPr>
        <w:rFonts w:ascii="Times New Roman" w:eastAsiaTheme="minorHAnsi" w:hAnsi="Times New Roman" w:cs="Times New Roman"/>
      </w:rPr>
    </w:lvl>
    <w:lvl w:ilvl="1" w:tplc="040C0019">
      <w:start w:val="1"/>
      <w:numFmt w:val="lowerLetter"/>
      <w:lvlText w:val="%2."/>
      <w:lvlJc w:val="left"/>
      <w:pPr>
        <w:ind w:left="2057" w:hanging="360"/>
      </w:pPr>
    </w:lvl>
    <w:lvl w:ilvl="2" w:tplc="040C001B" w:tentative="1">
      <w:start w:val="1"/>
      <w:numFmt w:val="lowerRoman"/>
      <w:lvlText w:val="%3."/>
      <w:lvlJc w:val="right"/>
      <w:pPr>
        <w:ind w:left="2777" w:hanging="180"/>
      </w:pPr>
    </w:lvl>
    <w:lvl w:ilvl="3" w:tplc="040C000F" w:tentative="1">
      <w:start w:val="1"/>
      <w:numFmt w:val="decimal"/>
      <w:lvlText w:val="%4."/>
      <w:lvlJc w:val="left"/>
      <w:pPr>
        <w:ind w:left="3497" w:hanging="360"/>
      </w:pPr>
    </w:lvl>
    <w:lvl w:ilvl="4" w:tplc="040C0019" w:tentative="1">
      <w:start w:val="1"/>
      <w:numFmt w:val="lowerLetter"/>
      <w:lvlText w:val="%5."/>
      <w:lvlJc w:val="left"/>
      <w:pPr>
        <w:ind w:left="4217" w:hanging="360"/>
      </w:pPr>
    </w:lvl>
    <w:lvl w:ilvl="5" w:tplc="040C001B" w:tentative="1">
      <w:start w:val="1"/>
      <w:numFmt w:val="lowerRoman"/>
      <w:lvlText w:val="%6."/>
      <w:lvlJc w:val="right"/>
      <w:pPr>
        <w:ind w:left="4937" w:hanging="180"/>
      </w:pPr>
    </w:lvl>
    <w:lvl w:ilvl="6" w:tplc="040C000F" w:tentative="1">
      <w:start w:val="1"/>
      <w:numFmt w:val="decimal"/>
      <w:lvlText w:val="%7."/>
      <w:lvlJc w:val="left"/>
      <w:pPr>
        <w:ind w:left="5657" w:hanging="360"/>
      </w:pPr>
    </w:lvl>
    <w:lvl w:ilvl="7" w:tplc="040C0019" w:tentative="1">
      <w:start w:val="1"/>
      <w:numFmt w:val="lowerLetter"/>
      <w:lvlText w:val="%8."/>
      <w:lvlJc w:val="left"/>
      <w:pPr>
        <w:ind w:left="6377" w:hanging="360"/>
      </w:pPr>
    </w:lvl>
    <w:lvl w:ilvl="8" w:tplc="040C001B" w:tentative="1">
      <w:start w:val="1"/>
      <w:numFmt w:val="lowerRoman"/>
      <w:lvlText w:val="%9."/>
      <w:lvlJc w:val="right"/>
      <w:pPr>
        <w:ind w:left="7097" w:hanging="180"/>
      </w:pPr>
    </w:lvl>
  </w:abstractNum>
  <w:abstractNum w:abstractNumId="12" w15:restartNumberingAfterBreak="0">
    <w:nsid w:val="32702AD2"/>
    <w:multiLevelType w:val="hybridMultilevel"/>
    <w:tmpl w:val="A99E8556"/>
    <w:lvl w:ilvl="0" w:tplc="0409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15:restartNumberingAfterBreak="0">
    <w:nsid w:val="38222413"/>
    <w:multiLevelType w:val="hybridMultilevel"/>
    <w:tmpl w:val="1226A49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A9106C7"/>
    <w:multiLevelType w:val="hybridMultilevel"/>
    <w:tmpl w:val="DA72C58C"/>
    <w:lvl w:ilvl="0" w:tplc="3348AB4A">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AB90A40"/>
    <w:multiLevelType w:val="hybridMultilevel"/>
    <w:tmpl w:val="376A2F52"/>
    <w:lvl w:ilvl="0" w:tplc="0C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64246C"/>
    <w:multiLevelType w:val="hybridMultilevel"/>
    <w:tmpl w:val="AB543A68"/>
    <w:lvl w:ilvl="0" w:tplc="0C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2D527BD"/>
    <w:multiLevelType w:val="hybridMultilevel"/>
    <w:tmpl w:val="623ACC88"/>
    <w:lvl w:ilvl="0" w:tplc="159665B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E524FD"/>
    <w:multiLevelType w:val="hybridMultilevel"/>
    <w:tmpl w:val="4F889BF6"/>
    <w:lvl w:ilvl="0" w:tplc="0409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9" w15:restartNumberingAfterBreak="0">
    <w:nsid w:val="4A432B72"/>
    <w:multiLevelType w:val="multilevel"/>
    <w:tmpl w:val="CFE8A626"/>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09E1317"/>
    <w:multiLevelType w:val="multilevel"/>
    <w:tmpl w:val="040C001D"/>
    <w:styleLink w:val="Style1"/>
    <w:lvl w:ilvl="0">
      <w:start w:val="3"/>
      <w:numFmt w:val="decimal"/>
      <w:lvlText w:val="%1"/>
      <w:lvlJc w:val="left"/>
      <w:pPr>
        <w:ind w:left="360" w:hanging="360"/>
      </w:pPr>
      <w:rPr>
        <w:rFonts w:ascii="Times New Roman" w:hAnsi="Times New Roman" w:cs="Times New Roman" w:hint="default"/>
        <w:b/>
        <w:color w:val="auto"/>
        <w:sz w:val="28"/>
      </w:rPr>
    </w:lvl>
    <w:lvl w:ilvl="1">
      <w:start w:val="1"/>
      <w:numFmt w:val="decimal"/>
      <w:lvlText w:val="%2"/>
      <w:lvlJc w:val="left"/>
      <w:pPr>
        <w:ind w:left="720" w:hanging="360"/>
      </w:pPr>
      <w:rPr>
        <w:rFonts w:ascii="Times New Roman" w:hAnsi="Times New Roman" w:cs="Times New Roman" w:hint="default"/>
        <w:b/>
        <w:color w:val="auto"/>
        <w:sz w:val="2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21659B0"/>
    <w:multiLevelType w:val="hybridMultilevel"/>
    <w:tmpl w:val="F0907C58"/>
    <w:lvl w:ilvl="0" w:tplc="0C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15:restartNumberingAfterBreak="0">
    <w:nsid w:val="595435ED"/>
    <w:multiLevelType w:val="hybridMultilevel"/>
    <w:tmpl w:val="2C320424"/>
    <w:lvl w:ilvl="0" w:tplc="3348AB4A">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A4979D1"/>
    <w:multiLevelType w:val="hybridMultilevel"/>
    <w:tmpl w:val="0E508D6C"/>
    <w:lvl w:ilvl="0" w:tplc="17740326">
      <w:numFmt w:val="bullet"/>
      <w:lvlText w:val="-"/>
      <w:lvlJc w:val="left"/>
      <w:pPr>
        <w:ind w:left="720" w:hanging="360"/>
      </w:pPr>
      <w:rPr>
        <w:rFonts w:ascii="Times New Roman" w:eastAsia="SimSu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D6236FB"/>
    <w:multiLevelType w:val="hybridMultilevel"/>
    <w:tmpl w:val="0BA4DCCC"/>
    <w:lvl w:ilvl="0" w:tplc="0C0C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E495B43"/>
    <w:multiLevelType w:val="hybridMultilevel"/>
    <w:tmpl w:val="BB32EA46"/>
    <w:lvl w:ilvl="0" w:tplc="0C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15:restartNumberingAfterBreak="0">
    <w:nsid w:val="5FBC7490"/>
    <w:multiLevelType w:val="hybridMultilevel"/>
    <w:tmpl w:val="6A1661FA"/>
    <w:lvl w:ilvl="0" w:tplc="0C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1D32844"/>
    <w:multiLevelType w:val="hybridMultilevel"/>
    <w:tmpl w:val="DAD0FE90"/>
    <w:lvl w:ilvl="0" w:tplc="3348AB4A">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61F135B9"/>
    <w:multiLevelType w:val="hybridMultilevel"/>
    <w:tmpl w:val="4B1CCAEE"/>
    <w:lvl w:ilvl="0" w:tplc="0C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62634D85"/>
    <w:multiLevelType w:val="hybridMultilevel"/>
    <w:tmpl w:val="47166DB2"/>
    <w:lvl w:ilvl="0" w:tplc="0409000B">
      <w:start w:val="1"/>
      <w:numFmt w:val="bullet"/>
      <w:lvlText w:val=""/>
      <w:lvlJc w:val="left"/>
      <w:pPr>
        <w:ind w:left="5547" w:hanging="360"/>
      </w:pPr>
      <w:rPr>
        <w:rFonts w:ascii="Wingdings" w:hAnsi="Wingdings" w:hint="default"/>
      </w:rPr>
    </w:lvl>
    <w:lvl w:ilvl="1" w:tplc="040C0003" w:tentative="1">
      <w:start w:val="1"/>
      <w:numFmt w:val="bullet"/>
      <w:lvlText w:val="o"/>
      <w:lvlJc w:val="left"/>
      <w:pPr>
        <w:ind w:left="6267" w:hanging="360"/>
      </w:pPr>
      <w:rPr>
        <w:rFonts w:ascii="Courier New" w:hAnsi="Courier New" w:cs="Courier New" w:hint="default"/>
      </w:rPr>
    </w:lvl>
    <w:lvl w:ilvl="2" w:tplc="040C0005" w:tentative="1">
      <w:start w:val="1"/>
      <w:numFmt w:val="bullet"/>
      <w:lvlText w:val=""/>
      <w:lvlJc w:val="left"/>
      <w:pPr>
        <w:ind w:left="6987" w:hanging="360"/>
      </w:pPr>
      <w:rPr>
        <w:rFonts w:ascii="Wingdings" w:hAnsi="Wingdings" w:hint="default"/>
      </w:rPr>
    </w:lvl>
    <w:lvl w:ilvl="3" w:tplc="040C0001" w:tentative="1">
      <w:start w:val="1"/>
      <w:numFmt w:val="bullet"/>
      <w:lvlText w:val=""/>
      <w:lvlJc w:val="left"/>
      <w:pPr>
        <w:ind w:left="7707" w:hanging="360"/>
      </w:pPr>
      <w:rPr>
        <w:rFonts w:ascii="Symbol" w:hAnsi="Symbol" w:hint="default"/>
      </w:rPr>
    </w:lvl>
    <w:lvl w:ilvl="4" w:tplc="040C0003" w:tentative="1">
      <w:start w:val="1"/>
      <w:numFmt w:val="bullet"/>
      <w:lvlText w:val="o"/>
      <w:lvlJc w:val="left"/>
      <w:pPr>
        <w:ind w:left="8427" w:hanging="360"/>
      </w:pPr>
      <w:rPr>
        <w:rFonts w:ascii="Courier New" w:hAnsi="Courier New" w:cs="Courier New" w:hint="default"/>
      </w:rPr>
    </w:lvl>
    <w:lvl w:ilvl="5" w:tplc="040C0005" w:tentative="1">
      <w:start w:val="1"/>
      <w:numFmt w:val="bullet"/>
      <w:lvlText w:val=""/>
      <w:lvlJc w:val="left"/>
      <w:pPr>
        <w:ind w:left="9147" w:hanging="360"/>
      </w:pPr>
      <w:rPr>
        <w:rFonts w:ascii="Wingdings" w:hAnsi="Wingdings" w:hint="default"/>
      </w:rPr>
    </w:lvl>
    <w:lvl w:ilvl="6" w:tplc="040C0001" w:tentative="1">
      <w:start w:val="1"/>
      <w:numFmt w:val="bullet"/>
      <w:lvlText w:val=""/>
      <w:lvlJc w:val="left"/>
      <w:pPr>
        <w:ind w:left="9867" w:hanging="360"/>
      </w:pPr>
      <w:rPr>
        <w:rFonts w:ascii="Symbol" w:hAnsi="Symbol" w:hint="default"/>
      </w:rPr>
    </w:lvl>
    <w:lvl w:ilvl="7" w:tplc="040C0003" w:tentative="1">
      <w:start w:val="1"/>
      <w:numFmt w:val="bullet"/>
      <w:lvlText w:val="o"/>
      <w:lvlJc w:val="left"/>
      <w:pPr>
        <w:ind w:left="10587" w:hanging="360"/>
      </w:pPr>
      <w:rPr>
        <w:rFonts w:ascii="Courier New" w:hAnsi="Courier New" w:cs="Courier New" w:hint="default"/>
      </w:rPr>
    </w:lvl>
    <w:lvl w:ilvl="8" w:tplc="040C0005" w:tentative="1">
      <w:start w:val="1"/>
      <w:numFmt w:val="bullet"/>
      <w:lvlText w:val=""/>
      <w:lvlJc w:val="left"/>
      <w:pPr>
        <w:ind w:left="11307" w:hanging="360"/>
      </w:pPr>
      <w:rPr>
        <w:rFonts w:ascii="Wingdings" w:hAnsi="Wingdings" w:hint="default"/>
      </w:rPr>
    </w:lvl>
  </w:abstractNum>
  <w:abstractNum w:abstractNumId="30" w15:restartNumberingAfterBreak="0">
    <w:nsid w:val="65E6007B"/>
    <w:multiLevelType w:val="hybridMultilevel"/>
    <w:tmpl w:val="1AA0CBB6"/>
    <w:lvl w:ilvl="0" w:tplc="0409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82107A8"/>
    <w:multiLevelType w:val="hybridMultilevel"/>
    <w:tmpl w:val="EB885E76"/>
    <w:lvl w:ilvl="0" w:tplc="0409000B">
      <w:start w:val="1"/>
      <w:numFmt w:val="bullet"/>
      <w:lvlText w:val=""/>
      <w:lvlJc w:val="left"/>
      <w:pPr>
        <w:ind w:left="2007" w:hanging="360"/>
      </w:pPr>
      <w:rPr>
        <w:rFonts w:ascii="Wingdings" w:hAnsi="Wingdings" w:hint="default"/>
      </w:rPr>
    </w:lvl>
    <w:lvl w:ilvl="1" w:tplc="040C0003" w:tentative="1">
      <w:start w:val="1"/>
      <w:numFmt w:val="bullet"/>
      <w:lvlText w:val="o"/>
      <w:lvlJc w:val="left"/>
      <w:pPr>
        <w:ind w:left="2727" w:hanging="360"/>
      </w:pPr>
      <w:rPr>
        <w:rFonts w:ascii="Courier New" w:hAnsi="Courier New" w:cs="Courier New" w:hint="default"/>
      </w:rPr>
    </w:lvl>
    <w:lvl w:ilvl="2" w:tplc="040C0005" w:tentative="1">
      <w:start w:val="1"/>
      <w:numFmt w:val="bullet"/>
      <w:lvlText w:val=""/>
      <w:lvlJc w:val="left"/>
      <w:pPr>
        <w:ind w:left="3447" w:hanging="360"/>
      </w:pPr>
      <w:rPr>
        <w:rFonts w:ascii="Wingdings" w:hAnsi="Wingdings" w:hint="default"/>
      </w:rPr>
    </w:lvl>
    <w:lvl w:ilvl="3" w:tplc="040C0001" w:tentative="1">
      <w:start w:val="1"/>
      <w:numFmt w:val="bullet"/>
      <w:lvlText w:val=""/>
      <w:lvlJc w:val="left"/>
      <w:pPr>
        <w:ind w:left="4167" w:hanging="360"/>
      </w:pPr>
      <w:rPr>
        <w:rFonts w:ascii="Symbol" w:hAnsi="Symbol" w:hint="default"/>
      </w:rPr>
    </w:lvl>
    <w:lvl w:ilvl="4" w:tplc="040C0003" w:tentative="1">
      <w:start w:val="1"/>
      <w:numFmt w:val="bullet"/>
      <w:lvlText w:val="o"/>
      <w:lvlJc w:val="left"/>
      <w:pPr>
        <w:ind w:left="4887" w:hanging="360"/>
      </w:pPr>
      <w:rPr>
        <w:rFonts w:ascii="Courier New" w:hAnsi="Courier New" w:cs="Courier New" w:hint="default"/>
      </w:rPr>
    </w:lvl>
    <w:lvl w:ilvl="5" w:tplc="040C0005" w:tentative="1">
      <w:start w:val="1"/>
      <w:numFmt w:val="bullet"/>
      <w:lvlText w:val=""/>
      <w:lvlJc w:val="left"/>
      <w:pPr>
        <w:ind w:left="5607" w:hanging="360"/>
      </w:pPr>
      <w:rPr>
        <w:rFonts w:ascii="Wingdings" w:hAnsi="Wingdings" w:hint="default"/>
      </w:rPr>
    </w:lvl>
    <w:lvl w:ilvl="6" w:tplc="040C0001" w:tentative="1">
      <w:start w:val="1"/>
      <w:numFmt w:val="bullet"/>
      <w:lvlText w:val=""/>
      <w:lvlJc w:val="left"/>
      <w:pPr>
        <w:ind w:left="6327" w:hanging="360"/>
      </w:pPr>
      <w:rPr>
        <w:rFonts w:ascii="Symbol" w:hAnsi="Symbol" w:hint="default"/>
      </w:rPr>
    </w:lvl>
    <w:lvl w:ilvl="7" w:tplc="040C0003" w:tentative="1">
      <w:start w:val="1"/>
      <w:numFmt w:val="bullet"/>
      <w:lvlText w:val="o"/>
      <w:lvlJc w:val="left"/>
      <w:pPr>
        <w:ind w:left="7047" w:hanging="360"/>
      </w:pPr>
      <w:rPr>
        <w:rFonts w:ascii="Courier New" w:hAnsi="Courier New" w:cs="Courier New" w:hint="default"/>
      </w:rPr>
    </w:lvl>
    <w:lvl w:ilvl="8" w:tplc="040C0005" w:tentative="1">
      <w:start w:val="1"/>
      <w:numFmt w:val="bullet"/>
      <w:lvlText w:val=""/>
      <w:lvlJc w:val="left"/>
      <w:pPr>
        <w:ind w:left="7767" w:hanging="360"/>
      </w:pPr>
      <w:rPr>
        <w:rFonts w:ascii="Wingdings" w:hAnsi="Wingdings" w:hint="default"/>
      </w:rPr>
    </w:lvl>
  </w:abstractNum>
  <w:abstractNum w:abstractNumId="32" w15:restartNumberingAfterBreak="0">
    <w:nsid w:val="708A2968"/>
    <w:multiLevelType w:val="hybridMultilevel"/>
    <w:tmpl w:val="976A2F9C"/>
    <w:lvl w:ilvl="0" w:tplc="CD78174E">
      <w:start w:val="1"/>
      <w:numFmt w:val="bullet"/>
      <w:lvlText w:val=""/>
      <w:lvlJc w:val="left"/>
      <w:pPr>
        <w:ind w:left="720" w:hanging="360"/>
      </w:pPr>
      <w:rPr>
        <w:rFonts w:ascii="Wingdings" w:hAnsi="Wingdings"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276603B"/>
    <w:multiLevelType w:val="hybridMultilevel"/>
    <w:tmpl w:val="C9C6442C"/>
    <w:lvl w:ilvl="0" w:tplc="0C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5B0443F"/>
    <w:multiLevelType w:val="hybridMultilevel"/>
    <w:tmpl w:val="DC48781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72B0D97"/>
    <w:multiLevelType w:val="hybridMultilevel"/>
    <w:tmpl w:val="B08672A4"/>
    <w:lvl w:ilvl="0" w:tplc="4684C0E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773F73C3"/>
    <w:multiLevelType w:val="hybridMultilevel"/>
    <w:tmpl w:val="2BB2A1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7EE36AE"/>
    <w:multiLevelType w:val="hybridMultilevel"/>
    <w:tmpl w:val="ACD861B0"/>
    <w:lvl w:ilvl="0" w:tplc="0C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91F602E"/>
    <w:multiLevelType w:val="hybridMultilevel"/>
    <w:tmpl w:val="00065C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3D6D35"/>
    <w:multiLevelType w:val="hybridMultilevel"/>
    <w:tmpl w:val="C45CA6BC"/>
    <w:lvl w:ilvl="0" w:tplc="3348AB4A">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8"/>
  </w:num>
  <w:num w:numId="2">
    <w:abstractNumId w:val="27"/>
  </w:num>
  <w:num w:numId="3">
    <w:abstractNumId w:val="5"/>
  </w:num>
  <w:num w:numId="4">
    <w:abstractNumId w:val="14"/>
  </w:num>
  <w:num w:numId="5">
    <w:abstractNumId w:val="24"/>
  </w:num>
  <w:num w:numId="6">
    <w:abstractNumId w:val="16"/>
  </w:num>
  <w:num w:numId="7">
    <w:abstractNumId w:val="31"/>
  </w:num>
  <w:num w:numId="8">
    <w:abstractNumId w:val="30"/>
  </w:num>
  <w:num w:numId="9">
    <w:abstractNumId w:val="29"/>
  </w:num>
  <w:num w:numId="10">
    <w:abstractNumId w:val="12"/>
  </w:num>
  <w:num w:numId="11">
    <w:abstractNumId w:val="21"/>
  </w:num>
  <w:num w:numId="12">
    <w:abstractNumId w:val="37"/>
  </w:num>
  <w:num w:numId="13">
    <w:abstractNumId w:val="0"/>
  </w:num>
  <w:num w:numId="14">
    <w:abstractNumId w:val="22"/>
  </w:num>
  <w:num w:numId="15">
    <w:abstractNumId w:val="39"/>
  </w:num>
  <w:num w:numId="16">
    <w:abstractNumId w:val="13"/>
  </w:num>
  <w:num w:numId="17">
    <w:abstractNumId w:val="34"/>
  </w:num>
  <w:num w:numId="18">
    <w:abstractNumId w:val="20"/>
  </w:num>
  <w:num w:numId="19">
    <w:abstractNumId w:val="11"/>
  </w:num>
  <w:num w:numId="20">
    <w:abstractNumId w:val="36"/>
  </w:num>
  <w:num w:numId="21">
    <w:abstractNumId w:val="7"/>
  </w:num>
  <w:num w:numId="22">
    <w:abstractNumId w:val="2"/>
  </w:num>
  <w:num w:numId="23">
    <w:abstractNumId w:val="17"/>
  </w:num>
  <w:num w:numId="24">
    <w:abstractNumId w:val="23"/>
  </w:num>
  <w:num w:numId="25">
    <w:abstractNumId w:val="10"/>
  </w:num>
  <w:num w:numId="26">
    <w:abstractNumId w:val="32"/>
  </w:num>
  <w:num w:numId="27">
    <w:abstractNumId w:val="26"/>
  </w:num>
  <w:num w:numId="28">
    <w:abstractNumId w:val="15"/>
  </w:num>
  <w:num w:numId="29">
    <w:abstractNumId w:val="33"/>
  </w:num>
  <w:num w:numId="30">
    <w:abstractNumId w:val="35"/>
  </w:num>
  <w:num w:numId="31">
    <w:abstractNumId w:val="25"/>
  </w:num>
  <w:num w:numId="32">
    <w:abstractNumId w:val="9"/>
  </w:num>
  <w:num w:numId="33">
    <w:abstractNumId w:val="4"/>
  </w:num>
  <w:num w:numId="34">
    <w:abstractNumId w:val="19"/>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38"/>
  </w:num>
  <w:num w:numId="38">
    <w:abstractNumId w:val="8"/>
  </w:num>
  <w:num w:numId="39">
    <w:abstractNumId w:val="3"/>
  </w:num>
  <w:num w:numId="40">
    <w:abstractNumId w:val="6"/>
  </w:num>
  <w:num w:numId="41">
    <w:abstractNumId w:val="18"/>
  </w:num>
  <w:num w:numId="42">
    <w:abstractNumId w:val="9"/>
    <w:lvlOverride w:ilvl="0">
      <w:startOverride w:val="1"/>
    </w:lvlOverride>
  </w:num>
  <w:num w:numId="43">
    <w:abstractNumId w:val="9"/>
    <w:lvlOverride w:ilvl="0">
      <w:startOverride w:val="1"/>
    </w:lvlOverride>
  </w:num>
  <w:num w:numId="44">
    <w:abstractNumId w:val="9"/>
    <w:lvlOverride w:ilvl="0">
      <w:startOverride w:val="1"/>
    </w:lvlOverride>
  </w:num>
  <w:num w:numId="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
    <w15:presenceInfo w15:providerId="None" w15:userId="ME"/>
  </w15:person>
  <w15:person w15:author="hp">
    <w15:presenceInfo w15:providerId="None" w15:userId="hp"/>
  </w15:person>
  <w15:person w15:author="melissa derami">
    <w15:presenceInfo w15:providerId="Windows Live" w15:userId="256ea7cf0d3610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500"/>
    <w:rsid w:val="00000E2F"/>
    <w:rsid w:val="00001DD9"/>
    <w:rsid w:val="000034B4"/>
    <w:rsid w:val="00003C9F"/>
    <w:rsid w:val="0000586C"/>
    <w:rsid w:val="00012208"/>
    <w:rsid w:val="00014CE2"/>
    <w:rsid w:val="000167A7"/>
    <w:rsid w:val="00016A4E"/>
    <w:rsid w:val="000172DC"/>
    <w:rsid w:val="00017949"/>
    <w:rsid w:val="00022A72"/>
    <w:rsid w:val="00023E9F"/>
    <w:rsid w:val="000267E9"/>
    <w:rsid w:val="00026B91"/>
    <w:rsid w:val="000310B0"/>
    <w:rsid w:val="00033ECF"/>
    <w:rsid w:val="00034BFC"/>
    <w:rsid w:val="00041144"/>
    <w:rsid w:val="00042065"/>
    <w:rsid w:val="000428C2"/>
    <w:rsid w:val="00043530"/>
    <w:rsid w:val="0004777F"/>
    <w:rsid w:val="00050B30"/>
    <w:rsid w:val="00053B88"/>
    <w:rsid w:val="00055E86"/>
    <w:rsid w:val="00056916"/>
    <w:rsid w:val="0005708E"/>
    <w:rsid w:val="00063A81"/>
    <w:rsid w:val="00064C56"/>
    <w:rsid w:val="00071138"/>
    <w:rsid w:val="000712AC"/>
    <w:rsid w:val="000740FD"/>
    <w:rsid w:val="00074E7D"/>
    <w:rsid w:val="00075695"/>
    <w:rsid w:val="00075726"/>
    <w:rsid w:val="0007623F"/>
    <w:rsid w:val="00076298"/>
    <w:rsid w:val="00077264"/>
    <w:rsid w:val="00080D80"/>
    <w:rsid w:val="00082F2F"/>
    <w:rsid w:val="00090199"/>
    <w:rsid w:val="00090625"/>
    <w:rsid w:val="00093955"/>
    <w:rsid w:val="00094846"/>
    <w:rsid w:val="000A3AFC"/>
    <w:rsid w:val="000A4071"/>
    <w:rsid w:val="000A4114"/>
    <w:rsid w:val="000A5F6D"/>
    <w:rsid w:val="000A63B2"/>
    <w:rsid w:val="000B0193"/>
    <w:rsid w:val="000B1376"/>
    <w:rsid w:val="000B1397"/>
    <w:rsid w:val="000B1414"/>
    <w:rsid w:val="000B3162"/>
    <w:rsid w:val="000B331C"/>
    <w:rsid w:val="000B3945"/>
    <w:rsid w:val="000B5373"/>
    <w:rsid w:val="000C0241"/>
    <w:rsid w:val="000C1526"/>
    <w:rsid w:val="000C3C62"/>
    <w:rsid w:val="000C515F"/>
    <w:rsid w:val="000C724B"/>
    <w:rsid w:val="000D0642"/>
    <w:rsid w:val="000D0941"/>
    <w:rsid w:val="000D125F"/>
    <w:rsid w:val="000D2BD8"/>
    <w:rsid w:val="000D45B4"/>
    <w:rsid w:val="000D5E89"/>
    <w:rsid w:val="000E3CD4"/>
    <w:rsid w:val="000E4369"/>
    <w:rsid w:val="000E6D4F"/>
    <w:rsid w:val="000F0646"/>
    <w:rsid w:val="000F2049"/>
    <w:rsid w:val="000F2A23"/>
    <w:rsid w:val="000F2BA8"/>
    <w:rsid w:val="000F3B89"/>
    <w:rsid w:val="00103A61"/>
    <w:rsid w:val="00107F20"/>
    <w:rsid w:val="00110508"/>
    <w:rsid w:val="00110628"/>
    <w:rsid w:val="00112D38"/>
    <w:rsid w:val="0011476B"/>
    <w:rsid w:val="00122B8E"/>
    <w:rsid w:val="00126C38"/>
    <w:rsid w:val="00127277"/>
    <w:rsid w:val="00133C9F"/>
    <w:rsid w:val="00134D1B"/>
    <w:rsid w:val="001355B2"/>
    <w:rsid w:val="00135C30"/>
    <w:rsid w:val="001360F4"/>
    <w:rsid w:val="00144969"/>
    <w:rsid w:val="00146058"/>
    <w:rsid w:val="00146231"/>
    <w:rsid w:val="00146D91"/>
    <w:rsid w:val="001511F1"/>
    <w:rsid w:val="00156717"/>
    <w:rsid w:val="00160BCA"/>
    <w:rsid w:val="00160F9D"/>
    <w:rsid w:val="00162061"/>
    <w:rsid w:val="00162BDB"/>
    <w:rsid w:val="001645C7"/>
    <w:rsid w:val="00170DAC"/>
    <w:rsid w:val="00170E15"/>
    <w:rsid w:val="001714BC"/>
    <w:rsid w:val="00173863"/>
    <w:rsid w:val="00176409"/>
    <w:rsid w:val="00176898"/>
    <w:rsid w:val="0017722B"/>
    <w:rsid w:val="00177A3E"/>
    <w:rsid w:val="00177B23"/>
    <w:rsid w:val="00177D6D"/>
    <w:rsid w:val="00180A0C"/>
    <w:rsid w:val="001820E6"/>
    <w:rsid w:val="00183261"/>
    <w:rsid w:val="001845EC"/>
    <w:rsid w:val="00184CBE"/>
    <w:rsid w:val="00186463"/>
    <w:rsid w:val="0018656A"/>
    <w:rsid w:val="00192883"/>
    <w:rsid w:val="00195065"/>
    <w:rsid w:val="0019668E"/>
    <w:rsid w:val="00196E21"/>
    <w:rsid w:val="001976AE"/>
    <w:rsid w:val="001A16A9"/>
    <w:rsid w:val="001A1923"/>
    <w:rsid w:val="001B247F"/>
    <w:rsid w:val="001B2A71"/>
    <w:rsid w:val="001C0106"/>
    <w:rsid w:val="001C309F"/>
    <w:rsid w:val="001C33FC"/>
    <w:rsid w:val="001C40DB"/>
    <w:rsid w:val="001D02DD"/>
    <w:rsid w:val="001D036E"/>
    <w:rsid w:val="001D043D"/>
    <w:rsid w:val="001D09B1"/>
    <w:rsid w:val="001D1654"/>
    <w:rsid w:val="001D2E49"/>
    <w:rsid w:val="001D5008"/>
    <w:rsid w:val="001D5D05"/>
    <w:rsid w:val="001D655C"/>
    <w:rsid w:val="001D75D8"/>
    <w:rsid w:val="001D7C45"/>
    <w:rsid w:val="001E17A1"/>
    <w:rsid w:val="001E3EB6"/>
    <w:rsid w:val="001E4608"/>
    <w:rsid w:val="001E4C89"/>
    <w:rsid w:val="001E66CF"/>
    <w:rsid w:val="001E7FAD"/>
    <w:rsid w:val="001F3070"/>
    <w:rsid w:val="001F36A5"/>
    <w:rsid w:val="00201CD0"/>
    <w:rsid w:val="00201E83"/>
    <w:rsid w:val="00202A2F"/>
    <w:rsid w:val="00205B66"/>
    <w:rsid w:val="00206779"/>
    <w:rsid w:val="00210421"/>
    <w:rsid w:val="00212CF5"/>
    <w:rsid w:val="00212FDB"/>
    <w:rsid w:val="002133B2"/>
    <w:rsid w:val="002169B9"/>
    <w:rsid w:val="002173C1"/>
    <w:rsid w:val="00220807"/>
    <w:rsid w:val="00220FBF"/>
    <w:rsid w:val="0022137F"/>
    <w:rsid w:val="00224FB9"/>
    <w:rsid w:val="00230C59"/>
    <w:rsid w:val="00231551"/>
    <w:rsid w:val="002421D4"/>
    <w:rsid w:val="00242416"/>
    <w:rsid w:val="00243FDF"/>
    <w:rsid w:val="0024465D"/>
    <w:rsid w:val="00246F1F"/>
    <w:rsid w:val="00251776"/>
    <w:rsid w:val="00251E23"/>
    <w:rsid w:val="00253A00"/>
    <w:rsid w:val="00257F28"/>
    <w:rsid w:val="002600B9"/>
    <w:rsid w:val="00261F98"/>
    <w:rsid w:val="00262F71"/>
    <w:rsid w:val="002633B4"/>
    <w:rsid w:val="002646AD"/>
    <w:rsid w:val="002646DB"/>
    <w:rsid w:val="00267B08"/>
    <w:rsid w:val="00267DF1"/>
    <w:rsid w:val="002720C3"/>
    <w:rsid w:val="00272681"/>
    <w:rsid w:val="0027323D"/>
    <w:rsid w:val="00274115"/>
    <w:rsid w:val="00274C66"/>
    <w:rsid w:val="00280679"/>
    <w:rsid w:val="00282425"/>
    <w:rsid w:val="0028435E"/>
    <w:rsid w:val="00284D4F"/>
    <w:rsid w:val="00285CDF"/>
    <w:rsid w:val="00287DEE"/>
    <w:rsid w:val="00290197"/>
    <w:rsid w:val="00291FBD"/>
    <w:rsid w:val="002956B1"/>
    <w:rsid w:val="00297511"/>
    <w:rsid w:val="002A03A8"/>
    <w:rsid w:val="002A2729"/>
    <w:rsid w:val="002A3515"/>
    <w:rsid w:val="002B34D1"/>
    <w:rsid w:val="002B3F2F"/>
    <w:rsid w:val="002B40A5"/>
    <w:rsid w:val="002C07AA"/>
    <w:rsid w:val="002C3F03"/>
    <w:rsid w:val="002C4666"/>
    <w:rsid w:val="002C4FAA"/>
    <w:rsid w:val="002C6D0C"/>
    <w:rsid w:val="002D2DA0"/>
    <w:rsid w:val="002D3A35"/>
    <w:rsid w:val="002D3F77"/>
    <w:rsid w:val="002D528C"/>
    <w:rsid w:val="002E1ACD"/>
    <w:rsid w:val="002E4047"/>
    <w:rsid w:val="002E7084"/>
    <w:rsid w:val="002E769B"/>
    <w:rsid w:val="002E78D6"/>
    <w:rsid w:val="0030017D"/>
    <w:rsid w:val="003013CB"/>
    <w:rsid w:val="0030204E"/>
    <w:rsid w:val="00302902"/>
    <w:rsid w:val="003053E8"/>
    <w:rsid w:val="00307354"/>
    <w:rsid w:val="00314F30"/>
    <w:rsid w:val="00321933"/>
    <w:rsid w:val="003240DA"/>
    <w:rsid w:val="00326632"/>
    <w:rsid w:val="00327349"/>
    <w:rsid w:val="00330054"/>
    <w:rsid w:val="00334068"/>
    <w:rsid w:val="00335A23"/>
    <w:rsid w:val="00336A61"/>
    <w:rsid w:val="00344EEF"/>
    <w:rsid w:val="003451AB"/>
    <w:rsid w:val="0034534F"/>
    <w:rsid w:val="00350588"/>
    <w:rsid w:val="0035302F"/>
    <w:rsid w:val="00354C7E"/>
    <w:rsid w:val="00357F02"/>
    <w:rsid w:val="0036040A"/>
    <w:rsid w:val="00361741"/>
    <w:rsid w:val="00365CAA"/>
    <w:rsid w:val="0037146E"/>
    <w:rsid w:val="00371E8B"/>
    <w:rsid w:val="003776C8"/>
    <w:rsid w:val="003802B2"/>
    <w:rsid w:val="00381997"/>
    <w:rsid w:val="003823DE"/>
    <w:rsid w:val="0038659C"/>
    <w:rsid w:val="00386671"/>
    <w:rsid w:val="0039054F"/>
    <w:rsid w:val="00392C66"/>
    <w:rsid w:val="00394455"/>
    <w:rsid w:val="00395073"/>
    <w:rsid w:val="003953DB"/>
    <w:rsid w:val="003A3291"/>
    <w:rsid w:val="003A3341"/>
    <w:rsid w:val="003A4DC7"/>
    <w:rsid w:val="003A62BE"/>
    <w:rsid w:val="003A76ED"/>
    <w:rsid w:val="003B19F3"/>
    <w:rsid w:val="003C0915"/>
    <w:rsid w:val="003C2401"/>
    <w:rsid w:val="003C34F5"/>
    <w:rsid w:val="003C5797"/>
    <w:rsid w:val="003C5D46"/>
    <w:rsid w:val="003C6474"/>
    <w:rsid w:val="003D09EF"/>
    <w:rsid w:val="003D0F15"/>
    <w:rsid w:val="003D15AE"/>
    <w:rsid w:val="003D23C3"/>
    <w:rsid w:val="003D25AC"/>
    <w:rsid w:val="003D6A63"/>
    <w:rsid w:val="003E1C20"/>
    <w:rsid w:val="003E1EC8"/>
    <w:rsid w:val="003E2494"/>
    <w:rsid w:val="003E3EDE"/>
    <w:rsid w:val="003E4628"/>
    <w:rsid w:val="003E470E"/>
    <w:rsid w:val="003E605E"/>
    <w:rsid w:val="003E72B5"/>
    <w:rsid w:val="003F2390"/>
    <w:rsid w:val="003F32F3"/>
    <w:rsid w:val="003F66CB"/>
    <w:rsid w:val="0040081A"/>
    <w:rsid w:val="00402CF7"/>
    <w:rsid w:val="004040AB"/>
    <w:rsid w:val="00404151"/>
    <w:rsid w:val="0040529D"/>
    <w:rsid w:val="004057A0"/>
    <w:rsid w:val="00413675"/>
    <w:rsid w:val="00420208"/>
    <w:rsid w:val="00420DA6"/>
    <w:rsid w:val="0042306C"/>
    <w:rsid w:val="0043004A"/>
    <w:rsid w:val="004306C0"/>
    <w:rsid w:val="0043201A"/>
    <w:rsid w:val="004378AF"/>
    <w:rsid w:val="004402EB"/>
    <w:rsid w:val="00442409"/>
    <w:rsid w:val="004425EC"/>
    <w:rsid w:val="00444D63"/>
    <w:rsid w:val="00445801"/>
    <w:rsid w:val="0044628B"/>
    <w:rsid w:val="00454F06"/>
    <w:rsid w:val="004616E7"/>
    <w:rsid w:val="004634EE"/>
    <w:rsid w:val="00464EDA"/>
    <w:rsid w:val="00466E1F"/>
    <w:rsid w:val="004741B1"/>
    <w:rsid w:val="004801E4"/>
    <w:rsid w:val="00481559"/>
    <w:rsid w:val="00482215"/>
    <w:rsid w:val="00482D69"/>
    <w:rsid w:val="00482F29"/>
    <w:rsid w:val="0049311F"/>
    <w:rsid w:val="0049339B"/>
    <w:rsid w:val="00496DC4"/>
    <w:rsid w:val="004970ED"/>
    <w:rsid w:val="00497CDA"/>
    <w:rsid w:val="004A016E"/>
    <w:rsid w:val="004A30C7"/>
    <w:rsid w:val="004A39C2"/>
    <w:rsid w:val="004A5354"/>
    <w:rsid w:val="004A64CA"/>
    <w:rsid w:val="004A7E2C"/>
    <w:rsid w:val="004B0CC2"/>
    <w:rsid w:val="004B1EC6"/>
    <w:rsid w:val="004B1F49"/>
    <w:rsid w:val="004B321D"/>
    <w:rsid w:val="004B324E"/>
    <w:rsid w:val="004B547C"/>
    <w:rsid w:val="004B6059"/>
    <w:rsid w:val="004B7B23"/>
    <w:rsid w:val="004C0399"/>
    <w:rsid w:val="004C1AEA"/>
    <w:rsid w:val="004C5B5F"/>
    <w:rsid w:val="004D06B3"/>
    <w:rsid w:val="004D0737"/>
    <w:rsid w:val="004D2548"/>
    <w:rsid w:val="004D6930"/>
    <w:rsid w:val="004E1AD5"/>
    <w:rsid w:val="004E2148"/>
    <w:rsid w:val="004E23E8"/>
    <w:rsid w:val="004E7FB1"/>
    <w:rsid w:val="004F10BE"/>
    <w:rsid w:val="004F408F"/>
    <w:rsid w:val="004F4DDA"/>
    <w:rsid w:val="004F6BFC"/>
    <w:rsid w:val="00501F0E"/>
    <w:rsid w:val="00502D7A"/>
    <w:rsid w:val="005030CE"/>
    <w:rsid w:val="00503D0E"/>
    <w:rsid w:val="00505668"/>
    <w:rsid w:val="005124EC"/>
    <w:rsid w:val="005165D7"/>
    <w:rsid w:val="0051678A"/>
    <w:rsid w:val="005170D4"/>
    <w:rsid w:val="0051751D"/>
    <w:rsid w:val="00524457"/>
    <w:rsid w:val="00525D9B"/>
    <w:rsid w:val="005261EA"/>
    <w:rsid w:val="00530638"/>
    <w:rsid w:val="0053192B"/>
    <w:rsid w:val="00532D48"/>
    <w:rsid w:val="00535DAA"/>
    <w:rsid w:val="00536029"/>
    <w:rsid w:val="00537355"/>
    <w:rsid w:val="0053757C"/>
    <w:rsid w:val="005405B6"/>
    <w:rsid w:val="00541D10"/>
    <w:rsid w:val="00542AF4"/>
    <w:rsid w:val="0054440D"/>
    <w:rsid w:val="00551EAC"/>
    <w:rsid w:val="00561B44"/>
    <w:rsid w:val="00562E67"/>
    <w:rsid w:val="00564258"/>
    <w:rsid w:val="005657F5"/>
    <w:rsid w:val="005674E0"/>
    <w:rsid w:val="0056790D"/>
    <w:rsid w:val="00574A1F"/>
    <w:rsid w:val="00582230"/>
    <w:rsid w:val="0058268C"/>
    <w:rsid w:val="005839F1"/>
    <w:rsid w:val="005871AE"/>
    <w:rsid w:val="00590143"/>
    <w:rsid w:val="005901B7"/>
    <w:rsid w:val="00590F74"/>
    <w:rsid w:val="00592750"/>
    <w:rsid w:val="00594842"/>
    <w:rsid w:val="00595C2A"/>
    <w:rsid w:val="00596518"/>
    <w:rsid w:val="005A1B59"/>
    <w:rsid w:val="005A229A"/>
    <w:rsid w:val="005A24C6"/>
    <w:rsid w:val="005A2983"/>
    <w:rsid w:val="005A2ED2"/>
    <w:rsid w:val="005A55DE"/>
    <w:rsid w:val="005B356D"/>
    <w:rsid w:val="005B3BA0"/>
    <w:rsid w:val="005C02E4"/>
    <w:rsid w:val="005C1AA4"/>
    <w:rsid w:val="005C2897"/>
    <w:rsid w:val="005C45D2"/>
    <w:rsid w:val="005C53D4"/>
    <w:rsid w:val="005C7711"/>
    <w:rsid w:val="005D19B3"/>
    <w:rsid w:val="005D2834"/>
    <w:rsid w:val="005D4824"/>
    <w:rsid w:val="005D527D"/>
    <w:rsid w:val="005E445B"/>
    <w:rsid w:val="005E5474"/>
    <w:rsid w:val="005E7178"/>
    <w:rsid w:val="005E7864"/>
    <w:rsid w:val="005E7D05"/>
    <w:rsid w:val="005F02A9"/>
    <w:rsid w:val="005F047D"/>
    <w:rsid w:val="005F573A"/>
    <w:rsid w:val="005F62C6"/>
    <w:rsid w:val="005F714C"/>
    <w:rsid w:val="0060019B"/>
    <w:rsid w:val="006002D7"/>
    <w:rsid w:val="00601B29"/>
    <w:rsid w:val="0060312E"/>
    <w:rsid w:val="006071E2"/>
    <w:rsid w:val="00607497"/>
    <w:rsid w:val="006077F9"/>
    <w:rsid w:val="006078CB"/>
    <w:rsid w:val="00607BB1"/>
    <w:rsid w:val="00611DB5"/>
    <w:rsid w:val="0061295D"/>
    <w:rsid w:val="00613CDB"/>
    <w:rsid w:val="006145BE"/>
    <w:rsid w:val="006175D7"/>
    <w:rsid w:val="00620617"/>
    <w:rsid w:val="006206E1"/>
    <w:rsid w:val="00620DF0"/>
    <w:rsid w:val="00626158"/>
    <w:rsid w:val="00626D5B"/>
    <w:rsid w:val="0062792B"/>
    <w:rsid w:val="0063160D"/>
    <w:rsid w:val="00631772"/>
    <w:rsid w:val="00631A25"/>
    <w:rsid w:val="00633584"/>
    <w:rsid w:val="00635622"/>
    <w:rsid w:val="0063583F"/>
    <w:rsid w:val="00635DF2"/>
    <w:rsid w:val="00637D3B"/>
    <w:rsid w:val="00646785"/>
    <w:rsid w:val="00646A29"/>
    <w:rsid w:val="00646B00"/>
    <w:rsid w:val="00646BF5"/>
    <w:rsid w:val="00647177"/>
    <w:rsid w:val="00654EB7"/>
    <w:rsid w:val="00657F2E"/>
    <w:rsid w:val="00664986"/>
    <w:rsid w:val="006665D4"/>
    <w:rsid w:val="00666857"/>
    <w:rsid w:val="006720FC"/>
    <w:rsid w:val="00673722"/>
    <w:rsid w:val="006774FA"/>
    <w:rsid w:val="00681843"/>
    <w:rsid w:val="0068471A"/>
    <w:rsid w:val="00690D7E"/>
    <w:rsid w:val="00692B9C"/>
    <w:rsid w:val="006944DD"/>
    <w:rsid w:val="00696077"/>
    <w:rsid w:val="00697F4F"/>
    <w:rsid w:val="006A09F8"/>
    <w:rsid w:val="006A1FC1"/>
    <w:rsid w:val="006A23FC"/>
    <w:rsid w:val="006B2B01"/>
    <w:rsid w:val="006B3843"/>
    <w:rsid w:val="006B5788"/>
    <w:rsid w:val="006B675B"/>
    <w:rsid w:val="006B76E3"/>
    <w:rsid w:val="006B7B8C"/>
    <w:rsid w:val="006C0CD8"/>
    <w:rsid w:val="006C645F"/>
    <w:rsid w:val="006D3357"/>
    <w:rsid w:val="006D5FC6"/>
    <w:rsid w:val="006D6402"/>
    <w:rsid w:val="006E08C8"/>
    <w:rsid w:val="006E400C"/>
    <w:rsid w:val="006E66AC"/>
    <w:rsid w:val="006E7B18"/>
    <w:rsid w:val="006F0700"/>
    <w:rsid w:val="006F14CF"/>
    <w:rsid w:val="006F1595"/>
    <w:rsid w:val="006F2A8B"/>
    <w:rsid w:val="006F2D7D"/>
    <w:rsid w:val="006F4ADE"/>
    <w:rsid w:val="006F57DA"/>
    <w:rsid w:val="00703717"/>
    <w:rsid w:val="00704F45"/>
    <w:rsid w:val="00706C2D"/>
    <w:rsid w:val="00706E90"/>
    <w:rsid w:val="007104A6"/>
    <w:rsid w:val="00710B46"/>
    <w:rsid w:val="00711670"/>
    <w:rsid w:val="0071283B"/>
    <w:rsid w:val="0071387B"/>
    <w:rsid w:val="00713CEF"/>
    <w:rsid w:val="0071591A"/>
    <w:rsid w:val="00717A9A"/>
    <w:rsid w:val="00720DF1"/>
    <w:rsid w:val="00720FA0"/>
    <w:rsid w:val="007224A2"/>
    <w:rsid w:val="00731B1F"/>
    <w:rsid w:val="007322DD"/>
    <w:rsid w:val="0073342F"/>
    <w:rsid w:val="00733551"/>
    <w:rsid w:val="007367E1"/>
    <w:rsid w:val="00736BA8"/>
    <w:rsid w:val="00740E3D"/>
    <w:rsid w:val="00743714"/>
    <w:rsid w:val="00744886"/>
    <w:rsid w:val="00746F16"/>
    <w:rsid w:val="0074742E"/>
    <w:rsid w:val="00751405"/>
    <w:rsid w:val="00753FE9"/>
    <w:rsid w:val="00754629"/>
    <w:rsid w:val="007549F4"/>
    <w:rsid w:val="0075598B"/>
    <w:rsid w:val="007569C3"/>
    <w:rsid w:val="007570E2"/>
    <w:rsid w:val="007609CF"/>
    <w:rsid w:val="00761E33"/>
    <w:rsid w:val="00762BDB"/>
    <w:rsid w:val="00763580"/>
    <w:rsid w:val="00764998"/>
    <w:rsid w:val="00765102"/>
    <w:rsid w:val="00770023"/>
    <w:rsid w:val="00770489"/>
    <w:rsid w:val="0078509E"/>
    <w:rsid w:val="00785A69"/>
    <w:rsid w:val="00785D3F"/>
    <w:rsid w:val="0078685B"/>
    <w:rsid w:val="007874AB"/>
    <w:rsid w:val="0079093B"/>
    <w:rsid w:val="007919FD"/>
    <w:rsid w:val="00791FD6"/>
    <w:rsid w:val="0079329E"/>
    <w:rsid w:val="00795B22"/>
    <w:rsid w:val="00795F42"/>
    <w:rsid w:val="007A06E4"/>
    <w:rsid w:val="007A0E06"/>
    <w:rsid w:val="007A2025"/>
    <w:rsid w:val="007A3679"/>
    <w:rsid w:val="007A5892"/>
    <w:rsid w:val="007B1141"/>
    <w:rsid w:val="007B2A32"/>
    <w:rsid w:val="007B2CAF"/>
    <w:rsid w:val="007B3E75"/>
    <w:rsid w:val="007B56FF"/>
    <w:rsid w:val="007B5C3B"/>
    <w:rsid w:val="007B7567"/>
    <w:rsid w:val="007B7C92"/>
    <w:rsid w:val="007C069B"/>
    <w:rsid w:val="007C3C2B"/>
    <w:rsid w:val="007C759B"/>
    <w:rsid w:val="007D4588"/>
    <w:rsid w:val="007D5BF8"/>
    <w:rsid w:val="007D5FCF"/>
    <w:rsid w:val="007D739C"/>
    <w:rsid w:val="007E22EE"/>
    <w:rsid w:val="007E2B13"/>
    <w:rsid w:val="007E3A42"/>
    <w:rsid w:val="007E445C"/>
    <w:rsid w:val="007E4CB1"/>
    <w:rsid w:val="007F6A7D"/>
    <w:rsid w:val="00800CC2"/>
    <w:rsid w:val="0080103F"/>
    <w:rsid w:val="0080291D"/>
    <w:rsid w:val="00802BCF"/>
    <w:rsid w:val="008058D1"/>
    <w:rsid w:val="008116B4"/>
    <w:rsid w:val="00811BF2"/>
    <w:rsid w:val="00813436"/>
    <w:rsid w:val="00813C62"/>
    <w:rsid w:val="008176F3"/>
    <w:rsid w:val="008214D0"/>
    <w:rsid w:val="008225CF"/>
    <w:rsid w:val="008235AA"/>
    <w:rsid w:val="00823A0D"/>
    <w:rsid w:val="00827500"/>
    <w:rsid w:val="008310F7"/>
    <w:rsid w:val="00831C01"/>
    <w:rsid w:val="00832F70"/>
    <w:rsid w:val="008338A6"/>
    <w:rsid w:val="00834653"/>
    <w:rsid w:val="008414D9"/>
    <w:rsid w:val="00844738"/>
    <w:rsid w:val="00845433"/>
    <w:rsid w:val="008517C9"/>
    <w:rsid w:val="0085192C"/>
    <w:rsid w:val="00853016"/>
    <w:rsid w:val="00856026"/>
    <w:rsid w:val="00860EF2"/>
    <w:rsid w:val="00860FD1"/>
    <w:rsid w:val="00860FFF"/>
    <w:rsid w:val="008611F0"/>
    <w:rsid w:val="008615A6"/>
    <w:rsid w:val="00862192"/>
    <w:rsid w:val="0086228C"/>
    <w:rsid w:val="00863026"/>
    <w:rsid w:val="0086694B"/>
    <w:rsid w:val="00870AE9"/>
    <w:rsid w:val="00872F1A"/>
    <w:rsid w:val="00874D04"/>
    <w:rsid w:val="00884BC8"/>
    <w:rsid w:val="008851AF"/>
    <w:rsid w:val="0088607A"/>
    <w:rsid w:val="00886191"/>
    <w:rsid w:val="00886469"/>
    <w:rsid w:val="008866E8"/>
    <w:rsid w:val="00886D3D"/>
    <w:rsid w:val="008878AE"/>
    <w:rsid w:val="008924D4"/>
    <w:rsid w:val="00893035"/>
    <w:rsid w:val="00893652"/>
    <w:rsid w:val="00893B78"/>
    <w:rsid w:val="008A3D42"/>
    <w:rsid w:val="008A4AA0"/>
    <w:rsid w:val="008A4B5A"/>
    <w:rsid w:val="008A5C5D"/>
    <w:rsid w:val="008A5D9C"/>
    <w:rsid w:val="008A7947"/>
    <w:rsid w:val="008B1FAB"/>
    <w:rsid w:val="008B3DA4"/>
    <w:rsid w:val="008C05C6"/>
    <w:rsid w:val="008C0654"/>
    <w:rsid w:val="008C16BA"/>
    <w:rsid w:val="008C278C"/>
    <w:rsid w:val="008C4EE7"/>
    <w:rsid w:val="008C66BD"/>
    <w:rsid w:val="008C7206"/>
    <w:rsid w:val="008D12D8"/>
    <w:rsid w:val="008D255F"/>
    <w:rsid w:val="008D5821"/>
    <w:rsid w:val="008D613F"/>
    <w:rsid w:val="008D754C"/>
    <w:rsid w:val="008E0065"/>
    <w:rsid w:val="008E04ED"/>
    <w:rsid w:val="008E1B3E"/>
    <w:rsid w:val="008E317E"/>
    <w:rsid w:val="008E3A22"/>
    <w:rsid w:val="008F2962"/>
    <w:rsid w:val="008F59E7"/>
    <w:rsid w:val="00901CCD"/>
    <w:rsid w:val="00902161"/>
    <w:rsid w:val="0090351E"/>
    <w:rsid w:val="009067E8"/>
    <w:rsid w:val="00907FD3"/>
    <w:rsid w:val="00911856"/>
    <w:rsid w:val="00911A6A"/>
    <w:rsid w:val="009131B5"/>
    <w:rsid w:val="00914462"/>
    <w:rsid w:val="00920258"/>
    <w:rsid w:val="00920AD7"/>
    <w:rsid w:val="0092354C"/>
    <w:rsid w:val="00925157"/>
    <w:rsid w:val="00926D71"/>
    <w:rsid w:val="00930F87"/>
    <w:rsid w:val="009316E1"/>
    <w:rsid w:val="00931C8C"/>
    <w:rsid w:val="009367D9"/>
    <w:rsid w:val="0093721D"/>
    <w:rsid w:val="00937698"/>
    <w:rsid w:val="00941632"/>
    <w:rsid w:val="00943532"/>
    <w:rsid w:val="00945A76"/>
    <w:rsid w:val="009472E6"/>
    <w:rsid w:val="00951F75"/>
    <w:rsid w:val="00953014"/>
    <w:rsid w:val="0095361C"/>
    <w:rsid w:val="00953CC4"/>
    <w:rsid w:val="0095513D"/>
    <w:rsid w:val="00962098"/>
    <w:rsid w:val="00967368"/>
    <w:rsid w:val="00972293"/>
    <w:rsid w:val="00972355"/>
    <w:rsid w:val="0097374B"/>
    <w:rsid w:val="00973E65"/>
    <w:rsid w:val="00973F05"/>
    <w:rsid w:val="009777B7"/>
    <w:rsid w:val="009804B4"/>
    <w:rsid w:val="0098065A"/>
    <w:rsid w:val="009823C3"/>
    <w:rsid w:val="00983470"/>
    <w:rsid w:val="009848D8"/>
    <w:rsid w:val="009875F0"/>
    <w:rsid w:val="00990A1E"/>
    <w:rsid w:val="00990D58"/>
    <w:rsid w:val="00991586"/>
    <w:rsid w:val="00991F41"/>
    <w:rsid w:val="00992C9E"/>
    <w:rsid w:val="00992DE4"/>
    <w:rsid w:val="00993481"/>
    <w:rsid w:val="00996931"/>
    <w:rsid w:val="009A0A60"/>
    <w:rsid w:val="009A773E"/>
    <w:rsid w:val="009B032C"/>
    <w:rsid w:val="009B3C7A"/>
    <w:rsid w:val="009B7BDC"/>
    <w:rsid w:val="009C3617"/>
    <w:rsid w:val="009D22B5"/>
    <w:rsid w:val="009D2823"/>
    <w:rsid w:val="009D3B60"/>
    <w:rsid w:val="009D5748"/>
    <w:rsid w:val="009D63FD"/>
    <w:rsid w:val="009E122A"/>
    <w:rsid w:val="009E13E6"/>
    <w:rsid w:val="009E2B8B"/>
    <w:rsid w:val="009E422E"/>
    <w:rsid w:val="009E547C"/>
    <w:rsid w:val="009F1A12"/>
    <w:rsid w:val="009F316E"/>
    <w:rsid w:val="009F5016"/>
    <w:rsid w:val="009F616C"/>
    <w:rsid w:val="009F7226"/>
    <w:rsid w:val="00A00E0D"/>
    <w:rsid w:val="00A02C86"/>
    <w:rsid w:val="00A0367A"/>
    <w:rsid w:val="00A037A0"/>
    <w:rsid w:val="00A038EA"/>
    <w:rsid w:val="00A07756"/>
    <w:rsid w:val="00A10DF3"/>
    <w:rsid w:val="00A1265A"/>
    <w:rsid w:val="00A13023"/>
    <w:rsid w:val="00A17D9C"/>
    <w:rsid w:val="00A21429"/>
    <w:rsid w:val="00A21BD2"/>
    <w:rsid w:val="00A22F00"/>
    <w:rsid w:val="00A25CDF"/>
    <w:rsid w:val="00A30048"/>
    <w:rsid w:val="00A30DD2"/>
    <w:rsid w:val="00A3236F"/>
    <w:rsid w:val="00A338B1"/>
    <w:rsid w:val="00A3773A"/>
    <w:rsid w:val="00A40896"/>
    <w:rsid w:val="00A4151C"/>
    <w:rsid w:val="00A41C50"/>
    <w:rsid w:val="00A437F6"/>
    <w:rsid w:val="00A44DF1"/>
    <w:rsid w:val="00A45606"/>
    <w:rsid w:val="00A4758E"/>
    <w:rsid w:val="00A55B82"/>
    <w:rsid w:val="00A55DF2"/>
    <w:rsid w:val="00A56335"/>
    <w:rsid w:val="00A60C1A"/>
    <w:rsid w:val="00A627F6"/>
    <w:rsid w:val="00A62F9B"/>
    <w:rsid w:val="00A630B2"/>
    <w:rsid w:val="00A6336A"/>
    <w:rsid w:val="00A63819"/>
    <w:rsid w:val="00A64F09"/>
    <w:rsid w:val="00A6521D"/>
    <w:rsid w:val="00A658C2"/>
    <w:rsid w:val="00A67817"/>
    <w:rsid w:val="00A720E9"/>
    <w:rsid w:val="00A7218B"/>
    <w:rsid w:val="00A756F2"/>
    <w:rsid w:val="00A75729"/>
    <w:rsid w:val="00A80509"/>
    <w:rsid w:val="00A80F55"/>
    <w:rsid w:val="00A82DED"/>
    <w:rsid w:val="00A83F9E"/>
    <w:rsid w:val="00A8487A"/>
    <w:rsid w:val="00A87006"/>
    <w:rsid w:val="00A8773E"/>
    <w:rsid w:val="00A94F11"/>
    <w:rsid w:val="00A94FD2"/>
    <w:rsid w:val="00A97FAF"/>
    <w:rsid w:val="00AA0180"/>
    <w:rsid w:val="00AA1943"/>
    <w:rsid w:val="00AA30B0"/>
    <w:rsid w:val="00AA6F12"/>
    <w:rsid w:val="00AB5404"/>
    <w:rsid w:val="00AB55DF"/>
    <w:rsid w:val="00AB5633"/>
    <w:rsid w:val="00AC46D8"/>
    <w:rsid w:val="00AC62E7"/>
    <w:rsid w:val="00AC63CC"/>
    <w:rsid w:val="00AC653A"/>
    <w:rsid w:val="00AD2ACF"/>
    <w:rsid w:val="00AD378F"/>
    <w:rsid w:val="00AD3EAC"/>
    <w:rsid w:val="00AD6FE5"/>
    <w:rsid w:val="00AD7488"/>
    <w:rsid w:val="00AE12B1"/>
    <w:rsid w:val="00AE414F"/>
    <w:rsid w:val="00AE4602"/>
    <w:rsid w:val="00AE4FA1"/>
    <w:rsid w:val="00AE612B"/>
    <w:rsid w:val="00AE63CC"/>
    <w:rsid w:val="00AF15D5"/>
    <w:rsid w:val="00AF26BC"/>
    <w:rsid w:val="00AF3027"/>
    <w:rsid w:val="00AF3E3C"/>
    <w:rsid w:val="00B002D6"/>
    <w:rsid w:val="00B00BF6"/>
    <w:rsid w:val="00B01439"/>
    <w:rsid w:val="00B02882"/>
    <w:rsid w:val="00B04572"/>
    <w:rsid w:val="00B05023"/>
    <w:rsid w:val="00B06482"/>
    <w:rsid w:val="00B10BBE"/>
    <w:rsid w:val="00B1143B"/>
    <w:rsid w:val="00B12837"/>
    <w:rsid w:val="00B17F18"/>
    <w:rsid w:val="00B2352B"/>
    <w:rsid w:val="00B26F83"/>
    <w:rsid w:val="00B31429"/>
    <w:rsid w:val="00B32DF3"/>
    <w:rsid w:val="00B33192"/>
    <w:rsid w:val="00B3412B"/>
    <w:rsid w:val="00B34445"/>
    <w:rsid w:val="00B3715C"/>
    <w:rsid w:val="00B371D6"/>
    <w:rsid w:val="00B4003B"/>
    <w:rsid w:val="00B447CE"/>
    <w:rsid w:val="00B44946"/>
    <w:rsid w:val="00B52610"/>
    <w:rsid w:val="00B5261C"/>
    <w:rsid w:val="00B57FDB"/>
    <w:rsid w:val="00B61666"/>
    <w:rsid w:val="00B636DF"/>
    <w:rsid w:val="00B65E16"/>
    <w:rsid w:val="00B70A65"/>
    <w:rsid w:val="00B713A7"/>
    <w:rsid w:val="00B72252"/>
    <w:rsid w:val="00B74FBC"/>
    <w:rsid w:val="00B7777F"/>
    <w:rsid w:val="00B80EB0"/>
    <w:rsid w:val="00B841D1"/>
    <w:rsid w:val="00B85F52"/>
    <w:rsid w:val="00B91D38"/>
    <w:rsid w:val="00B92500"/>
    <w:rsid w:val="00B956EF"/>
    <w:rsid w:val="00B959E8"/>
    <w:rsid w:val="00B965AD"/>
    <w:rsid w:val="00B9703D"/>
    <w:rsid w:val="00BA2566"/>
    <w:rsid w:val="00BA3421"/>
    <w:rsid w:val="00BA67A8"/>
    <w:rsid w:val="00BA69D9"/>
    <w:rsid w:val="00BA7218"/>
    <w:rsid w:val="00BA782D"/>
    <w:rsid w:val="00BB1155"/>
    <w:rsid w:val="00BB260F"/>
    <w:rsid w:val="00BB4435"/>
    <w:rsid w:val="00BC0D0C"/>
    <w:rsid w:val="00BC2900"/>
    <w:rsid w:val="00BC38AA"/>
    <w:rsid w:val="00BC41C6"/>
    <w:rsid w:val="00BC7C59"/>
    <w:rsid w:val="00BD1865"/>
    <w:rsid w:val="00BD1A59"/>
    <w:rsid w:val="00BD3D14"/>
    <w:rsid w:val="00BD5058"/>
    <w:rsid w:val="00BD6033"/>
    <w:rsid w:val="00BE0D04"/>
    <w:rsid w:val="00BE2827"/>
    <w:rsid w:val="00BE308C"/>
    <w:rsid w:val="00BE388C"/>
    <w:rsid w:val="00BE3F12"/>
    <w:rsid w:val="00BE65BF"/>
    <w:rsid w:val="00BE71EE"/>
    <w:rsid w:val="00BE7BCA"/>
    <w:rsid w:val="00BF0E2B"/>
    <w:rsid w:val="00BF2118"/>
    <w:rsid w:val="00BF462F"/>
    <w:rsid w:val="00BF618F"/>
    <w:rsid w:val="00C006EF"/>
    <w:rsid w:val="00C00853"/>
    <w:rsid w:val="00C03210"/>
    <w:rsid w:val="00C0370E"/>
    <w:rsid w:val="00C04BA4"/>
    <w:rsid w:val="00C05EA3"/>
    <w:rsid w:val="00C13932"/>
    <w:rsid w:val="00C15AE9"/>
    <w:rsid w:val="00C15BBD"/>
    <w:rsid w:val="00C16680"/>
    <w:rsid w:val="00C17AC4"/>
    <w:rsid w:val="00C17D63"/>
    <w:rsid w:val="00C17FBE"/>
    <w:rsid w:val="00C20D49"/>
    <w:rsid w:val="00C23255"/>
    <w:rsid w:val="00C23609"/>
    <w:rsid w:val="00C23CD1"/>
    <w:rsid w:val="00C24097"/>
    <w:rsid w:val="00C248C6"/>
    <w:rsid w:val="00C31F8F"/>
    <w:rsid w:val="00C332EC"/>
    <w:rsid w:val="00C33423"/>
    <w:rsid w:val="00C34F22"/>
    <w:rsid w:val="00C35B43"/>
    <w:rsid w:val="00C379FE"/>
    <w:rsid w:val="00C4460B"/>
    <w:rsid w:val="00C4619E"/>
    <w:rsid w:val="00C50542"/>
    <w:rsid w:val="00C522B4"/>
    <w:rsid w:val="00C53BF6"/>
    <w:rsid w:val="00C54678"/>
    <w:rsid w:val="00C60058"/>
    <w:rsid w:val="00C60283"/>
    <w:rsid w:val="00C60A13"/>
    <w:rsid w:val="00C6279E"/>
    <w:rsid w:val="00C63F56"/>
    <w:rsid w:val="00C64C5D"/>
    <w:rsid w:val="00C652C4"/>
    <w:rsid w:val="00C65428"/>
    <w:rsid w:val="00C710FB"/>
    <w:rsid w:val="00C760BD"/>
    <w:rsid w:val="00C833B2"/>
    <w:rsid w:val="00C854C3"/>
    <w:rsid w:val="00C86306"/>
    <w:rsid w:val="00C93A15"/>
    <w:rsid w:val="00C94DB9"/>
    <w:rsid w:val="00C977FA"/>
    <w:rsid w:val="00C97AED"/>
    <w:rsid w:val="00CA3C9F"/>
    <w:rsid w:val="00CA473E"/>
    <w:rsid w:val="00CA4FCE"/>
    <w:rsid w:val="00CB0BBC"/>
    <w:rsid w:val="00CB2B84"/>
    <w:rsid w:val="00CB547D"/>
    <w:rsid w:val="00CB58EC"/>
    <w:rsid w:val="00CB6662"/>
    <w:rsid w:val="00CB6EBA"/>
    <w:rsid w:val="00CB7BB2"/>
    <w:rsid w:val="00CC2331"/>
    <w:rsid w:val="00CC2FAB"/>
    <w:rsid w:val="00CC4363"/>
    <w:rsid w:val="00CC4902"/>
    <w:rsid w:val="00CC4AA4"/>
    <w:rsid w:val="00CC60EE"/>
    <w:rsid w:val="00CD005D"/>
    <w:rsid w:val="00CD01FB"/>
    <w:rsid w:val="00CD1D4D"/>
    <w:rsid w:val="00CD2FA5"/>
    <w:rsid w:val="00CD5790"/>
    <w:rsid w:val="00CD6EC7"/>
    <w:rsid w:val="00CE176F"/>
    <w:rsid w:val="00CE3463"/>
    <w:rsid w:val="00CE3DC8"/>
    <w:rsid w:val="00CE4030"/>
    <w:rsid w:val="00CE54C4"/>
    <w:rsid w:val="00CE5FB1"/>
    <w:rsid w:val="00CE6F29"/>
    <w:rsid w:val="00CF066A"/>
    <w:rsid w:val="00CF15CE"/>
    <w:rsid w:val="00CF1E22"/>
    <w:rsid w:val="00CF340E"/>
    <w:rsid w:val="00CF4059"/>
    <w:rsid w:val="00CF425F"/>
    <w:rsid w:val="00CF46EA"/>
    <w:rsid w:val="00D026E3"/>
    <w:rsid w:val="00D027A9"/>
    <w:rsid w:val="00D03FA1"/>
    <w:rsid w:val="00D0438E"/>
    <w:rsid w:val="00D05E6A"/>
    <w:rsid w:val="00D070F5"/>
    <w:rsid w:val="00D12135"/>
    <w:rsid w:val="00D12660"/>
    <w:rsid w:val="00D131AC"/>
    <w:rsid w:val="00D17B16"/>
    <w:rsid w:val="00D20BB6"/>
    <w:rsid w:val="00D21D77"/>
    <w:rsid w:val="00D22D1E"/>
    <w:rsid w:val="00D33EF6"/>
    <w:rsid w:val="00D34163"/>
    <w:rsid w:val="00D343DB"/>
    <w:rsid w:val="00D40D40"/>
    <w:rsid w:val="00D41D0D"/>
    <w:rsid w:val="00D46047"/>
    <w:rsid w:val="00D479A3"/>
    <w:rsid w:val="00D50717"/>
    <w:rsid w:val="00D524B0"/>
    <w:rsid w:val="00D56B84"/>
    <w:rsid w:val="00D572CD"/>
    <w:rsid w:val="00D5766E"/>
    <w:rsid w:val="00D60E6C"/>
    <w:rsid w:val="00D632C0"/>
    <w:rsid w:val="00D64000"/>
    <w:rsid w:val="00D64C42"/>
    <w:rsid w:val="00D662D6"/>
    <w:rsid w:val="00D67210"/>
    <w:rsid w:val="00D703B0"/>
    <w:rsid w:val="00D706C8"/>
    <w:rsid w:val="00D7236B"/>
    <w:rsid w:val="00D75AE6"/>
    <w:rsid w:val="00D7643E"/>
    <w:rsid w:val="00D7769F"/>
    <w:rsid w:val="00D809D6"/>
    <w:rsid w:val="00D80F9A"/>
    <w:rsid w:val="00D8431B"/>
    <w:rsid w:val="00D84EC0"/>
    <w:rsid w:val="00D868A2"/>
    <w:rsid w:val="00D87A93"/>
    <w:rsid w:val="00D936F7"/>
    <w:rsid w:val="00D96526"/>
    <w:rsid w:val="00DA07C7"/>
    <w:rsid w:val="00DA26ED"/>
    <w:rsid w:val="00DA385A"/>
    <w:rsid w:val="00DA5D9F"/>
    <w:rsid w:val="00DA6CCF"/>
    <w:rsid w:val="00DB00D6"/>
    <w:rsid w:val="00DB3968"/>
    <w:rsid w:val="00DB3EF4"/>
    <w:rsid w:val="00DB55F4"/>
    <w:rsid w:val="00DC0203"/>
    <w:rsid w:val="00DC1B40"/>
    <w:rsid w:val="00DC31FE"/>
    <w:rsid w:val="00DC331B"/>
    <w:rsid w:val="00DC37C2"/>
    <w:rsid w:val="00DC487F"/>
    <w:rsid w:val="00DD16B6"/>
    <w:rsid w:val="00DD2FC4"/>
    <w:rsid w:val="00DD47B8"/>
    <w:rsid w:val="00DD4C7D"/>
    <w:rsid w:val="00DD5DB8"/>
    <w:rsid w:val="00DE0831"/>
    <w:rsid w:val="00DE384E"/>
    <w:rsid w:val="00DE768C"/>
    <w:rsid w:val="00DF0D23"/>
    <w:rsid w:val="00DF52D3"/>
    <w:rsid w:val="00DF69F2"/>
    <w:rsid w:val="00DF72A9"/>
    <w:rsid w:val="00E00C53"/>
    <w:rsid w:val="00E02F1D"/>
    <w:rsid w:val="00E02F50"/>
    <w:rsid w:val="00E0306F"/>
    <w:rsid w:val="00E03EF8"/>
    <w:rsid w:val="00E0611A"/>
    <w:rsid w:val="00E063E0"/>
    <w:rsid w:val="00E07355"/>
    <w:rsid w:val="00E0760F"/>
    <w:rsid w:val="00E0795E"/>
    <w:rsid w:val="00E1023E"/>
    <w:rsid w:val="00E11123"/>
    <w:rsid w:val="00E1537F"/>
    <w:rsid w:val="00E17C09"/>
    <w:rsid w:val="00E225F4"/>
    <w:rsid w:val="00E23F47"/>
    <w:rsid w:val="00E24FCF"/>
    <w:rsid w:val="00E3029E"/>
    <w:rsid w:val="00E30962"/>
    <w:rsid w:val="00E31349"/>
    <w:rsid w:val="00E333D1"/>
    <w:rsid w:val="00E343BC"/>
    <w:rsid w:val="00E34BB2"/>
    <w:rsid w:val="00E35355"/>
    <w:rsid w:val="00E36509"/>
    <w:rsid w:val="00E41AE7"/>
    <w:rsid w:val="00E41B56"/>
    <w:rsid w:val="00E429C8"/>
    <w:rsid w:val="00E4607D"/>
    <w:rsid w:val="00E4659B"/>
    <w:rsid w:val="00E5042B"/>
    <w:rsid w:val="00E52C88"/>
    <w:rsid w:val="00E53045"/>
    <w:rsid w:val="00E5720A"/>
    <w:rsid w:val="00E57BF9"/>
    <w:rsid w:val="00E60AE2"/>
    <w:rsid w:val="00E6194A"/>
    <w:rsid w:val="00E61D7D"/>
    <w:rsid w:val="00E633A4"/>
    <w:rsid w:val="00E641F5"/>
    <w:rsid w:val="00E646CD"/>
    <w:rsid w:val="00E66F44"/>
    <w:rsid w:val="00E70742"/>
    <w:rsid w:val="00E74982"/>
    <w:rsid w:val="00E74BFB"/>
    <w:rsid w:val="00E84E87"/>
    <w:rsid w:val="00E86BB8"/>
    <w:rsid w:val="00E86C4A"/>
    <w:rsid w:val="00E916A0"/>
    <w:rsid w:val="00E92803"/>
    <w:rsid w:val="00E95E22"/>
    <w:rsid w:val="00E9757C"/>
    <w:rsid w:val="00E97EE3"/>
    <w:rsid w:val="00EA2B17"/>
    <w:rsid w:val="00EA33FF"/>
    <w:rsid w:val="00EA34C3"/>
    <w:rsid w:val="00EA3FE9"/>
    <w:rsid w:val="00EA5D7D"/>
    <w:rsid w:val="00EB1123"/>
    <w:rsid w:val="00EB3309"/>
    <w:rsid w:val="00EB3727"/>
    <w:rsid w:val="00EB7F8E"/>
    <w:rsid w:val="00EC2C6A"/>
    <w:rsid w:val="00EC4633"/>
    <w:rsid w:val="00EC4789"/>
    <w:rsid w:val="00EC5D93"/>
    <w:rsid w:val="00EC69AA"/>
    <w:rsid w:val="00ED24E3"/>
    <w:rsid w:val="00ED2F17"/>
    <w:rsid w:val="00ED56AA"/>
    <w:rsid w:val="00ED5F44"/>
    <w:rsid w:val="00ED64AC"/>
    <w:rsid w:val="00ED798E"/>
    <w:rsid w:val="00EE26EC"/>
    <w:rsid w:val="00EE27F8"/>
    <w:rsid w:val="00EE4448"/>
    <w:rsid w:val="00EE6891"/>
    <w:rsid w:val="00EE7B74"/>
    <w:rsid w:val="00EF2B43"/>
    <w:rsid w:val="00EF3875"/>
    <w:rsid w:val="00EF5156"/>
    <w:rsid w:val="00EF5CC0"/>
    <w:rsid w:val="00EF685F"/>
    <w:rsid w:val="00EF78A1"/>
    <w:rsid w:val="00F003F6"/>
    <w:rsid w:val="00F02A9D"/>
    <w:rsid w:val="00F044DC"/>
    <w:rsid w:val="00F11781"/>
    <w:rsid w:val="00F11BB5"/>
    <w:rsid w:val="00F11E24"/>
    <w:rsid w:val="00F13900"/>
    <w:rsid w:val="00F15AE4"/>
    <w:rsid w:val="00F16266"/>
    <w:rsid w:val="00F178C3"/>
    <w:rsid w:val="00F20A07"/>
    <w:rsid w:val="00F21597"/>
    <w:rsid w:val="00F2239F"/>
    <w:rsid w:val="00F232B7"/>
    <w:rsid w:val="00F24320"/>
    <w:rsid w:val="00F25558"/>
    <w:rsid w:val="00F2610D"/>
    <w:rsid w:val="00F318E3"/>
    <w:rsid w:val="00F37111"/>
    <w:rsid w:val="00F42029"/>
    <w:rsid w:val="00F4426F"/>
    <w:rsid w:val="00F44730"/>
    <w:rsid w:val="00F509E5"/>
    <w:rsid w:val="00F51B47"/>
    <w:rsid w:val="00F53E42"/>
    <w:rsid w:val="00F5469B"/>
    <w:rsid w:val="00F554BD"/>
    <w:rsid w:val="00F56FCD"/>
    <w:rsid w:val="00F5730E"/>
    <w:rsid w:val="00F62BF8"/>
    <w:rsid w:val="00F6516A"/>
    <w:rsid w:val="00F667F9"/>
    <w:rsid w:val="00F67379"/>
    <w:rsid w:val="00F70795"/>
    <w:rsid w:val="00F71114"/>
    <w:rsid w:val="00F712A9"/>
    <w:rsid w:val="00F71C62"/>
    <w:rsid w:val="00F8110A"/>
    <w:rsid w:val="00F81826"/>
    <w:rsid w:val="00F82F74"/>
    <w:rsid w:val="00F836AB"/>
    <w:rsid w:val="00F83A08"/>
    <w:rsid w:val="00F87064"/>
    <w:rsid w:val="00F879E8"/>
    <w:rsid w:val="00F87B5D"/>
    <w:rsid w:val="00F9042D"/>
    <w:rsid w:val="00F93028"/>
    <w:rsid w:val="00F93969"/>
    <w:rsid w:val="00F94D70"/>
    <w:rsid w:val="00F95BD0"/>
    <w:rsid w:val="00FA0617"/>
    <w:rsid w:val="00FA488E"/>
    <w:rsid w:val="00FA6492"/>
    <w:rsid w:val="00FB0041"/>
    <w:rsid w:val="00FB1822"/>
    <w:rsid w:val="00FB3067"/>
    <w:rsid w:val="00FB4EFC"/>
    <w:rsid w:val="00FB6D59"/>
    <w:rsid w:val="00FB7B2F"/>
    <w:rsid w:val="00FB7CED"/>
    <w:rsid w:val="00FC0684"/>
    <w:rsid w:val="00FC1264"/>
    <w:rsid w:val="00FC26E2"/>
    <w:rsid w:val="00FC29F8"/>
    <w:rsid w:val="00FC33BE"/>
    <w:rsid w:val="00FC402A"/>
    <w:rsid w:val="00FD0970"/>
    <w:rsid w:val="00FD0A22"/>
    <w:rsid w:val="00FD176F"/>
    <w:rsid w:val="00FD1FA9"/>
    <w:rsid w:val="00FD2683"/>
    <w:rsid w:val="00FD38A7"/>
    <w:rsid w:val="00FD6984"/>
    <w:rsid w:val="00FD6A30"/>
    <w:rsid w:val="00FE02EF"/>
    <w:rsid w:val="00FE0D41"/>
    <w:rsid w:val="00FF01D4"/>
    <w:rsid w:val="00FF0286"/>
    <w:rsid w:val="00FF14A8"/>
    <w:rsid w:val="00FF211D"/>
    <w:rsid w:val="00FF3AB0"/>
    <w:rsid w:val="00FF74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A2E7E"/>
  <w15:chartTrackingRefBased/>
  <w15:docId w15:val="{C3C90300-770F-4B51-9A28-4AFA119E6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1D4"/>
    <w:pPr>
      <w:spacing w:before="120" w:after="120" w:line="276" w:lineRule="auto"/>
      <w:ind w:firstLine="547"/>
      <w:jc w:val="both"/>
    </w:pPr>
    <w:rPr>
      <w:rFonts w:asciiTheme="majorBidi" w:eastAsiaTheme="minorEastAsia" w:hAnsiTheme="majorBidi"/>
      <w:sz w:val="24"/>
      <w:lang w:val="fr-FR" w:eastAsia="fr-FR"/>
    </w:rPr>
  </w:style>
  <w:style w:type="paragraph" w:styleId="Heading1">
    <w:name w:val="heading 1"/>
    <w:basedOn w:val="Normal"/>
    <w:next w:val="Normal"/>
    <w:link w:val="Heading1Char"/>
    <w:uiPriority w:val="9"/>
    <w:qFormat/>
    <w:rsid w:val="009D22B5"/>
    <w:pPr>
      <w:keepNext/>
      <w:keepLines/>
      <w:numPr>
        <w:numId w:val="32"/>
      </w:numPr>
      <w:spacing w:before="240" w:line="240" w:lineRule="auto"/>
      <w:outlineLvl w:val="0"/>
    </w:pPr>
    <w:rPr>
      <w:rFonts w:ascii="Times New Roman" w:eastAsiaTheme="majorEastAsia" w:hAnsi="Times New Roman" w:cstheme="majorBidi"/>
      <w:b/>
      <w:bCs/>
      <w:color w:val="000000" w:themeColor="text1"/>
      <w:sz w:val="32"/>
      <w:szCs w:val="28"/>
      <w:lang w:eastAsia="en-US"/>
    </w:rPr>
  </w:style>
  <w:style w:type="paragraph" w:styleId="Heading2">
    <w:name w:val="heading 2"/>
    <w:basedOn w:val="Normal"/>
    <w:next w:val="Normal"/>
    <w:link w:val="Heading2Char"/>
    <w:uiPriority w:val="9"/>
    <w:unhideWhenUsed/>
    <w:qFormat/>
    <w:rsid w:val="002956B1"/>
    <w:pPr>
      <w:keepNext/>
      <w:keepLines/>
      <w:numPr>
        <w:ilvl w:val="1"/>
        <w:numId w:val="32"/>
      </w:numPr>
      <w:spacing w:line="240" w:lineRule="auto"/>
      <w:ind w:left="1296"/>
      <w:outlineLvl w:val="1"/>
    </w:pPr>
    <w:rPr>
      <w:rFonts w:ascii="Times New Roman" w:eastAsiaTheme="majorEastAsia" w:hAnsi="Times New Roman" w:cstheme="majorBidi"/>
      <w:b/>
      <w:bCs/>
      <w:sz w:val="28"/>
      <w:szCs w:val="26"/>
      <w:lang w:eastAsia="en-US"/>
    </w:rPr>
  </w:style>
  <w:style w:type="paragraph" w:styleId="Heading3">
    <w:name w:val="heading 3"/>
    <w:basedOn w:val="Normal"/>
    <w:next w:val="Normal"/>
    <w:link w:val="Heading3Char"/>
    <w:uiPriority w:val="9"/>
    <w:unhideWhenUsed/>
    <w:qFormat/>
    <w:rsid w:val="002956B1"/>
    <w:pPr>
      <w:keepNext/>
      <w:keepLines/>
      <w:numPr>
        <w:ilvl w:val="2"/>
        <w:numId w:val="32"/>
      </w:numPr>
      <w:spacing w:line="240" w:lineRule="auto"/>
      <w:ind w:left="2160"/>
      <w:outlineLvl w:val="2"/>
    </w:pPr>
    <w:rPr>
      <w:rFonts w:ascii="Times New Roman" w:eastAsiaTheme="majorEastAsia" w:hAnsi="Times New Roman" w:cstheme="majorBidi"/>
      <w:b/>
      <w:bCs/>
      <w:color w:val="000000" w:themeColor="text1"/>
      <w:lang w:eastAsia="en-US"/>
    </w:rPr>
  </w:style>
  <w:style w:type="paragraph" w:styleId="Heading4">
    <w:name w:val="heading 4"/>
    <w:basedOn w:val="Normal"/>
    <w:next w:val="Normal"/>
    <w:link w:val="Heading4Char"/>
    <w:uiPriority w:val="9"/>
    <w:unhideWhenUsed/>
    <w:qFormat/>
    <w:rsid w:val="00DD16B6"/>
    <w:pPr>
      <w:keepNext/>
      <w:keepLines/>
      <w:numPr>
        <w:ilvl w:val="3"/>
        <w:numId w:val="32"/>
      </w:numPr>
      <w:ind w:left="2304"/>
      <w:outlineLvl w:val="3"/>
    </w:pPr>
    <w:rPr>
      <w:rFonts w:eastAsiaTheme="majorEastAsia" w:cstheme="majorBidi"/>
      <w:b/>
      <w:bCs/>
      <w:iCs/>
      <w:lang w:eastAsia="en-US"/>
    </w:rPr>
  </w:style>
  <w:style w:type="paragraph" w:styleId="Heading5">
    <w:name w:val="heading 5"/>
    <w:basedOn w:val="Normal"/>
    <w:next w:val="Normal"/>
    <w:link w:val="Heading5Char"/>
    <w:uiPriority w:val="9"/>
    <w:unhideWhenUsed/>
    <w:qFormat/>
    <w:rsid w:val="006E7B18"/>
    <w:pPr>
      <w:keepNext/>
      <w:keepLines/>
      <w:numPr>
        <w:ilvl w:val="4"/>
        <w:numId w:val="32"/>
      </w:numPr>
      <w:spacing w:before="200" w:beforeAutospacing="1" w:after="0" w:afterAutospacing="1" w:line="360" w:lineRule="auto"/>
      <w:outlineLvl w:val="4"/>
    </w:pPr>
    <w:rPr>
      <w:rFonts w:asciiTheme="majorHAnsi" w:eastAsiaTheme="majorEastAsia" w:hAnsiTheme="majorHAnsi" w:cstheme="majorBidi"/>
      <w:color w:val="1F3763" w:themeColor="accent1" w:themeShade="7F"/>
      <w:lang w:eastAsia="en-US"/>
    </w:rPr>
  </w:style>
  <w:style w:type="paragraph" w:styleId="Heading6">
    <w:name w:val="heading 6"/>
    <w:basedOn w:val="Normal"/>
    <w:next w:val="Normal"/>
    <w:link w:val="Heading6Char"/>
    <w:uiPriority w:val="9"/>
    <w:unhideWhenUsed/>
    <w:qFormat/>
    <w:rsid w:val="006E7B18"/>
    <w:pPr>
      <w:keepNext/>
      <w:keepLines/>
      <w:numPr>
        <w:ilvl w:val="5"/>
        <w:numId w:val="32"/>
      </w:numPr>
      <w:spacing w:before="200" w:beforeAutospacing="1" w:after="0" w:afterAutospacing="1" w:line="360" w:lineRule="auto"/>
      <w:outlineLvl w:val="5"/>
    </w:pPr>
    <w:rPr>
      <w:rFonts w:asciiTheme="majorHAnsi" w:eastAsiaTheme="majorEastAsia" w:hAnsiTheme="majorHAnsi" w:cstheme="majorBidi"/>
      <w:i/>
      <w:iCs/>
      <w:color w:val="1F3763" w:themeColor="accent1" w:themeShade="7F"/>
      <w:lang w:eastAsia="en-US"/>
    </w:rPr>
  </w:style>
  <w:style w:type="paragraph" w:styleId="Heading7">
    <w:name w:val="heading 7"/>
    <w:basedOn w:val="Normal"/>
    <w:next w:val="Normal"/>
    <w:link w:val="Heading7Char"/>
    <w:uiPriority w:val="9"/>
    <w:semiHidden/>
    <w:unhideWhenUsed/>
    <w:qFormat/>
    <w:rsid w:val="006E7B18"/>
    <w:pPr>
      <w:keepNext/>
      <w:keepLines/>
      <w:numPr>
        <w:ilvl w:val="6"/>
        <w:numId w:val="32"/>
      </w:numPr>
      <w:spacing w:before="200" w:beforeAutospacing="1" w:after="0" w:afterAutospacing="1" w:line="360" w:lineRule="auto"/>
      <w:outlineLvl w:val="6"/>
    </w:pPr>
    <w:rPr>
      <w:rFonts w:asciiTheme="majorHAnsi" w:eastAsiaTheme="majorEastAsia" w:hAnsiTheme="majorHAnsi" w:cstheme="majorBidi"/>
      <w:i/>
      <w:iCs/>
      <w:color w:val="404040" w:themeColor="text1" w:themeTint="BF"/>
      <w:lang w:eastAsia="en-US"/>
    </w:rPr>
  </w:style>
  <w:style w:type="paragraph" w:styleId="Heading8">
    <w:name w:val="heading 8"/>
    <w:basedOn w:val="Normal"/>
    <w:next w:val="Normal"/>
    <w:link w:val="Heading8Char"/>
    <w:uiPriority w:val="9"/>
    <w:semiHidden/>
    <w:unhideWhenUsed/>
    <w:qFormat/>
    <w:rsid w:val="006E7B18"/>
    <w:pPr>
      <w:keepNext/>
      <w:keepLines/>
      <w:numPr>
        <w:ilvl w:val="7"/>
        <w:numId w:val="32"/>
      </w:numPr>
      <w:spacing w:before="200" w:beforeAutospacing="1" w:after="0" w:afterAutospacing="1" w:line="360" w:lineRule="auto"/>
      <w:outlineLvl w:val="7"/>
    </w:pPr>
    <w:rPr>
      <w:rFonts w:asciiTheme="majorHAnsi" w:eastAsiaTheme="majorEastAsia" w:hAnsiTheme="majorHAnsi" w:cstheme="majorBidi"/>
      <w:color w:val="404040" w:themeColor="text1" w:themeTint="BF"/>
      <w:sz w:val="20"/>
      <w:szCs w:val="20"/>
      <w:lang w:eastAsia="en-US"/>
    </w:rPr>
  </w:style>
  <w:style w:type="paragraph" w:styleId="Heading9">
    <w:name w:val="heading 9"/>
    <w:basedOn w:val="Normal"/>
    <w:next w:val="Normal"/>
    <w:link w:val="Heading9Char"/>
    <w:uiPriority w:val="9"/>
    <w:semiHidden/>
    <w:unhideWhenUsed/>
    <w:qFormat/>
    <w:rsid w:val="006E7B18"/>
    <w:pPr>
      <w:keepNext/>
      <w:keepLines/>
      <w:numPr>
        <w:ilvl w:val="8"/>
        <w:numId w:val="32"/>
      </w:numPr>
      <w:spacing w:before="200" w:beforeAutospacing="1" w:after="0" w:afterAutospacing="1" w:line="360" w:lineRule="auto"/>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1FBD"/>
    <w:pPr>
      <w:tabs>
        <w:tab w:val="center" w:pos="4536"/>
        <w:tab w:val="right" w:pos="9072"/>
      </w:tabs>
      <w:spacing w:after="0" w:line="240" w:lineRule="auto"/>
    </w:pPr>
    <w:rPr>
      <w:rFonts w:eastAsiaTheme="minorHAnsi"/>
      <w:lang w:eastAsia="en-US"/>
    </w:rPr>
  </w:style>
  <w:style w:type="character" w:customStyle="1" w:styleId="HeaderChar">
    <w:name w:val="Header Char"/>
    <w:basedOn w:val="DefaultParagraphFont"/>
    <w:link w:val="Header"/>
    <w:uiPriority w:val="99"/>
    <w:rsid w:val="00291FBD"/>
    <w:rPr>
      <w:lang w:val="fr-FR"/>
    </w:rPr>
  </w:style>
  <w:style w:type="paragraph" w:styleId="Footer">
    <w:name w:val="footer"/>
    <w:basedOn w:val="Normal"/>
    <w:link w:val="FooterChar"/>
    <w:uiPriority w:val="99"/>
    <w:unhideWhenUsed/>
    <w:qFormat/>
    <w:rsid w:val="00F651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516A"/>
    <w:rPr>
      <w:rFonts w:eastAsiaTheme="minorEastAsia"/>
      <w:lang w:val="fr-FR" w:eastAsia="fr-FR"/>
    </w:rPr>
  </w:style>
  <w:style w:type="character" w:customStyle="1" w:styleId="Heading1Char">
    <w:name w:val="Heading 1 Char"/>
    <w:basedOn w:val="DefaultParagraphFont"/>
    <w:link w:val="Heading1"/>
    <w:uiPriority w:val="9"/>
    <w:rsid w:val="009D22B5"/>
    <w:rPr>
      <w:rFonts w:ascii="Times New Roman" w:eastAsiaTheme="majorEastAsia" w:hAnsi="Times New Roman" w:cstheme="majorBidi"/>
      <w:b/>
      <w:bCs/>
      <w:color w:val="000000" w:themeColor="text1"/>
      <w:sz w:val="32"/>
      <w:szCs w:val="28"/>
      <w:lang w:val="fr-FR"/>
    </w:rPr>
  </w:style>
  <w:style w:type="character" w:customStyle="1" w:styleId="Heading2Char">
    <w:name w:val="Heading 2 Char"/>
    <w:basedOn w:val="DefaultParagraphFont"/>
    <w:link w:val="Heading2"/>
    <w:uiPriority w:val="9"/>
    <w:rsid w:val="002956B1"/>
    <w:rPr>
      <w:rFonts w:ascii="Times New Roman" w:eastAsiaTheme="majorEastAsia" w:hAnsi="Times New Roman" w:cstheme="majorBidi"/>
      <w:b/>
      <w:bCs/>
      <w:sz w:val="28"/>
      <w:szCs w:val="26"/>
      <w:lang w:val="fr-FR"/>
    </w:rPr>
  </w:style>
  <w:style w:type="character" w:customStyle="1" w:styleId="Heading3Char">
    <w:name w:val="Heading 3 Char"/>
    <w:basedOn w:val="DefaultParagraphFont"/>
    <w:link w:val="Heading3"/>
    <w:uiPriority w:val="9"/>
    <w:rsid w:val="002956B1"/>
    <w:rPr>
      <w:rFonts w:ascii="Times New Roman" w:eastAsiaTheme="majorEastAsia" w:hAnsi="Times New Roman" w:cstheme="majorBidi"/>
      <w:b/>
      <w:bCs/>
      <w:color w:val="000000" w:themeColor="text1"/>
      <w:sz w:val="24"/>
      <w:lang w:val="fr-FR"/>
    </w:rPr>
  </w:style>
  <w:style w:type="character" w:customStyle="1" w:styleId="Heading4Char">
    <w:name w:val="Heading 4 Char"/>
    <w:basedOn w:val="DefaultParagraphFont"/>
    <w:link w:val="Heading4"/>
    <w:uiPriority w:val="9"/>
    <w:rsid w:val="00DD16B6"/>
    <w:rPr>
      <w:rFonts w:asciiTheme="majorBidi" w:eastAsiaTheme="majorEastAsia" w:hAnsiTheme="majorBidi" w:cstheme="majorBidi"/>
      <w:b/>
      <w:bCs/>
      <w:iCs/>
      <w:sz w:val="24"/>
      <w:lang w:val="fr-FR"/>
    </w:rPr>
  </w:style>
  <w:style w:type="character" w:customStyle="1" w:styleId="Heading5Char">
    <w:name w:val="Heading 5 Char"/>
    <w:basedOn w:val="DefaultParagraphFont"/>
    <w:link w:val="Heading5"/>
    <w:uiPriority w:val="9"/>
    <w:rsid w:val="006E7B18"/>
    <w:rPr>
      <w:rFonts w:asciiTheme="majorHAnsi" w:eastAsiaTheme="majorEastAsia" w:hAnsiTheme="majorHAnsi" w:cstheme="majorBidi"/>
      <w:color w:val="1F3763" w:themeColor="accent1" w:themeShade="7F"/>
      <w:sz w:val="24"/>
      <w:lang w:val="fr-FR"/>
    </w:rPr>
  </w:style>
  <w:style w:type="character" w:customStyle="1" w:styleId="Heading6Char">
    <w:name w:val="Heading 6 Char"/>
    <w:basedOn w:val="DefaultParagraphFont"/>
    <w:link w:val="Heading6"/>
    <w:uiPriority w:val="9"/>
    <w:rsid w:val="006E7B18"/>
    <w:rPr>
      <w:rFonts w:asciiTheme="majorHAnsi" w:eastAsiaTheme="majorEastAsia" w:hAnsiTheme="majorHAnsi" w:cstheme="majorBidi"/>
      <w:i/>
      <w:iCs/>
      <w:color w:val="1F3763" w:themeColor="accent1" w:themeShade="7F"/>
      <w:sz w:val="24"/>
      <w:lang w:val="fr-FR"/>
    </w:rPr>
  </w:style>
  <w:style w:type="character" w:customStyle="1" w:styleId="Heading7Char">
    <w:name w:val="Heading 7 Char"/>
    <w:basedOn w:val="DefaultParagraphFont"/>
    <w:link w:val="Heading7"/>
    <w:uiPriority w:val="9"/>
    <w:semiHidden/>
    <w:rsid w:val="006E7B18"/>
    <w:rPr>
      <w:rFonts w:asciiTheme="majorHAnsi" w:eastAsiaTheme="majorEastAsia" w:hAnsiTheme="majorHAnsi" w:cstheme="majorBidi"/>
      <w:i/>
      <w:iCs/>
      <w:color w:val="404040" w:themeColor="text1" w:themeTint="BF"/>
      <w:sz w:val="24"/>
      <w:lang w:val="fr-FR"/>
    </w:rPr>
  </w:style>
  <w:style w:type="character" w:customStyle="1" w:styleId="Heading8Char">
    <w:name w:val="Heading 8 Char"/>
    <w:basedOn w:val="DefaultParagraphFont"/>
    <w:link w:val="Heading8"/>
    <w:uiPriority w:val="9"/>
    <w:semiHidden/>
    <w:rsid w:val="006E7B18"/>
    <w:rPr>
      <w:rFonts w:asciiTheme="majorHAnsi" w:eastAsiaTheme="majorEastAsia" w:hAnsiTheme="majorHAnsi" w:cstheme="majorBidi"/>
      <w:color w:val="404040" w:themeColor="text1" w:themeTint="BF"/>
      <w:sz w:val="20"/>
      <w:szCs w:val="20"/>
      <w:lang w:val="fr-FR"/>
    </w:rPr>
  </w:style>
  <w:style w:type="character" w:customStyle="1" w:styleId="Heading9Char">
    <w:name w:val="Heading 9 Char"/>
    <w:basedOn w:val="DefaultParagraphFont"/>
    <w:link w:val="Heading9"/>
    <w:uiPriority w:val="9"/>
    <w:semiHidden/>
    <w:rsid w:val="006E7B18"/>
    <w:rPr>
      <w:rFonts w:asciiTheme="majorHAnsi" w:eastAsiaTheme="majorEastAsia" w:hAnsiTheme="majorHAnsi" w:cstheme="majorBidi"/>
      <w:i/>
      <w:iCs/>
      <w:color w:val="404040" w:themeColor="text1" w:themeTint="BF"/>
      <w:sz w:val="20"/>
      <w:szCs w:val="20"/>
      <w:lang w:val="fr-FR"/>
    </w:rPr>
  </w:style>
  <w:style w:type="paragraph" w:customStyle="1" w:styleId="Default">
    <w:name w:val="Default"/>
    <w:rsid w:val="00DA07C7"/>
    <w:pPr>
      <w:autoSpaceDE w:val="0"/>
      <w:autoSpaceDN w:val="0"/>
      <w:adjustRightInd w:val="0"/>
      <w:spacing w:after="0" w:line="240" w:lineRule="auto"/>
    </w:pPr>
    <w:rPr>
      <w:rFonts w:ascii="Times New Roman" w:hAnsi="Times New Roman" w:cs="Times New Roman"/>
      <w:color w:val="000000"/>
      <w:sz w:val="24"/>
      <w:szCs w:val="24"/>
      <w:lang w:val="fr-FR"/>
    </w:rPr>
  </w:style>
  <w:style w:type="paragraph" w:styleId="ListParagraph">
    <w:name w:val="List Paragraph"/>
    <w:basedOn w:val="Normal"/>
    <w:link w:val="ListParagraphChar"/>
    <w:uiPriority w:val="34"/>
    <w:qFormat/>
    <w:rsid w:val="00CD5790"/>
    <w:pPr>
      <w:spacing w:before="240" w:after="240"/>
      <w:ind w:left="720" w:firstLine="567"/>
      <w:contextualSpacing/>
    </w:pPr>
    <w:rPr>
      <w:rFonts w:eastAsiaTheme="minorHAnsi"/>
      <w:lang w:eastAsia="en-US"/>
    </w:rPr>
  </w:style>
  <w:style w:type="character" w:styleId="Strong">
    <w:name w:val="Strong"/>
    <w:basedOn w:val="DefaultParagraphFont"/>
    <w:uiPriority w:val="22"/>
    <w:qFormat/>
    <w:rsid w:val="00CD5790"/>
    <w:rPr>
      <w:b/>
      <w:bCs/>
    </w:rPr>
  </w:style>
  <w:style w:type="paragraph" w:styleId="FootnoteText">
    <w:name w:val="footnote text"/>
    <w:basedOn w:val="Normal"/>
    <w:link w:val="FootnoteTextChar"/>
    <w:uiPriority w:val="99"/>
    <w:semiHidden/>
    <w:unhideWhenUsed/>
    <w:rsid w:val="004B321D"/>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4B321D"/>
    <w:rPr>
      <w:rFonts w:asciiTheme="majorBidi" w:eastAsiaTheme="minorEastAsia" w:hAnsiTheme="majorBidi"/>
      <w:sz w:val="20"/>
      <w:szCs w:val="20"/>
      <w:lang w:val="fr-FR" w:eastAsia="fr-FR"/>
    </w:rPr>
  </w:style>
  <w:style w:type="character" w:styleId="FootnoteReference">
    <w:name w:val="footnote reference"/>
    <w:basedOn w:val="DefaultParagraphFont"/>
    <w:uiPriority w:val="99"/>
    <w:semiHidden/>
    <w:unhideWhenUsed/>
    <w:rsid w:val="004B321D"/>
    <w:rPr>
      <w:vertAlign w:val="superscript"/>
    </w:rPr>
  </w:style>
  <w:style w:type="character" w:styleId="Hyperlink">
    <w:name w:val="Hyperlink"/>
    <w:basedOn w:val="DefaultParagraphFont"/>
    <w:uiPriority w:val="99"/>
    <w:unhideWhenUsed/>
    <w:rsid w:val="00B33192"/>
    <w:rPr>
      <w:color w:val="0000FF"/>
      <w:u w:val="single"/>
    </w:rPr>
  </w:style>
  <w:style w:type="character" w:customStyle="1" w:styleId="ListParagraphChar">
    <w:name w:val="List Paragraph Char"/>
    <w:basedOn w:val="DefaultParagraphFont"/>
    <w:link w:val="ListParagraph"/>
    <w:uiPriority w:val="34"/>
    <w:rsid w:val="00D7769F"/>
    <w:rPr>
      <w:rFonts w:asciiTheme="majorBidi" w:hAnsiTheme="majorBidi"/>
      <w:sz w:val="24"/>
      <w:lang w:val="fr-FR"/>
    </w:rPr>
  </w:style>
  <w:style w:type="character" w:styleId="Emphasis">
    <w:name w:val="Emphasis"/>
    <w:basedOn w:val="DefaultParagraphFont"/>
    <w:uiPriority w:val="20"/>
    <w:qFormat/>
    <w:rsid w:val="00D7769F"/>
    <w:rPr>
      <w:i/>
      <w:iCs/>
    </w:rPr>
  </w:style>
  <w:style w:type="table" w:styleId="ListTable2-Accent3">
    <w:name w:val="List Table 2 Accent 3"/>
    <w:basedOn w:val="TableNormal"/>
    <w:uiPriority w:val="47"/>
    <w:rsid w:val="00D7769F"/>
    <w:pPr>
      <w:spacing w:after="0" w:line="240" w:lineRule="auto"/>
    </w:pPr>
    <w:rPr>
      <w:lang w:val="fr-FR"/>
    </w:r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D7769F"/>
    <w:pPr>
      <w:spacing w:after="0" w:line="240" w:lineRule="auto"/>
    </w:pPr>
    <w:rPr>
      <w:lang w:val="fr-FR"/>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E1537F"/>
    <w:pPr>
      <w:numPr>
        <w:numId w:val="0"/>
      </w:numPr>
      <w:outlineLvl w:val="9"/>
    </w:pPr>
    <w:rPr>
      <w:rFonts w:asciiTheme="majorHAnsi" w:hAnsiTheme="majorHAnsi"/>
      <w:b w:val="0"/>
      <w:bCs w:val="0"/>
      <w:color w:val="2F5496" w:themeColor="accent1" w:themeShade="BF"/>
      <w:szCs w:val="32"/>
      <w:lang w:val="en-US"/>
    </w:rPr>
  </w:style>
  <w:style w:type="paragraph" w:styleId="TOC1">
    <w:name w:val="toc 1"/>
    <w:basedOn w:val="Normal"/>
    <w:next w:val="Normal"/>
    <w:autoRedefine/>
    <w:uiPriority w:val="39"/>
    <w:unhideWhenUsed/>
    <w:rsid w:val="00770023"/>
    <w:pPr>
      <w:tabs>
        <w:tab w:val="left" w:pos="440"/>
        <w:tab w:val="left" w:pos="1100"/>
        <w:tab w:val="right" w:leader="dot" w:pos="9350"/>
      </w:tabs>
      <w:spacing w:before="60" w:after="60"/>
      <w:ind w:left="235" w:hanging="235"/>
    </w:pPr>
    <w:rPr>
      <w:rFonts w:eastAsia="SimSun"/>
      <w:lang w:eastAsia="en-US"/>
    </w:rPr>
  </w:style>
  <w:style w:type="paragraph" w:styleId="TOC2">
    <w:name w:val="toc 2"/>
    <w:basedOn w:val="Normal"/>
    <w:next w:val="Normal"/>
    <w:autoRedefine/>
    <w:uiPriority w:val="39"/>
    <w:unhideWhenUsed/>
    <w:rsid w:val="00FA488E"/>
    <w:pPr>
      <w:tabs>
        <w:tab w:val="left" w:pos="880"/>
        <w:tab w:val="left" w:pos="1320"/>
        <w:tab w:val="right" w:leader="dot" w:pos="9350"/>
      </w:tabs>
      <w:spacing w:before="60" w:after="60"/>
      <w:ind w:left="325" w:firstLine="180"/>
    </w:pPr>
    <w:rPr>
      <w:rFonts w:eastAsia="SimSun" w:cstheme="majorBidi"/>
      <w:noProof/>
      <w:szCs w:val="24"/>
      <w:lang w:eastAsia="en-US"/>
    </w:rPr>
  </w:style>
  <w:style w:type="numbering" w:customStyle="1" w:styleId="Style1">
    <w:name w:val="Style1"/>
    <w:uiPriority w:val="99"/>
    <w:rsid w:val="00E1537F"/>
    <w:pPr>
      <w:numPr>
        <w:numId w:val="18"/>
      </w:numPr>
    </w:pPr>
  </w:style>
  <w:style w:type="paragraph" w:styleId="TOC3">
    <w:name w:val="toc 3"/>
    <w:basedOn w:val="Normal"/>
    <w:next w:val="Normal"/>
    <w:autoRedefine/>
    <w:uiPriority w:val="39"/>
    <w:unhideWhenUsed/>
    <w:rsid w:val="00860FD1"/>
    <w:pPr>
      <w:tabs>
        <w:tab w:val="left" w:pos="1760"/>
        <w:tab w:val="right" w:leader="dot" w:pos="9016"/>
      </w:tabs>
      <w:spacing w:before="60" w:after="60"/>
      <w:ind w:left="1585" w:hanging="693"/>
    </w:pPr>
    <w:rPr>
      <w:rFonts w:eastAsia="SimSun"/>
      <w:lang w:eastAsia="en-US"/>
    </w:rPr>
  </w:style>
  <w:style w:type="paragraph" w:styleId="BalloonText">
    <w:name w:val="Balloon Text"/>
    <w:basedOn w:val="Normal"/>
    <w:link w:val="BalloonTextChar"/>
    <w:uiPriority w:val="99"/>
    <w:semiHidden/>
    <w:unhideWhenUsed/>
    <w:rsid w:val="00E1537F"/>
    <w:pPr>
      <w:spacing w:before="0" w:after="0" w:line="240" w:lineRule="auto"/>
      <w:ind w:firstLine="567"/>
    </w:pPr>
    <w:rPr>
      <w:rFonts w:ascii="Segoe UI" w:eastAsia="SimSun" w:hAnsi="Segoe UI" w:cs="Segoe UI"/>
      <w:sz w:val="18"/>
      <w:szCs w:val="18"/>
      <w:lang w:eastAsia="en-US"/>
    </w:rPr>
  </w:style>
  <w:style w:type="character" w:customStyle="1" w:styleId="BalloonTextChar">
    <w:name w:val="Balloon Text Char"/>
    <w:basedOn w:val="DefaultParagraphFont"/>
    <w:link w:val="BalloonText"/>
    <w:uiPriority w:val="99"/>
    <w:semiHidden/>
    <w:rsid w:val="00E1537F"/>
    <w:rPr>
      <w:rFonts w:ascii="Segoe UI" w:eastAsia="SimSun" w:hAnsi="Segoe UI" w:cs="Segoe UI"/>
      <w:sz w:val="18"/>
      <w:szCs w:val="18"/>
      <w:lang w:val="fr-FR"/>
    </w:rPr>
  </w:style>
  <w:style w:type="paragraph" w:styleId="NormalWeb">
    <w:name w:val="Normal (Web)"/>
    <w:basedOn w:val="Normal"/>
    <w:uiPriority w:val="99"/>
    <w:unhideWhenUsed/>
    <w:rsid w:val="00E1537F"/>
    <w:pPr>
      <w:spacing w:before="100" w:beforeAutospacing="1" w:after="100" w:afterAutospacing="1" w:line="240" w:lineRule="auto"/>
    </w:pPr>
    <w:rPr>
      <w:rFonts w:ascii="Times New Roman" w:eastAsia="Times New Roman" w:hAnsi="Times New Roman" w:cs="Times New Roman"/>
      <w:szCs w:val="24"/>
    </w:rPr>
  </w:style>
  <w:style w:type="paragraph" w:styleId="HTMLPreformatted">
    <w:name w:val="HTML Preformatted"/>
    <w:basedOn w:val="Normal"/>
    <w:link w:val="HTMLPreformattedChar"/>
    <w:uiPriority w:val="99"/>
    <w:unhideWhenUsed/>
    <w:rsid w:val="00E15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1537F"/>
    <w:rPr>
      <w:rFonts w:ascii="Courier New" w:eastAsia="Times New Roman" w:hAnsi="Courier New" w:cs="Courier New"/>
      <w:sz w:val="20"/>
      <w:szCs w:val="20"/>
      <w:lang w:val="fr-FR" w:eastAsia="fr-FR"/>
    </w:rPr>
  </w:style>
  <w:style w:type="paragraph" w:styleId="NoSpacing">
    <w:name w:val="No Spacing"/>
    <w:uiPriority w:val="1"/>
    <w:qFormat/>
    <w:rsid w:val="00E1537F"/>
    <w:pPr>
      <w:spacing w:after="0" w:line="240" w:lineRule="auto"/>
      <w:ind w:firstLine="567"/>
    </w:pPr>
    <w:rPr>
      <w:rFonts w:asciiTheme="majorBidi" w:eastAsia="SimSun" w:hAnsiTheme="majorBidi"/>
      <w:sz w:val="24"/>
      <w:lang w:val="fr-FR"/>
    </w:rPr>
  </w:style>
  <w:style w:type="character" w:styleId="CommentReference">
    <w:name w:val="annotation reference"/>
    <w:basedOn w:val="DefaultParagraphFont"/>
    <w:uiPriority w:val="99"/>
    <w:semiHidden/>
    <w:unhideWhenUsed/>
    <w:rsid w:val="00E1537F"/>
    <w:rPr>
      <w:sz w:val="16"/>
      <w:szCs w:val="16"/>
    </w:rPr>
  </w:style>
  <w:style w:type="paragraph" w:styleId="CommentText">
    <w:name w:val="annotation text"/>
    <w:basedOn w:val="Normal"/>
    <w:link w:val="CommentTextChar"/>
    <w:uiPriority w:val="99"/>
    <w:semiHidden/>
    <w:unhideWhenUsed/>
    <w:rsid w:val="00E1537F"/>
    <w:pPr>
      <w:spacing w:before="240" w:after="240" w:line="240" w:lineRule="auto"/>
      <w:ind w:firstLine="567"/>
    </w:pPr>
    <w:rPr>
      <w:rFonts w:eastAsia="SimSun"/>
      <w:sz w:val="20"/>
      <w:szCs w:val="20"/>
      <w:lang w:eastAsia="en-US"/>
    </w:rPr>
  </w:style>
  <w:style w:type="character" w:customStyle="1" w:styleId="CommentTextChar">
    <w:name w:val="Comment Text Char"/>
    <w:basedOn w:val="DefaultParagraphFont"/>
    <w:link w:val="CommentText"/>
    <w:uiPriority w:val="99"/>
    <w:semiHidden/>
    <w:rsid w:val="00E1537F"/>
    <w:rPr>
      <w:rFonts w:asciiTheme="majorBidi" w:eastAsia="SimSun" w:hAnsiTheme="majorBidi"/>
      <w:sz w:val="20"/>
      <w:szCs w:val="20"/>
      <w:lang w:val="fr-FR"/>
    </w:rPr>
  </w:style>
  <w:style w:type="paragraph" w:styleId="CommentSubject">
    <w:name w:val="annotation subject"/>
    <w:basedOn w:val="CommentText"/>
    <w:next w:val="CommentText"/>
    <w:link w:val="CommentSubjectChar"/>
    <w:uiPriority w:val="99"/>
    <w:semiHidden/>
    <w:unhideWhenUsed/>
    <w:rsid w:val="00E1537F"/>
    <w:rPr>
      <w:b/>
      <w:bCs/>
    </w:rPr>
  </w:style>
  <w:style w:type="character" w:customStyle="1" w:styleId="CommentSubjectChar">
    <w:name w:val="Comment Subject Char"/>
    <w:basedOn w:val="CommentTextChar"/>
    <w:link w:val="CommentSubject"/>
    <w:uiPriority w:val="99"/>
    <w:semiHidden/>
    <w:rsid w:val="00E1537F"/>
    <w:rPr>
      <w:rFonts w:asciiTheme="majorBidi" w:eastAsia="SimSun" w:hAnsiTheme="majorBidi"/>
      <w:b/>
      <w:bCs/>
      <w:sz w:val="20"/>
      <w:szCs w:val="20"/>
      <w:lang w:val="fr-FR"/>
    </w:rPr>
  </w:style>
  <w:style w:type="character" w:styleId="PlaceholderText">
    <w:name w:val="Placeholder Text"/>
    <w:basedOn w:val="DefaultParagraphFont"/>
    <w:uiPriority w:val="99"/>
    <w:semiHidden/>
    <w:rsid w:val="00E1537F"/>
    <w:rPr>
      <w:color w:val="808080"/>
    </w:rPr>
  </w:style>
  <w:style w:type="table" w:styleId="TableGrid">
    <w:name w:val="Table Grid"/>
    <w:basedOn w:val="TableNormal"/>
    <w:uiPriority w:val="39"/>
    <w:rsid w:val="00E1537F"/>
    <w:pPr>
      <w:spacing w:after="0" w:line="240" w:lineRule="auto"/>
    </w:pPr>
    <w:rPr>
      <w:rFonts w:eastAsia="SimSun"/>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1537F"/>
    <w:pPr>
      <w:spacing w:after="0" w:line="240" w:lineRule="auto"/>
    </w:pPr>
    <w:rPr>
      <w:rFonts w:asciiTheme="majorBidi" w:eastAsia="SimSun" w:hAnsiTheme="majorBidi"/>
      <w:sz w:val="24"/>
      <w:lang w:val="fr-FR"/>
    </w:rPr>
  </w:style>
  <w:style w:type="paragraph" w:styleId="EndnoteText">
    <w:name w:val="endnote text"/>
    <w:basedOn w:val="Normal"/>
    <w:link w:val="EndnoteTextChar"/>
    <w:uiPriority w:val="99"/>
    <w:semiHidden/>
    <w:unhideWhenUsed/>
    <w:rsid w:val="00E1537F"/>
    <w:pPr>
      <w:spacing w:before="0" w:after="0" w:line="240" w:lineRule="auto"/>
      <w:ind w:firstLine="567"/>
    </w:pPr>
    <w:rPr>
      <w:rFonts w:eastAsia="SimSun"/>
      <w:sz w:val="20"/>
      <w:szCs w:val="20"/>
      <w:lang w:eastAsia="en-US"/>
    </w:rPr>
  </w:style>
  <w:style w:type="character" w:customStyle="1" w:styleId="EndnoteTextChar">
    <w:name w:val="Endnote Text Char"/>
    <w:basedOn w:val="DefaultParagraphFont"/>
    <w:link w:val="EndnoteText"/>
    <w:uiPriority w:val="99"/>
    <w:semiHidden/>
    <w:rsid w:val="00E1537F"/>
    <w:rPr>
      <w:rFonts w:asciiTheme="majorBidi" w:eastAsia="SimSun" w:hAnsiTheme="majorBidi"/>
      <w:sz w:val="20"/>
      <w:szCs w:val="20"/>
      <w:lang w:val="fr-FR"/>
    </w:rPr>
  </w:style>
  <w:style w:type="character" w:styleId="EndnoteReference">
    <w:name w:val="endnote reference"/>
    <w:basedOn w:val="DefaultParagraphFont"/>
    <w:uiPriority w:val="99"/>
    <w:semiHidden/>
    <w:unhideWhenUsed/>
    <w:rsid w:val="00E1537F"/>
    <w:rPr>
      <w:vertAlign w:val="superscript"/>
    </w:rPr>
  </w:style>
  <w:style w:type="character" w:customStyle="1" w:styleId="fontstyle01">
    <w:name w:val="fontstyle01"/>
    <w:basedOn w:val="DefaultParagraphFont"/>
    <w:rsid w:val="00176898"/>
    <w:rPr>
      <w:rFonts w:ascii="TimesNewRomanPSMT" w:hAnsi="TimesNewRomanPSMT" w:hint="default"/>
      <w:b w:val="0"/>
      <w:bCs w:val="0"/>
      <w:i w:val="0"/>
      <w:iCs w:val="0"/>
      <w:color w:val="000000"/>
      <w:sz w:val="24"/>
      <w:szCs w:val="24"/>
    </w:rPr>
  </w:style>
  <w:style w:type="character" w:styleId="UnresolvedMention">
    <w:name w:val="Unresolved Mention"/>
    <w:basedOn w:val="DefaultParagraphFont"/>
    <w:uiPriority w:val="99"/>
    <w:semiHidden/>
    <w:unhideWhenUsed/>
    <w:rsid w:val="001C0106"/>
    <w:rPr>
      <w:color w:val="605E5C"/>
      <w:shd w:val="clear" w:color="auto" w:fill="E1DFDD"/>
    </w:rPr>
  </w:style>
  <w:style w:type="table" w:styleId="GridTable4-Accent5">
    <w:name w:val="Grid Table 4 Accent 5"/>
    <w:basedOn w:val="TableNormal"/>
    <w:uiPriority w:val="49"/>
    <w:rsid w:val="00FC1264"/>
    <w:pPr>
      <w:spacing w:after="0" w:line="240" w:lineRule="auto"/>
    </w:pPr>
    <w:rPr>
      <w:lang w:val="fr-FR"/>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4">
    <w:name w:val="toc 4"/>
    <w:basedOn w:val="Normal"/>
    <w:next w:val="Normal"/>
    <w:autoRedefine/>
    <w:uiPriority w:val="39"/>
    <w:unhideWhenUsed/>
    <w:rsid w:val="00230C59"/>
    <w:pPr>
      <w:spacing w:before="0" w:after="100" w:line="259" w:lineRule="auto"/>
      <w:ind w:left="660" w:firstLine="0"/>
      <w:jc w:val="left"/>
    </w:pPr>
    <w:rPr>
      <w:rFonts w:asciiTheme="minorHAnsi" w:hAnsiTheme="minorHAnsi"/>
      <w:sz w:val="22"/>
      <w:lang w:val="en-US" w:eastAsia="en-US"/>
    </w:rPr>
  </w:style>
  <w:style w:type="paragraph" w:styleId="TOC5">
    <w:name w:val="toc 5"/>
    <w:basedOn w:val="Normal"/>
    <w:next w:val="Normal"/>
    <w:autoRedefine/>
    <w:uiPriority w:val="39"/>
    <w:unhideWhenUsed/>
    <w:rsid w:val="00230C59"/>
    <w:pPr>
      <w:spacing w:before="0" w:after="100" w:line="259" w:lineRule="auto"/>
      <w:ind w:left="880" w:firstLine="0"/>
      <w:jc w:val="left"/>
    </w:pPr>
    <w:rPr>
      <w:rFonts w:asciiTheme="minorHAnsi" w:hAnsiTheme="minorHAnsi"/>
      <w:sz w:val="22"/>
      <w:lang w:val="en-US" w:eastAsia="en-US"/>
    </w:rPr>
  </w:style>
  <w:style w:type="paragraph" w:styleId="TOC6">
    <w:name w:val="toc 6"/>
    <w:basedOn w:val="Normal"/>
    <w:next w:val="Normal"/>
    <w:autoRedefine/>
    <w:uiPriority w:val="39"/>
    <w:unhideWhenUsed/>
    <w:rsid w:val="00230C59"/>
    <w:pPr>
      <w:spacing w:before="0" w:after="100" w:line="259" w:lineRule="auto"/>
      <w:ind w:left="1100" w:firstLine="0"/>
      <w:jc w:val="left"/>
    </w:pPr>
    <w:rPr>
      <w:rFonts w:asciiTheme="minorHAnsi" w:hAnsiTheme="minorHAnsi"/>
      <w:sz w:val="22"/>
      <w:lang w:val="en-US" w:eastAsia="en-US"/>
    </w:rPr>
  </w:style>
  <w:style w:type="paragraph" w:styleId="TOC7">
    <w:name w:val="toc 7"/>
    <w:basedOn w:val="Normal"/>
    <w:next w:val="Normal"/>
    <w:autoRedefine/>
    <w:uiPriority w:val="39"/>
    <w:unhideWhenUsed/>
    <w:rsid w:val="00230C59"/>
    <w:pPr>
      <w:spacing w:before="0" w:after="100" w:line="259" w:lineRule="auto"/>
      <w:ind w:left="1320" w:firstLine="0"/>
      <w:jc w:val="left"/>
    </w:pPr>
    <w:rPr>
      <w:rFonts w:asciiTheme="minorHAnsi" w:hAnsiTheme="minorHAnsi"/>
      <w:sz w:val="22"/>
      <w:lang w:val="en-US" w:eastAsia="en-US"/>
    </w:rPr>
  </w:style>
  <w:style w:type="paragraph" w:styleId="TOC8">
    <w:name w:val="toc 8"/>
    <w:basedOn w:val="Normal"/>
    <w:next w:val="Normal"/>
    <w:autoRedefine/>
    <w:uiPriority w:val="39"/>
    <w:unhideWhenUsed/>
    <w:rsid w:val="00230C59"/>
    <w:pPr>
      <w:spacing w:before="0" w:after="100" w:line="259" w:lineRule="auto"/>
      <w:ind w:left="1540" w:firstLine="0"/>
      <w:jc w:val="left"/>
    </w:pPr>
    <w:rPr>
      <w:rFonts w:asciiTheme="minorHAnsi" w:hAnsiTheme="minorHAnsi"/>
      <w:sz w:val="22"/>
      <w:lang w:val="en-US" w:eastAsia="en-US"/>
    </w:rPr>
  </w:style>
  <w:style w:type="paragraph" w:styleId="TOC9">
    <w:name w:val="toc 9"/>
    <w:basedOn w:val="Normal"/>
    <w:next w:val="Normal"/>
    <w:autoRedefine/>
    <w:uiPriority w:val="39"/>
    <w:unhideWhenUsed/>
    <w:rsid w:val="00230C59"/>
    <w:pPr>
      <w:spacing w:before="0" w:after="100" w:line="259" w:lineRule="auto"/>
      <w:ind w:left="1760" w:firstLine="0"/>
      <w:jc w:val="left"/>
    </w:pPr>
    <w:rPr>
      <w:rFonts w:asciiTheme="minorHAnsi" w:hAnsiTheme="minorHAnsi"/>
      <w:sz w:val="22"/>
      <w:lang w:val="en-US" w:eastAsia="en-US"/>
    </w:rPr>
  </w:style>
  <w:style w:type="table" w:styleId="PlainTable5">
    <w:name w:val="Plain Table 5"/>
    <w:basedOn w:val="TableNormal"/>
    <w:uiPriority w:val="45"/>
    <w:rsid w:val="0033005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CE54C4"/>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C45D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eader" Target="header16.xml"/><Relationship Id="rId21" Type="http://schemas.openxmlformats.org/officeDocument/2006/relationships/image" Target="media/image3.png"/><Relationship Id="rId42" Type="http://schemas.openxmlformats.org/officeDocument/2006/relationships/header" Target="header7.xml"/><Relationship Id="rId47" Type="http://schemas.openxmlformats.org/officeDocument/2006/relationships/hyperlink" Target="https://fr.wikipedia.org/wiki/Google"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header" Target="header12.xml"/><Relationship Id="rId16" Type="http://schemas.openxmlformats.org/officeDocument/2006/relationships/header" Target="header3.xml"/><Relationship Id="rId107" Type="http://schemas.openxmlformats.org/officeDocument/2006/relationships/image" Target="media/image73.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9.png"/><Relationship Id="rId58" Type="http://schemas.openxmlformats.org/officeDocument/2006/relationships/chart" Target="charts/chart4.xml"/><Relationship Id="rId74" Type="http://schemas.openxmlformats.org/officeDocument/2006/relationships/image" Target="media/image41.jpeg"/><Relationship Id="rId79" Type="http://schemas.openxmlformats.org/officeDocument/2006/relationships/image" Target="media/image46.png"/><Relationship Id="rId102" Type="http://schemas.openxmlformats.org/officeDocument/2006/relationships/hyperlink" Target="https://www.linguee.fr/francais-anglais/traduction/diff%C3%A9r%C3%A9.html" TargetMode="External"/><Relationship Id="rId123" Type="http://schemas.openxmlformats.org/officeDocument/2006/relationships/footer" Target="footer10.xm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2.jpeg"/><Relationship Id="rId14" Type="http://schemas.openxmlformats.org/officeDocument/2006/relationships/hyperlink" Target="file:///C:\Users\ME\Google%20Drive\notre%20pfe\VersionF\MokraneTebib_Memoire_Global.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6.xml"/><Relationship Id="rId48" Type="http://schemas.openxmlformats.org/officeDocument/2006/relationships/image" Target="media/image24.png"/><Relationship Id="rId56" Type="http://schemas.openxmlformats.org/officeDocument/2006/relationships/chart" Target="charts/chart2.xm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1.png"/><Relationship Id="rId113" Type="http://schemas.openxmlformats.org/officeDocument/2006/relationships/header" Target="header13.xml"/><Relationship Id="rId118" Type="http://schemas.openxmlformats.org/officeDocument/2006/relationships/image" Target="media/image75.emf"/><Relationship Id="rId126" Type="http://schemas.openxmlformats.org/officeDocument/2006/relationships/footer" Target="footer11.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header" Target="header10.xml"/><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fr.wikipedia.org/wiki/E-mail" TargetMode="External"/><Relationship Id="rId59" Type="http://schemas.openxmlformats.org/officeDocument/2006/relationships/image" Target="media/image31.png"/><Relationship Id="rId67" Type="http://schemas.openxmlformats.org/officeDocument/2006/relationships/image" Target="media/image36.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header" Target="header15.xml"/><Relationship Id="rId124" Type="http://schemas.openxmlformats.org/officeDocument/2006/relationships/header" Target="header18.xml"/><Relationship Id="rId129"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footer" Target="footer5.xml"/><Relationship Id="rId54" Type="http://schemas.openxmlformats.org/officeDocument/2006/relationships/image" Target="media/image30.png"/><Relationship Id="rId62" Type="http://schemas.openxmlformats.org/officeDocument/2006/relationships/header" Target="header9.xml"/><Relationship Id="rId70" Type="http://schemas.openxmlformats.org/officeDocument/2006/relationships/image" Target="media/image39.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E\Google%20Drive\notre%20pfe\VersionF\MokraneTebib_Memoire_Global.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chart" Target="charts/chart3.xml"/><Relationship Id="rId106" Type="http://schemas.openxmlformats.org/officeDocument/2006/relationships/image" Target="media/image72.png"/><Relationship Id="rId114" Type="http://schemas.openxmlformats.org/officeDocument/2006/relationships/header" Target="header14.xml"/><Relationship Id="rId119" Type="http://schemas.openxmlformats.org/officeDocument/2006/relationships/image" Target="media/image76.jpe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chart" Target="charts/chart5.xml"/><Relationship Id="rId65" Type="http://schemas.openxmlformats.org/officeDocument/2006/relationships/image" Target="media/image34.png"/><Relationship Id="rId73" Type="http://schemas.openxmlformats.org/officeDocument/2006/relationships/footer" Target="footer7.xml"/><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ME\Google%20Drive\notre%20pfe\VersionF\MokraneTebib_Memoire_Global.docx" TargetMode="External"/><Relationship Id="rId18" Type="http://schemas.openxmlformats.org/officeDocument/2006/relationships/footer" Target="footer4.xml"/><Relationship Id="rId39" Type="http://schemas.openxmlformats.org/officeDocument/2006/relationships/image" Target="media/image21.png"/><Relationship Id="rId109" Type="http://schemas.openxmlformats.org/officeDocument/2006/relationships/chart" Target="charts/chart6.xml"/><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chart" Target="charts/chart1.xml"/><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0.png"/><Relationship Id="rId120" Type="http://schemas.openxmlformats.org/officeDocument/2006/relationships/image" Target="media/image77.jpeg"/><Relationship Id="rId125"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eader" Target="header6.xml"/><Relationship Id="rId45" Type="http://schemas.openxmlformats.org/officeDocument/2006/relationships/image" Target="media/image23.png"/><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header" Target="header11.xml"/><Relationship Id="rId115" Type="http://schemas.openxmlformats.org/officeDocument/2006/relationships/footer" Target="footer9.xml"/><Relationship Id="rId61" Type="http://schemas.openxmlformats.org/officeDocument/2006/relationships/header" Target="header8.xml"/><Relationship Id="rId82" Type="http://schemas.openxmlformats.org/officeDocument/2006/relationships/image" Target="media/image49.png"/></Relationships>
</file>

<file path=word/_rels/footnotes.xml.rels><?xml version="1.0" encoding="UTF-8" standalone="yes"?>
<Relationships xmlns="http://schemas.openxmlformats.org/package/2006/relationships"><Relationship Id="rId1" Type="http://schemas.openxmlformats.org/officeDocument/2006/relationships/hyperlink" Target="https://www.linguee.fr/francais-anglais/traduction/diff%C3%A9r%C3%A9.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Column1</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5446-49CB-9C06-F512E493F25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5446-49CB-9C06-F512E493F25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5446-49CB-9C06-F512E493F252}"/>
              </c:ext>
            </c:extLst>
          </c:dPt>
          <c:dLbls>
            <c:dLbl>
              <c:idx val="0"/>
              <c:layout>
                <c:manualLayout>
                  <c:x val="-5.8675816564596049E-2"/>
                  <c:y val="-0.20583708286464192"/>
                </c:manualLayout>
              </c:layout>
              <c:tx>
                <c:rich>
                  <a:bodyPr/>
                  <a:lstStyle/>
                  <a:p>
                    <a:fld id="{41C86FC0-2933-4AB5-8EE0-AA3B6080358F}" type="CATEGORYNAME">
                      <a:rPr lang="en-US"/>
                      <a:pPr/>
                      <a:t>[CATEGORY NAME]</a:t>
                    </a:fld>
                    <a:r>
                      <a:rPr lang="en-US" baseline="0"/>
                      <a:t>
</a:t>
                    </a:r>
                    <a:fld id="{7CA69734-07FE-4AD7-9186-DC0071CF2C94}" type="VALUE">
                      <a:rPr lang="en-US" baseline="0"/>
                      <a:pPr/>
                      <a:t>[VALUE]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5446-49CB-9C06-F512E493F252}"/>
                </c:ext>
              </c:extLst>
            </c:dLbl>
            <c:dLbl>
              <c:idx val="1"/>
              <c:layout>
                <c:manualLayout>
                  <c:x val="-2.7079870224555287E-2"/>
                  <c:y val="0.10931977252843394"/>
                </c:manualLayout>
              </c:layout>
              <c:tx>
                <c:rich>
                  <a:bodyPr/>
                  <a:lstStyle/>
                  <a:p>
                    <a:fld id="{B81E03B5-8F60-42CA-AA8D-6D8970652996}" type="CATEGORYNAME">
                      <a:rPr lang="en-US"/>
                      <a:pPr/>
                      <a:t>[CATEGORY NAME]</a:t>
                    </a:fld>
                    <a:r>
                      <a:rPr lang="en-US" baseline="0"/>
                      <a:t>
</a:t>
                    </a:r>
                    <a:fld id="{F37AEC53-0FB1-48F4-88D4-444376245BF1}" type="VALUE">
                      <a:rPr lang="en-US" baseline="0"/>
                      <a:pPr/>
                      <a:t>[VALUE]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5446-49CB-9C06-F512E493F252}"/>
                </c:ext>
              </c:extLst>
            </c:dLbl>
            <c:dLbl>
              <c:idx val="2"/>
              <c:layout>
                <c:manualLayout>
                  <c:x val="0.18796879556722076"/>
                  <c:y val="8.5935195600549935E-2"/>
                </c:manualLayout>
              </c:layout>
              <c:tx>
                <c:rich>
                  <a:bodyPr/>
                  <a:lstStyle/>
                  <a:p>
                    <a:fld id="{E67569BF-3FB7-4FB7-BE85-B9C4C3EB534B}" type="CATEGORYNAME">
                      <a:rPr lang="en-US"/>
                      <a:pPr/>
                      <a:t>[CATEGORY NAME]</a:t>
                    </a:fld>
                    <a:r>
                      <a:rPr lang="en-US" baseline="0"/>
                      <a:t>
</a:t>
                    </a:r>
                    <a:fld id="{B9809D8F-3A60-4E83-ADF7-537BD42CDEA8}" type="VALUE">
                      <a:rPr lang="en-US" baseline="0"/>
                      <a:pPr/>
                      <a:t>[VALUE]</a:t>
                    </a:fld>
                    <a:endParaRPr 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5446-49CB-9C06-F512E493F252}"/>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Facteur humain</c:v>
                </c:pt>
                <c:pt idx="1">
                  <c:v>Etat de la route</c:v>
                </c:pt>
                <c:pt idx="2">
                  <c:v>Etat du vehicule</c:v>
                </c:pt>
              </c:strCache>
            </c:strRef>
          </c:cat>
          <c:val>
            <c:numRef>
              <c:f>Sheet1!$B$2:$B$4</c:f>
              <c:numCache>
                <c:formatCode>0.00%</c:formatCode>
                <c:ptCount val="3"/>
                <c:pt idx="0">
                  <c:v>0.9446</c:v>
                </c:pt>
                <c:pt idx="1">
                  <c:v>1.6899999999999998E-2</c:v>
                </c:pt>
                <c:pt idx="2">
                  <c:v>2.8500000000000001E-2</c:v>
                </c:pt>
              </c:numCache>
            </c:numRef>
          </c:val>
          <c:extLst>
            <c:ext xmlns:c16="http://schemas.microsoft.com/office/drawing/2014/chart" uri="{C3380CC4-5D6E-409C-BE32-E72D297353CC}">
              <c16:uniqueId val="{00000006-5446-49CB-9C06-F512E493F252}"/>
            </c:ext>
          </c:extLst>
        </c:ser>
        <c:dLbls>
          <c:dLblPos val="ctr"/>
          <c:showLegendKey val="0"/>
          <c:showVal val="0"/>
          <c:showCatName val="1"/>
          <c:showSerName val="0"/>
          <c:showPercent val="0"/>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tx1"/>
      </a:solidFill>
      <a:round/>
    </a:ln>
    <a:effectLst/>
  </c:spPr>
  <c:txPr>
    <a:bodyPr/>
    <a:lstStyle/>
    <a:p>
      <a:pPr>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nombre d'accident</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Sheet1!$A$2:$A$7</c:f>
              <c:strCache>
                <c:ptCount val="6"/>
                <c:pt idx="0">
                  <c:v>Excès de vitesse </c:v>
                </c:pt>
                <c:pt idx="1">
                  <c:v>Inattention ou basse de vigilance </c:v>
                </c:pt>
                <c:pt idx="2">
                  <c:v>Dépassement dangereux </c:v>
                </c:pt>
                <c:pt idx="3">
                  <c:v>Manœuvres dangereuses </c:v>
                </c:pt>
                <c:pt idx="4">
                  <c:v>Non-respect de la distance de sécurité </c:v>
                </c:pt>
                <c:pt idx="5">
                  <c:v>Jeux sur la chaussée ou marche au bord de la route </c:v>
                </c:pt>
              </c:strCache>
            </c:strRef>
          </c:cat>
          <c:val>
            <c:numRef>
              <c:f>Sheet1!$B$2:$B$7</c:f>
              <c:numCache>
                <c:formatCode>General</c:formatCode>
                <c:ptCount val="6"/>
                <c:pt idx="0">
                  <c:v>5924</c:v>
                </c:pt>
                <c:pt idx="1">
                  <c:v>2232</c:v>
                </c:pt>
                <c:pt idx="2">
                  <c:v>1863</c:v>
                </c:pt>
                <c:pt idx="3">
                  <c:v>1109</c:v>
                </c:pt>
                <c:pt idx="4">
                  <c:v>1026</c:v>
                </c:pt>
                <c:pt idx="5">
                  <c:v>990</c:v>
                </c:pt>
              </c:numCache>
            </c:numRef>
          </c:val>
          <c:extLst>
            <c:ext xmlns:c16="http://schemas.microsoft.com/office/drawing/2014/chart" uri="{C3380CC4-5D6E-409C-BE32-E72D297353CC}">
              <c16:uniqueId val="{00000000-F1C6-4421-8793-827186F16793}"/>
            </c:ext>
          </c:extLst>
        </c:ser>
        <c:dLbls>
          <c:dLblPos val="ctr"/>
          <c:showLegendKey val="0"/>
          <c:showVal val="1"/>
          <c:showCatName val="0"/>
          <c:showSerName val="0"/>
          <c:showPercent val="0"/>
          <c:showBubbleSize val="0"/>
        </c:dLbls>
        <c:gapWidth val="355"/>
        <c:axId val="472620656"/>
        <c:axId val="472622296"/>
      </c:barChart>
      <c:barChart>
        <c:barDir val="col"/>
        <c:grouping val="clustered"/>
        <c:varyColors val="0"/>
        <c:ser>
          <c:idx val="1"/>
          <c:order val="1"/>
          <c:tx>
            <c:strRef>
              <c:f>Sheet1!$C$1</c:f>
              <c:strCache>
                <c:ptCount val="1"/>
                <c:pt idx="0">
                  <c:v>taux des accidents </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Sheet1!$A$2:$A$7</c:f>
              <c:strCache>
                <c:ptCount val="6"/>
                <c:pt idx="0">
                  <c:v>Excès de vitesse </c:v>
                </c:pt>
                <c:pt idx="1">
                  <c:v>Inattention ou basse de vigilance </c:v>
                </c:pt>
                <c:pt idx="2">
                  <c:v>Dépassement dangereux </c:v>
                </c:pt>
                <c:pt idx="3">
                  <c:v>Manœuvres dangereuses </c:v>
                </c:pt>
                <c:pt idx="4">
                  <c:v>Non-respect de la distance de sécurité </c:v>
                </c:pt>
                <c:pt idx="5">
                  <c:v>Jeux sur la chaussée ou marche au bord de la route </c:v>
                </c:pt>
              </c:strCache>
            </c:strRef>
          </c:cat>
          <c:val>
            <c:numRef>
              <c:f>Sheet1!$C$2:$C$7</c:f>
              <c:numCache>
                <c:formatCode>0.00%</c:formatCode>
                <c:ptCount val="6"/>
                <c:pt idx="0">
                  <c:v>0.2581</c:v>
                </c:pt>
                <c:pt idx="1">
                  <c:v>9.7299999999999998E-2</c:v>
                </c:pt>
                <c:pt idx="2">
                  <c:v>8.1199999999999994E-2</c:v>
                </c:pt>
                <c:pt idx="3">
                  <c:v>4.8300000000000003E-2</c:v>
                </c:pt>
                <c:pt idx="4">
                  <c:v>4.4699999999999997E-2</c:v>
                </c:pt>
                <c:pt idx="5">
                  <c:v>4.3099999999999999E-2</c:v>
                </c:pt>
              </c:numCache>
            </c:numRef>
          </c:val>
          <c:extLst>
            <c:ext xmlns:c16="http://schemas.microsoft.com/office/drawing/2014/chart" uri="{C3380CC4-5D6E-409C-BE32-E72D297353CC}">
              <c16:uniqueId val="{00000001-F1C6-4421-8793-827186F16793}"/>
            </c:ext>
          </c:extLst>
        </c:ser>
        <c:dLbls>
          <c:showLegendKey val="0"/>
          <c:showVal val="0"/>
          <c:showCatName val="0"/>
          <c:showSerName val="0"/>
          <c:showPercent val="0"/>
          <c:showBubbleSize val="0"/>
        </c:dLbls>
        <c:gapWidth val="355"/>
        <c:axId val="406567688"/>
        <c:axId val="453123528"/>
      </c:barChart>
      <c:catAx>
        <c:axId val="47262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622296"/>
        <c:crosses val="autoZero"/>
        <c:auto val="1"/>
        <c:lblAlgn val="ctr"/>
        <c:lblOffset val="100"/>
        <c:noMultiLvlLbl val="0"/>
      </c:catAx>
      <c:valAx>
        <c:axId val="472622296"/>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620656"/>
        <c:crosses val="autoZero"/>
        <c:crossBetween val="between"/>
      </c:valAx>
      <c:valAx>
        <c:axId val="453123528"/>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567688"/>
        <c:crosses val="max"/>
        <c:crossBetween val="between"/>
      </c:valAx>
      <c:catAx>
        <c:axId val="406567688"/>
        <c:scaling>
          <c:orientation val="minMax"/>
        </c:scaling>
        <c:delete val="1"/>
        <c:axPos val="t"/>
        <c:numFmt formatCode="General" sourceLinked="1"/>
        <c:majorTickMark val="out"/>
        <c:minorTickMark val="none"/>
        <c:tickLblPos val="nextTo"/>
        <c:crossAx val="453123528"/>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nombre d'accident</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Sheet1!$A$2:$A$4</c:f>
              <c:strCache>
                <c:ptCount val="3"/>
                <c:pt idx="0">
                  <c:v>Route défectueuse </c:v>
                </c:pt>
                <c:pt idx="1">
                  <c:v>Passage d’animaux  </c:v>
                </c:pt>
                <c:pt idx="2">
                  <c:v>Intempéries </c:v>
                </c:pt>
              </c:strCache>
            </c:strRef>
          </c:cat>
          <c:val>
            <c:numRef>
              <c:f>Sheet1!$B$2:$B$4</c:f>
              <c:numCache>
                <c:formatCode>General</c:formatCode>
                <c:ptCount val="3"/>
                <c:pt idx="0">
                  <c:v>137</c:v>
                </c:pt>
                <c:pt idx="1">
                  <c:v>103</c:v>
                </c:pt>
                <c:pt idx="2">
                  <c:v>52</c:v>
                </c:pt>
              </c:numCache>
            </c:numRef>
          </c:val>
          <c:extLst>
            <c:ext xmlns:c16="http://schemas.microsoft.com/office/drawing/2014/chart" uri="{C3380CC4-5D6E-409C-BE32-E72D297353CC}">
              <c16:uniqueId val="{00000000-112B-4F0B-BD40-ABC2F7972CF3}"/>
            </c:ext>
          </c:extLst>
        </c:ser>
        <c:dLbls>
          <c:dLblPos val="ctr"/>
          <c:showLegendKey val="0"/>
          <c:showVal val="1"/>
          <c:showCatName val="0"/>
          <c:showSerName val="0"/>
          <c:showPercent val="0"/>
          <c:showBubbleSize val="0"/>
        </c:dLbls>
        <c:gapWidth val="355"/>
        <c:axId val="472620656"/>
        <c:axId val="472622296"/>
      </c:barChart>
      <c:barChart>
        <c:barDir val="col"/>
        <c:grouping val="clustered"/>
        <c:varyColors val="0"/>
        <c:ser>
          <c:idx val="1"/>
          <c:order val="1"/>
          <c:tx>
            <c:strRef>
              <c:f>Sheet1!$C$1</c:f>
              <c:strCache>
                <c:ptCount val="1"/>
                <c:pt idx="0">
                  <c:v>taux des accidents </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Sheet1!$A$2:$A$4</c:f>
              <c:strCache>
                <c:ptCount val="3"/>
                <c:pt idx="0">
                  <c:v>Route défectueuse </c:v>
                </c:pt>
                <c:pt idx="1">
                  <c:v>Passage d’animaux  </c:v>
                </c:pt>
                <c:pt idx="2">
                  <c:v>Intempéries </c:v>
                </c:pt>
              </c:strCache>
            </c:strRef>
          </c:cat>
          <c:val>
            <c:numRef>
              <c:f>Sheet1!$C$2:$C$4</c:f>
              <c:numCache>
                <c:formatCode>0.00%</c:formatCode>
                <c:ptCount val="3"/>
                <c:pt idx="0">
                  <c:v>6.0000000000000001E-3</c:v>
                </c:pt>
                <c:pt idx="1">
                  <c:v>4.4999999999999997E-3</c:v>
                </c:pt>
                <c:pt idx="2">
                  <c:v>2.3E-3</c:v>
                </c:pt>
              </c:numCache>
            </c:numRef>
          </c:val>
          <c:extLst>
            <c:ext xmlns:c16="http://schemas.microsoft.com/office/drawing/2014/chart" uri="{C3380CC4-5D6E-409C-BE32-E72D297353CC}">
              <c16:uniqueId val="{00000001-112B-4F0B-BD40-ABC2F7972CF3}"/>
            </c:ext>
          </c:extLst>
        </c:ser>
        <c:dLbls>
          <c:showLegendKey val="0"/>
          <c:showVal val="0"/>
          <c:showCatName val="0"/>
          <c:showSerName val="0"/>
          <c:showPercent val="0"/>
          <c:showBubbleSize val="0"/>
        </c:dLbls>
        <c:gapWidth val="355"/>
        <c:axId val="406567688"/>
        <c:axId val="453123528"/>
      </c:barChart>
      <c:catAx>
        <c:axId val="47262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622296"/>
        <c:crosses val="autoZero"/>
        <c:auto val="1"/>
        <c:lblAlgn val="ctr"/>
        <c:lblOffset val="100"/>
        <c:noMultiLvlLbl val="0"/>
      </c:catAx>
      <c:valAx>
        <c:axId val="472622296"/>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620656"/>
        <c:crosses val="autoZero"/>
        <c:crossBetween val="between"/>
      </c:valAx>
      <c:valAx>
        <c:axId val="453123528"/>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567688"/>
        <c:crosses val="max"/>
        <c:crossBetween val="between"/>
      </c:valAx>
      <c:catAx>
        <c:axId val="406567688"/>
        <c:scaling>
          <c:orientation val="minMax"/>
        </c:scaling>
        <c:delete val="1"/>
        <c:axPos val="t"/>
        <c:numFmt formatCode="General" sourceLinked="1"/>
        <c:majorTickMark val="out"/>
        <c:minorTickMark val="none"/>
        <c:tickLblPos val="nextTo"/>
        <c:crossAx val="453123528"/>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nombre d'accident</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Sheet1!$A$2:$A$4</c:f>
              <c:strCache>
                <c:ptCount val="3"/>
                <c:pt idx="0">
                  <c:v>Pneumatiques défectueux </c:v>
                </c:pt>
                <c:pt idx="1">
                  <c:v>Défauts mécaniques </c:v>
                </c:pt>
                <c:pt idx="2">
                  <c:v>Freinage défectueux </c:v>
                </c:pt>
              </c:strCache>
            </c:strRef>
          </c:cat>
          <c:val>
            <c:numRef>
              <c:f>Sheet1!$B$2:$B$4</c:f>
              <c:numCache>
                <c:formatCode>General</c:formatCode>
                <c:ptCount val="3"/>
                <c:pt idx="0">
                  <c:v>292</c:v>
                </c:pt>
                <c:pt idx="1">
                  <c:v>140</c:v>
                </c:pt>
                <c:pt idx="2">
                  <c:v>115</c:v>
                </c:pt>
              </c:numCache>
            </c:numRef>
          </c:val>
          <c:extLst>
            <c:ext xmlns:c16="http://schemas.microsoft.com/office/drawing/2014/chart" uri="{C3380CC4-5D6E-409C-BE32-E72D297353CC}">
              <c16:uniqueId val="{00000000-B683-4ECD-899C-3BDE9E3CB33D}"/>
            </c:ext>
          </c:extLst>
        </c:ser>
        <c:dLbls>
          <c:dLblPos val="ctr"/>
          <c:showLegendKey val="0"/>
          <c:showVal val="1"/>
          <c:showCatName val="0"/>
          <c:showSerName val="0"/>
          <c:showPercent val="0"/>
          <c:showBubbleSize val="0"/>
        </c:dLbls>
        <c:gapWidth val="355"/>
        <c:axId val="472620656"/>
        <c:axId val="472622296"/>
      </c:barChart>
      <c:barChart>
        <c:barDir val="col"/>
        <c:grouping val="clustered"/>
        <c:varyColors val="0"/>
        <c:ser>
          <c:idx val="1"/>
          <c:order val="1"/>
          <c:tx>
            <c:strRef>
              <c:f>Sheet1!$C$1</c:f>
              <c:strCache>
                <c:ptCount val="1"/>
                <c:pt idx="0">
                  <c:v>taux des accidents </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w="2540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Sheet1!$A$2:$A$4</c:f>
              <c:strCache>
                <c:ptCount val="3"/>
                <c:pt idx="0">
                  <c:v>Pneumatiques défectueux </c:v>
                </c:pt>
                <c:pt idx="1">
                  <c:v>Défauts mécaniques </c:v>
                </c:pt>
                <c:pt idx="2">
                  <c:v>Freinage défectueux </c:v>
                </c:pt>
              </c:strCache>
            </c:strRef>
          </c:cat>
          <c:val>
            <c:numRef>
              <c:f>Sheet1!$C$2:$C$4</c:f>
              <c:numCache>
                <c:formatCode>0.00%</c:formatCode>
                <c:ptCount val="3"/>
                <c:pt idx="0">
                  <c:v>1.2699999999999999E-2</c:v>
                </c:pt>
                <c:pt idx="1">
                  <c:v>6.1000000000000004E-3</c:v>
                </c:pt>
                <c:pt idx="2">
                  <c:v>5.0000000000000001E-3</c:v>
                </c:pt>
              </c:numCache>
            </c:numRef>
          </c:val>
          <c:extLst>
            <c:ext xmlns:c16="http://schemas.microsoft.com/office/drawing/2014/chart" uri="{C3380CC4-5D6E-409C-BE32-E72D297353CC}">
              <c16:uniqueId val="{00000001-B683-4ECD-899C-3BDE9E3CB33D}"/>
            </c:ext>
          </c:extLst>
        </c:ser>
        <c:dLbls>
          <c:showLegendKey val="0"/>
          <c:showVal val="0"/>
          <c:showCatName val="0"/>
          <c:showSerName val="0"/>
          <c:showPercent val="0"/>
          <c:showBubbleSize val="0"/>
        </c:dLbls>
        <c:gapWidth val="355"/>
        <c:axId val="406567688"/>
        <c:axId val="453123528"/>
      </c:barChart>
      <c:catAx>
        <c:axId val="472620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622296"/>
        <c:crosses val="autoZero"/>
        <c:auto val="1"/>
        <c:lblAlgn val="ctr"/>
        <c:lblOffset val="100"/>
        <c:noMultiLvlLbl val="0"/>
      </c:catAx>
      <c:valAx>
        <c:axId val="472622296"/>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620656"/>
        <c:crosses val="autoZero"/>
        <c:crossBetween val="between"/>
      </c:valAx>
      <c:valAx>
        <c:axId val="453123528"/>
        <c:scaling>
          <c:orientation val="minMax"/>
        </c:scaling>
        <c:delete val="0"/>
        <c:axPos val="r"/>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6567688"/>
        <c:crosses val="max"/>
        <c:crossBetween val="between"/>
      </c:valAx>
      <c:catAx>
        <c:axId val="406567688"/>
        <c:scaling>
          <c:orientation val="minMax"/>
        </c:scaling>
        <c:delete val="1"/>
        <c:axPos val="t"/>
        <c:numFmt formatCode="General" sourceLinked="1"/>
        <c:majorTickMark val="out"/>
        <c:minorTickMark val="none"/>
        <c:tickLblPos val="nextTo"/>
        <c:crossAx val="453123528"/>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Nombre de deces et de blesses par rapport au nombre d'habitants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Population (million)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3.8136665208515601E-2"/>
                  <c:y val="3.571428571428571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7DF-40C4-AFCE-4D859368448A}"/>
                </c:ext>
              </c:extLst>
            </c:dLbl>
            <c:dLbl>
              <c:idx val="1"/>
              <c:layout>
                <c:manualLayout>
                  <c:x val="-3.8136665208515601E-2"/>
                  <c:y val="-1.58730158730159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7DF-40C4-AFCE-4D859368448A}"/>
                </c:ext>
              </c:extLst>
            </c:dLbl>
            <c:dLbl>
              <c:idx val="2"/>
              <c:layout>
                <c:manualLayout>
                  <c:x val="-3.0231481481481567E-2"/>
                  <c:y val="3.968253968253961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7DF-40C4-AFCE-4D859368448A}"/>
                </c:ext>
              </c:extLst>
            </c:dLbl>
            <c:dLbl>
              <c:idx val="3"/>
              <c:layout>
                <c:manualLayout>
                  <c:x val="-3.8136665208515601E-2"/>
                  <c:y val="-2.380952380952388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7DF-40C4-AFCE-4D859368448A}"/>
                </c:ext>
              </c:extLst>
            </c:dLbl>
            <c:dLbl>
              <c:idx val="4"/>
              <c:layout>
                <c:manualLayout>
                  <c:x val="-3.8136665208515601E-2"/>
                  <c:y val="-2.380952380952384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7DF-40C4-AFCE-4D85936844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2014</c:v>
                </c:pt>
                <c:pt idx="1">
                  <c:v>2015</c:v>
                </c:pt>
                <c:pt idx="2">
                  <c:v>2016</c:v>
                </c:pt>
                <c:pt idx="3">
                  <c:v>2017</c:v>
                </c:pt>
                <c:pt idx="4">
                  <c:v>2018</c:v>
                </c:pt>
              </c:numCache>
            </c:numRef>
          </c:cat>
          <c:val>
            <c:numRef>
              <c:f>Sheet1!$B$2:$B$6</c:f>
              <c:numCache>
                <c:formatCode>General</c:formatCode>
                <c:ptCount val="5"/>
                <c:pt idx="0">
                  <c:v>38.5</c:v>
                </c:pt>
                <c:pt idx="1">
                  <c:v>39.299999999999997</c:v>
                </c:pt>
                <c:pt idx="2">
                  <c:v>40</c:v>
                </c:pt>
                <c:pt idx="3">
                  <c:v>40.799999999999997</c:v>
                </c:pt>
                <c:pt idx="4">
                  <c:v>41.6</c:v>
                </c:pt>
              </c:numCache>
            </c:numRef>
          </c:val>
          <c:smooth val="0"/>
          <c:extLst>
            <c:ext xmlns:c16="http://schemas.microsoft.com/office/drawing/2014/chart" uri="{C3380CC4-5D6E-409C-BE32-E72D297353CC}">
              <c16:uniqueId val="{00000005-97DF-40C4-AFCE-4D859368448A}"/>
            </c:ext>
          </c:extLst>
        </c:ser>
        <c:ser>
          <c:idx val="1"/>
          <c:order val="1"/>
          <c:tx>
            <c:strRef>
              <c:f>Sheet1!$C$1</c:f>
              <c:strCache>
                <c:ptCount val="1"/>
                <c:pt idx="0">
                  <c:v>Décédés (millier)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3.8136665208515601E-2"/>
                  <c:y val="-1.98412698412698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7DF-40C4-AFCE-4D859368448A}"/>
                </c:ext>
              </c:extLst>
            </c:dLbl>
            <c:dLbl>
              <c:idx val="1"/>
              <c:layout>
                <c:manualLayout>
                  <c:x val="-2.8229257801108194E-2"/>
                  <c:y val="-2.777777777777777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7DF-40C4-AFCE-4D859368448A}"/>
                </c:ext>
              </c:extLst>
            </c:dLbl>
            <c:dLbl>
              <c:idx val="2"/>
              <c:layout>
                <c:manualLayout>
                  <c:x val="-3.8136665208515601E-2"/>
                  <c:y val="-2.380952380952380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97DF-40C4-AFCE-4D859368448A}"/>
                </c:ext>
              </c:extLst>
            </c:dLbl>
            <c:dLbl>
              <c:idx val="3"/>
              <c:layout>
                <c:manualLayout>
                  <c:x val="-3.8136665208515601E-2"/>
                  <c:y val="-2.380952380952380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97DF-40C4-AFCE-4D859368448A}"/>
                </c:ext>
              </c:extLst>
            </c:dLbl>
            <c:dLbl>
              <c:idx val="4"/>
              <c:layout>
                <c:manualLayout>
                  <c:x val="-3.8136665208515601E-2"/>
                  <c:y val="-3.571428571428571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97DF-40C4-AFCE-4D85936844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2014</c:v>
                </c:pt>
                <c:pt idx="1">
                  <c:v>2015</c:v>
                </c:pt>
                <c:pt idx="2">
                  <c:v>2016</c:v>
                </c:pt>
                <c:pt idx="3">
                  <c:v>2017</c:v>
                </c:pt>
                <c:pt idx="4">
                  <c:v>2018</c:v>
                </c:pt>
              </c:numCache>
            </c:numRef>
          </c:cat>
          <c:val>
            <c:numRef>
              <c:f>Sheet1!$C$2:$C$6</c:f>
              <c:numCache>
                <c:formatCode>General</c:formatCode>
                <c:ptCount val="5"/>
                <c:pt idx="0">
                  <c:v>3.98</c:v>
                </c:pt>
                <c:pt idx="1">
                  <c:v>3.8</c:v>
                </c:pt>
                <c:pt idx="2">
                  <c:v>3.99</c:v>
                </c:pt>
                <c:pt idx="3">
                  <c:v>3.63</c:v>
                </c:pt>
                <c:pt idx="4">
                  <c:v>3.09</c:v>
                </c:pt>
              </c:numCache>
            </c:numRef>
          </c:val>
          <c:smooth val="0"/>
          <c:extLst>
            <c:ext xmlns:c16="http://schemas.microsoft.com/office/drawing/2014/chart" uri="{C3380CC4-5D6E-409C-BE32-E72D297353CC}">
              <c16:uniqueId val="{0000000B-97DF-40C4-AFCE-4D859368448A}"/>
            </c:ext>
          </c:extLst>
        </c:ser>
        <c:ser>
          <c:idx val="2"/>
          <c:order val="2"/>
          <c:tx>
            <c:strRef>
              <c:f>Sheet1!$D$1</c:f>
              <c:strCache>
                <c:ptCount val="1"/>
                <c:pt idx="0">
                  <c:v>Blessées (millier)</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dLbl>
              <c:idx val="0"/>
              <c:layout>
                <c:manualLayout>
                  <c:x val="-3.4155183727034119E-2"/>
                  <c:y val="-2.777777777777781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97DF-40C4-AFCE-4D859368448A}"/>
                </c:ext>
              </c:extLst>
            </c:dLbl>
            <c:dLbl>
              <c:idx val="1"/>
              <c:layout>
                <c:manualLayout>
                  <c:x val="-4.3414442986293378E-2"/>
                  <c:y val="2.77777777777777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97DF-40C4-AFCE-4D859368448A}"/>
                </c:ext>
              </c:extLst>
            </c:dLbl>
            <c:dLbl>
              <c:idx val="2"/>
              <c:layout>
                <c:manualLayout>
                  <c:x val="-4.3414442986293378E-2"/>
                  <c:y val="-1.984126984126987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97DF-40C4-AFCE-4D859368448A}"/>
                </c:ext>
              </c:extLst>
            </c:dLbl>
            <c:dLbl>
              <c:idx val="3"/>
              <c:layout>
                <c:manualLayout>
                  <c:x val="-4.3414442986293468E-2"/>
                  <c:y val="2.77777777777777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97DF-40C4-AFCE-4D859368448A}"/>
                </c:ext>
              </c:extLst>
            </c:dLbl>
            <c:dLbl>
              <c:idx val="4"/>
              <c:layout>
                <c:manualLayout>
                  <c:x val="-4.1099628171478567E-2"/>
                  <c:y val="2.380952380952380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97DF-40C4-AFCE-4D85936844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2014</c:v>
                </c:pt>
                <c:pt idx="1">
                  <c:v>2015</c:v>
                </c:pt>
                <c:pt idx="2">
                  <c:v>2016</c:v>
                </c:pt>
                <c:pt idx="3">
                  <c:v>2017</c:v>
                </c:pt>
                <c:pt idx="4">
                  <c:v>2018</c:v>
                </c:pt>
              </c:numCache>
            </c:numRef>
          </c:cat>
          <c:val>
            <c:numRef>
              <c:f>Sheet1!$D$2:$D$6</c:f>
              <c:numCache>
                <c:formatCode>General</c:formatCode>
                <c:ptCount val="5"/>
                <c:pt idx="0">
                  <c:v>44.54</c:v>
                </c:pt>
                <c:pt idx="1">
                  <c:v>36.65</c:v>
                </c:pt>
                <c:pt idx="2">
                  <c:v>42.65</c:v>
                </c:pt>
                <c:pt idx="3">
                  <c:v>36.28</c:v>
                </c:pt>
                <c:pt idx="4">
                  <c:v>30.56</c:v>
                </c:pt>
              </c:numCache>
            </c:numRef>
          </c:val>
          <c:smooth val="0"/>
          <c:extLst>
            <c:ext xmlns:c16="http://schemas.microsoft.com/office/drawing/2014/chart" uri="{C3380CC4-5D6E-409C-BE32-E72D297353CC}">
              <c16:uniqueId val="{00000011-97DF-40C4-AFCE-4D859368448A}"/>
            </c:ext>
          </c:extLst>
        </c:ser>
        <c:dLbls>
          <c:dLblPos val="ctr"/>
          <c:showLegendKey val="0"/>
          <c:showVal val="1"/>
          <c:showCatName val="0"/>
          <c:showSerName val="0"/>
          <c:showPercent val="0"/>
          <c:showBubbleSize val="0"/>
        </c:dLbls>
        <c:marker val="1"/>
        <c:smooth val="0"/>
        <c:axId val="402974312"/>
        <c:axId val="472904256"/>
      </c:lineChart>
      <c:catAx>
        <c:axId val="402974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2904256"/>
        <c:crosses val="autoZero"/>
        <c:auto val="1"/>
        <c:lblAlgn val="ctr"/>
        <c:lblOffset val="100"/>
        <c:noMultiLvlLbl val="0"/>
      </c:catAx>
      <c:valAx>
        <c:axId val="472904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974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fr-FR"/>
              <a:t>diagramme d'evaluation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Sheet1!$B$1</c:f>
              <c:strCache>
                <c:ptCount val="1"/>
                <c:pt idx="0">
                  <c:v>Avant apprentissage</c:v>
                </c:pt>
              </c:strCache>
            </c:strRef>
          </c:tx>
          <c:spPr>
            <a:ln w="25400" cap="rnd">
              <a:noFill/>
              <a:round/>
            </a:ln>
            <a:effectLst/>
          </c:spPr>
          <c:marker>
            <c:symbol val="diamond"/>
            <c:size val="6"/>
            <c:spPr>
              <a:solidFill>
                <a:schemeClr val="accent1"/>
              </a:solidFill>
              <a:ln w="9525">
                <a:solidFill>
                  <a:schemeClr val="accent1"/>
                </a:solidFill>
                <a:round/>
              </a:ln>
              <a:effectLst/>
            </c:spPr>
          </c:marker>
          <c:xVal>
            <c:strRef>
              <c:f>Sheet1!$A$2:$A$11</c:f>
              <c:strCache>
                <c:ptCount val="10"/>
                <c:pt idx="0">
                  <c:v>Rq1</c:v>
                </c:pt>
                <c:pt idx="1">
                  <c:v>Rq2</c:v>
                </c:pt>
                <c:pt idx="2">
                  <c:v>Rq3</c:v>
                </c:pt>
                <c:pt idx="3">
                  <c:v>Rq4</c:v>
                </c:pt>
                <c:pt idx="4">
                  <c:v>Rq5</c:v>
                </c:pt>
                <c:pt idx="5">
                  <c:v>Rq6</c:v>
                </c:pt>
                <c:pt idx="6">
                  <c:v>Rq7</c:v>
                </c:pt>
                <c:pt idx="7">
                  <c:v>Rq8</c:v>
                </c:pt>
                <c:pt idx="8">
                  <c:v>Rq9</c:v>
                </c:pt>
                <c:pt idx="9">
                  <c:v>Rq10</c:v>
                </c:pt>
              </c:strCache>
            </c:strRef>
          </c:xVal>
          <c:yVal>
            <c:numRef>
              <c:f>Sheet1!$B$2:$B$11</c:f>
              <c:numCache>
                <c:formatCode>General</c:formatCode>
                <c:ptCount val="10"/>
                <c:pt idx="0">
                  <c:v>3.38</c:v>
                </c:pt>
                <c:pt idx="1">
                  <c:v>2.82</c:v>
                </c:pt>
                <c:pt idx="2">
                  <c:v>3.9</c:v>
                </c:pt>
                <c:pt idx="3">
                  <c:v>4.43</c:v>
                </c:pt>
                <c:pt idx="4">
                  <c:v>0.87</c:v>
                </c:pt>
                <c:pt idx="5">
                  <c:v>0.56999999999999995</c:v>
                </c:pt>
                <c:pt idx="6">
                  <c:v>0.27</c:v>
                </c:pt>
                <c:pt idx="7">
                  <c:v>2.5499999999999998</c:v>
                </c:pt>
                <c:pt idx="8">
                  <c:v>0.34</c:v>
                </c:pt>
                <c:pt idx="9">
                  <c:v>0.43</c:v>
                </c:pt>
              </c:numCache>
            </c:numRef>
          </c:yVal>
          <c:smooth val="0"/>
          <c:extLst>
            <c:ext xmlns:c16="http://schemas.microsoft.com/office/drawing/2014/chart" uri="{C3380CC4-5D6E-409C-BE32-E72D297353CC}">
              <c16:uniqueId val="{00000000-79EB-4B93-8EF4-6D8AC221991F}"/>
            </c:ext>
          </c:extLst>
        </c:ser>
        <c:ser>
          <c:idx val="1"/>
          <c:order val="1"/>
          <c:tx>
            <c:strRef>
              <c:f>Sheet1!$C$1</c:f>
              <c:strCache>
                <c:ptCount val="1"/>
                <c:pt idx="0">
                  <c:v>Après apprentissage</c:v>
                </c:pt>
              </c:strCache>
            </c:strRef>
          </c:tx>
          <c:spPr>
            <a:ln w="25400" cap="rnd">
              <a:noFill/>
              <a:round/>
            </a:ln>
            <a:effectLst/>
          </c:spPr>
          <c:marker>
            <c:symbol val="square"/>
            <c:size val="6"/>
            <c:spPr>
              <a:solidFill>
                <a:schemeClr val="accent2"/>
              </a:solidFill>
              <a:ln w="9525">
                <a:solidFill>
                  <a:schemeClr val="accent2"/>
                </a:solidFill>
                <a:round/>
              </a:ln>
              <a:effectLst/>
            </c:spPr>
          </c:marker>
          <c:xVal>
            <c:strRef>
              <c:f>Sheet1!$A$2:$A$11</c:f>
              <c:strCache>
                <c:ptCount val="10"/>
                <c:pt idx="0">
                  <c:v>Rq1</c:v>
                </c:pt>
                <c:pt idx="1">
                  <c:v>Rq2</c:v>
                </c:pt>
                <c:pt idx="2">
                  <c:v>Rq3</c:v>
                </c:pt>
                <c:pt idx="3">
                  <c:v>Rq4</c:v>
                </c:pt>
                <c:pt idx="4">
                  <c:v>Rq5</c:v>
                </c:pt>
                <c:pt idx="5">
                  <c:v>Rq6</c:v>
                </c:pt>
                <c:pt idx="6">
                  <c:v>Rq7</c:v>
                </c:pt>
                <c:pt idx="7">
                  <c:v>Rq8</c:v>
                </c:pt>
                <c:pt idx="8">
                  <c:v>Rq9</c:v>
                </c:pt>
                <c:pt idx="9">
                  <c:v>Rq10</c:v>
                </c:pt>
              </c:strCache>
            </c:strRef>
          </c:xVal>
          <c:yVal>
            <c:numRef>
              <c:f>Sheet1!$C$2:$C$11</c:f>
              <c:numCache>
                <c:formatCode>General</c:formatCode>
                <c:ptCount val="10"/>
                <c:pt idx="0">
                  <c:v>3.21</c:v>
                </c:pt>
                <c:pt idx="1">
                  <c:v>1.55</c:v>
                </c:pt>
                <c:pt idx="2">
                  <c:v>2.2799999999999998</c:v>
                </c:pt>
                <c:pt idx="3">
                  <c:v>3.06</c:v>
                </c:pt>
                <c:pt idx="4">
                  <c:v>0.45</c:v>
                </c:pt>
                <c:pt idx="5">
                  <c:v>0.49</c:v>
                </c:pt>
                <c:pt idx="6">
                  <c:v>0.18</c:v>
                </c:pt>
                <c:pt idx="7">
                  <c:v>1.98</c:v>
                </c:pt>
                <c:pt idx="8">
                  <c:v>0.31</c:v>
                </c:pt>
                <c:pt idx="9">
                  <c:v>0.35</c:v>
                </c:pt>
              </c:numCache>
            </c:numRef>
          </c:yVal>
          <c:smooth val="0"/>
          <c:extLst>
            <c:ext xmlns:c16="http://schemas.microsoft.com/office/drawing/2014/chart" uri="{C3380CC4-5D6E-409C-BE32-E72D297353CC}">
              <c16:uniqueId val="{00000001-79EB-4B93-8EF4-6D8AC221991F}"/>
            </c:ext>
          </c:extLst>
        </c:ser>
        <c:dLbls>
          <c:showLegendKey val="0"/>
          <c:showVal val="0"/>
          <c:showCatName val="0"/>
          <c:showSerName val="0"/>
          <c:showPercent val="0"/>
          <c:showBubbleSize val="0"/>
        </c:dLbls>
        <c:axId val="433789576"/>
        <c:axId val="433790888"/>
      </c:scatterChart>
      <c:valAx>
        <c:axId val="433789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Requetes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433790888"/>
        <c:crosses val="autoZero"/>
        <c:crossBetween val="midCat"/>
      </c:valAx>
      <c:valAx>
        <c:axId val="433790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tEMPS  D'execution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3789576"/>
        <c:crossesAt val="0"/>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rawings/drawing1.xml><?xml version="1.0" encoding="utf-8"?>
<c:userShapes xmlns:c="http://schemas.openxmlformats.org/drawingml/2006/chart">
  <cdr:relSizeAnchor xmlns:cdr="http://schemas.openxmlformats.org/drawingml/2006/chartDrawing">
    <cdr:from>
      <cdr:x>0.37562</cdr:x>
      <cdr:y>0.13859</cdr:y>
    </cdr:from>
    <cdr:to>
      <cdr:x>0.42537</cdr:x>
      <cdr:y>0.15139</cdr:y>
    </cdr:to>
    <cdr:cxnSp macro="">
      <cdr:nvCxnSpPr>
        <cdr:cNvPr id="3" name="Straight Arrow Connector 2"/>
        <cdr:cNvCxnSpPr/>
      </cdr:nvCxnSpPr>
      <cdr:spPr>
        <a:xfrm xmlns:a="http://schemas.openxmlformats.org/drawingml/2006/main" flipH="1" flipV="1">
          <a:off x="2060812" y="443552"/>
          <a:ext cx="272955" cy="40943"/>
        </a:xfrm>
        <a:prstGeom xmlns:a="http://schemas.openxmlformats.org/drawingml/2006/main" prst="straightConnector1">
          <a:avLst/>
        </a:prstGeom>
        <a:ln xmlns:a="http://schemas.openxmlformats.org/drawingml/2006/main">
          <a:tailEnd type="triangle"/>
        </a:ln>
      </cdr:spPr>
      <cdr:style>
        <a:lnRef xmlns:a="http://schemas.openxmlformats.org/drawingml/2006/main" idx="3">
          <a:schemeClr val="dk1"/>
        </a:lnRef>
        <a:fillRef xmlns:a="http://schemas.openxmlformats.org/drawingml/2006/main" idx="0">
          <a:schemeClr val="dk1"/>
        </a:fillRef>
        <a:effectRef xmlns:a="http://schemas.openxmlformats.org/drawingml/2006/main" idx="2">
          <a:schemeClr val="dk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EBF97-222A-4201-993C-95CFCD72B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3237</TotalTime>
  <Pages>122</Pages>
  <Words>25318</Words>
  <Characters>144314</Characters>
  <Application>Microsoft Office Word</Application>
  <DocSecurity>0</DocSecurity>
  <Lines>1202</Lines>
  <Paragraphs>338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c:creator>
  <cp:keywords/>
  <dc:description/>
  <cp:lastModifiedBy>ME</cp:lastModifiedBy>
  <cp:revision>1201</cp:revision>
  <cp:lastPrinted>2019-06-30T09:43:00Z</cp:lastPrinted>
  <dcterms:created xsi:type="dcterms:W3CDTF">2019-06-15T16:20:00Z</dcterms:created>
  <dcterms:modified xsi:type="dcterms:W3CDTF">2019-07-15T11:25:00Z</dcterms:modified>
</cp:coreProperties>
</file>